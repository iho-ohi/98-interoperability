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5591DB" w14:textId="77777777" w:rsidR="0008189E" w:rsidRPr="002D7DEE" w:rsidRDefault="0008189E" w:rsidP="002D7DEE">
      <w:pPr>
        <w:spacing w:line="240" w:lineRule="auto"/>
        <w:jc w:val="both"/>
        <w:rPr>
          <w:rFonts w:cs="Arial"/>
          <w:b/>
        </w:rPr>
      </w:pPr>
      <w:bookmarkStart w:id="0" w:name="_Toc484523814"/>
      <w:bookmarkStart w:id="1" w:name="_Toc225065129"/>
      <w:bookmarkStart w:id="2" w:name="_Toc225648272"/>
    </w:p>
    <w:p w14:paraId="6D616B06" w14:textId="77777777" w:rsidR="0004376C" w:rsidRPr="00B812CA" w:rsidRDefault="0004376C" w:rsidP="00BF1146">
      <w:pPr>
        <w:spacing w:line="240" w:lineRule="auto"/>
        <w:jc w:val="both"/>
        <w:rPr>
          <w:rFonts w:cs="Arial"/>
          <w:b/>
          <w:sz w:val="24"/>
          <w:szCs w:val="24"/>
          <w:lang w:val="en-US"/>
        </w:rPr>
      </w:pPr>
    </w:p>
    <w:p w14:paraId="64A402CE" w14:textId="1946EEA0" w:rsidR="00C26A5A" w:rsidRPr="00B63849" w:rsidRDefault="00C26A5A" w:rsidP="00C26A5A">
      <w:r w:rsidRPr="00B63849">
        <w:rPr>
          <w:noProof/>
        </w:rPr>
        <mc:AlternateContent>
          <mc:Choice Requires="wpg">
            <w:drawing>
              <wp:anchor distT="0" distB="0" distL="114300" distR="114300" simplePos="0" relativeHeight="251658246" behindDoc="0" locked="0" layoutInCell="1" allowOverlap="1" wp14:anchorId="61A4A5B9" wp14:editId="13C03716">
                <wp:simplePos x="0" y="0"/>
                <wp:positionH relativeFrom="margin">
                  <wp:posOffset>-369455</wp:posOffset>
                </wp:positionH>
                <wp:positionV relativeFrom="paragraph">
                  <wp:posOffset>-477982</wp:posOffset>
                </wp:positionV>
                <wp:extent cx="6530340" cy="9392285"/>
                <wp:effectExtent l="0" t="0" r="3810" b="0"/>
                <wp:wrapNone/>
                <wp:docPr id="14106066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0340" cy="9392285"/>
                          <a:chOff x="9874" y="0"/>
                          <a:chExt cx="6530457" cy="9392193"/>
                        </a:xfrm>
                      </wpg:grpSpPr>
                      <wps:wsp>
                        <wps:cNvPr id="270305364" name="Tekstvak 2"/>
                        <wps:cNvSpPr txBox="1">
                          <a:spLocks noChangeArrowheads="1"/>
                        </wps:cNvSpPr>
                        <wps:spPr bwMode="auto">
                          <a:xfrm>
                            <a:off x="935086" y="0"/>
                            <a:ext cx="716883" cy="861742"/>
                          </a:xfrm>
                          <a:prstGeom prst="rect">
                            <a:avLst/>
                          </a:prstGeom>
                          <a:solidFill>
                            <a:srgbClr val="F1EACA"/>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47696EF" w14:textId="70C12CD8" w:rsidR="00C26A5A" w:rsidRPr="000F60CD" w:rsidRDefault="00C26A5A" w:rsidP="00C26A5A">
                              <w:pPr>
                                <w:rPr>
                                  <w:rFonts w:ascii="Calibri" w:hAnsi="Calibri" w:cs="Calibri"/>
                                  <w:b/>
                                  <w:sz w:val="22"/>
                                  <w:szCs w:val="22"/>
                                </w:rPr>
                              </w:pPr>
                              <w:r w:rsidRPr="000F60CD">
                                <w:rPr>
                                  <w:rFonts w:ascii="Calibri" w:hAnsi="Calibri" w:cs="Calibri"/>
                                  <w:b/>
                                  <w:sz w:val="22"/>
                                  <w:szCs w:val="22"/>
                                </w:rPr>
                                <w:t>S-</w:t>
                              </w:r>
                              <w:r w:rsidR="006074BB">
                                <w:rPr>
                                  <w:rFonts w:ascii="Calibri" w:hAnsi="Calibri" w:cs="Calibri"/>
                                  <w:b/>
                                  <w:sz w:val="22"/>
                                  <w:szCs w:val="22"/>
                                </w:rPr>
                                <w:t xml:space="preserve">98 </w:t>
                              </w:r>
                            </w:p>
                          </w:txbxContent>
                        </wps:txbx>
                        <wps:bodyPr rot="0" vert="horz" wrap="square" lIns="180000" tIns="288000" rIns="180000" bIns="288000" anchor="ctr" anchorCtr="0" upright="1">
                          <a:spAutoFit/>
                        </wps:bodyPr>
                      </wps:wsp>
                      <pic:pic xmlns:pic="http://schemas.openxmlformats.org/drawingml/2006/picture">
                        <pic:nvPicPr>
                          <pic:cNvPr id="1008936048" name="Afbeelding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9874" y="5873085"/>
                            <a:ext cx="934720" cy="92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6555078" name="Afbeelding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510" y="6800193"/>
                            <a:ext cx="934085" cy="92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8621580" name="Afbeelding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45931" y="6800193"/>
                            <a:ext cx="927100" cy="92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6361769" name="Tekstvak 10"/>
                        <wps:cNvSpPr txBox="1">
                          <a:spLocks noChangeArrowheads="1"/>
                        </wps:cNvSpPr>
                        <wps:spPr bwMode="auto">
                          <a:xfrm>
                            <a:off x="3689131" y="6800193"/>
                            <a:ext cx="2851200" cy="2592000"/>
                          </a:xfrm>
                          <a:prstGeom prst="rect">
                            <a:avLst/>
                          </a:prstGeom>
                          <a:solidFill>
                            <a:srgbClr val="00AC9E"/>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4A352BF" w14:textId="77777777" w:rsidR="00C26A5A" w:rsidRDefault="00C26A5A" w:rsidP="00C26A5A">
                              <w:pPr>
                                <w:jc w:val="right"/>
                                <w:rPr>
                                  <w:rFonts w:ascii="Calibri" w:hAnsi="Calibri" w:cs="Calibri"/>
                                  <w:color w:val="FFFFFF"/>
                                  <w:sz w:val="16"/>
                                  <w:szCs w:val="16"/>
                                </w:rPr>
                              </w:pPr>
                            </w:p>
                            <w:p w14:paraId="28AA22EF" w14:textId="77777777" w:rsidR="00C26A5A" w:rsidRDefault="00C26A5A" w:rsidP="00C26A5A">
                              <w:pPr>
                                <w:jc w:val="right"/>
                                <w:rPr>
                                  <w:rFonts w:ascii="Calibri" w:hAnsi="Calibri" w:cs="Calibri"/>
                                  <w:color w:val="FFFFFF"/>
                                  <w:sz w:val="16"/>
                                  <w:szCs w:val="16"/>
                                </w:rPr>
                              </w:pPr>
                            </w:p>
                            <w:p w14:paraId="220AF17C" w14:textId="77777777" w:rsidR="00C26A5A" w:rsidRDefault="00C26A5A" w:rsidP="00C26A5A">
                              <w:pPr>
                                <w:jc w:val="right"/>
                                <w:rPr>
                                  <w:rFonts w:ascii="Calibri" w:hAnsi="Calibri" w:cs="Calibri"/>
                                  <w:color w:val="FFFFFF"/>
                                  <w:sz w:val="16"/>
                                  <w:szCs w:val="16"/>
                                </w:rPr>
                              </w:pPr>
                            </w:p>
                            <w:p w14:paraId="18DEE08A" w14:textId="77777777" w:rsidR="00C26A5A" w:rsidRDefault="00C26A5A" w:rsidP="00C26A5A">
                              <w:pPr>
                                <w:jc w:val="right"/>
                                <w:rPr>
                                  <w:rFonts w:ascii="Calibri" w:hAnsi="Calibri" w:cs="Calibri"/>
                                  <w:color w:val="FFFFFF"/>
                                  <w:sz w:val="16"/>
                                  <w:szCs w:val="16"/>
                                </w:rPr>
                              </w:pPr>
                            </w:p>
                            <w:p w14:paraId="3958D457" w14:textId="77777777" w:rsidR="00C26A5A" w:rsidRDefault="00C26A5A" w:rsidP="00C26A5A">
                              <w:pPr>
                                <w:jc w:val="right"/>
                                <w:rPr>
                                  <w:rFonts w:ascii="Calibri" w:hAnsi="Calibri" w:cs="Calibri"/>
                                  <w:color w:val="FFFFFF"/>
                                  <w:sz w:val="16"/>
                                  <w:szCs w:val="16"/>
                                </w:rPr>
                              </w:pPr>
                            </w:p>
                            <w:p w14:paraId="1FD6EF04" w14:textId="77777777" w:rsidR="00C26A5A" w:rsidRDefault="00C26A5A" w:rsidP="00C26A5A">
                              <w:pPr>
                                <w:jc w:val="right"/>
                                <w:rPr>
                                  <w:rFonts w:ascii="Calibri" w:hAnsi="Calibri" w:cs="Calibri"/>
                                  <w:color w:val="FFFFFF"/>
                                  <w:sz w:val="16"/>
                                  <w:szCs w:val="16"/>
                                </w:rPr>
                              </w:pPr>
                            </w:p>
                            <w:p w14:paraId="139C2507" w14:textId="77777777" w:rsidR="00C26A5A" w:rsidRDefault="00C26A5A" w:rsidP="00C26A5A">
                              <w:pPr>
                                <w:jc w:val="right"/>
                                <w:rPr>
                                  <w:rFonts w:ascii="Calibri" w:hAnsi="Calibri" w:cs="Calibri"/>
                                  <w:color w:val="FFFFFF"/>
                                  <w:sz w:val="16"/>
                                  <w:szCs w:val="16"/>
                                </w:rPr>
                              </w:pPr>
                            </w:p>
                            <w:p w14:paraId="68453656" w14:textId="77777777" w:rsidR="00C26A5A" w:rsidRDefault="00C26A5A" w:rsidP="00C26A5A">
                              <w:pPr>
                                <w:jc w:val="right"/>
                                <w:rPr>
                                  <w:rFonts w:ascii="Calibri" w:hAnsi="Calibri" w:cs="Calibri"/>
                                  <w:color w:val="FFFFFF"/>
                                  <w:sz w:val="16"/>
                                  <w:szCs w:val="16"/>
                                </w:rPr>
                              </w:pPr>
                            </w:p>
                            <w:p w14:paraId="4242754E" w14:textId="77777777" w:rsidR="00C26A5A" w:rsidRDefault="00C26A5A" w:rsidP="00C26A5A">
                              <w:pPr>
                                <w:jc w:val="right"/>
                                <w:rPr>
                                  <w:rFonts w:ascii="Calibri" w:hAnsi="Calibri" w:cs="Calibri"/>
                                  <w:color w:val="FFFFFF"/>
                                  <w:sz w:val="16"/>
                                  <w:szCs w:val="16"/>
                                </w:rPr>
                              </w:pPr>
                            </w:p>
                            <w:p w14:paraId="0A9B190A" w14:textId="77777777" w:rsidR="00C26A5A" w:rsidRDefault="00C26A5A" w:rsidP="00C26A5A">
                              <w:pPr>
                                <w:jc w:val="right"/>
                                <w:rPr>
                                  <w:rFonts w:ascii="Calibri" w:hAnsi="Calibri" w:cs="Calibri"/>
                                  <w:color w:val="FFFFFF"/>
                                  <w:sz w:val="16"/>
                                  <w:szCs w:val="16"/>
                                </w:rPr>
                              </w:pPr>
                            </w:p>
                            <w:p w14:paraId="7B1C5717"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Published by the</w:t>
                              </w:r>
                            </w:p>
                            <w:p w14:paraId="094611FB"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International Hydrographic Organization</w:t>
                              </w:r>
                            </w:p>
                            <w:p w14:paraId="602C9124"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4b quai Antoine 1</w:t>
                              </w:r>
                              <w:r w:rsidRPr="000F60CD">
                                <w:rPr>
                                  <w:rFonts w:ascii="Calibri" w:hAnsi="Calibri" w:cs="Calibri"/>
                                  <w:color w:val="FFFFFF"/>
                                  <w:sz w:val="16"/>
                                  <w:szCs w:val="16"/>
                                  <w:vertAlign w:val="superscript"/>
                                  <w:lang w:val="fr-FR"/>
                                </w:rPr>
                                <w:t>er</w:t>
                              </w:r>
                            </w:p>
                            <w:p w14:paraId="28C8EC72"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Principauté de Monaco</w:t>
                              </w:r>
                            </w:p>
                            <w:p w14:paraId="3F238723"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Tel: (377) 93.10.81.00</w:t>
                              </w:r>
                            </w:p>
                            <w:p w14:paraId="51042C9F"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Fax: (377) 93.10.81.40</w:t>
                              </w:r>
                            </w:p>
                            <w:p w14:paraId="2830A09C"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info@iho.int</w:t>
                              </w:r>
                            </w:p>
                            <w:p w14:paraId="6C8E5A22"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www.iho.int</w:t>
                              </w:r>
                            </w:p>
                          </w:txbxContent>
                        </wps:txbx>
                        <wps:bodyPr rot="0" vert="horz" wrap="square" lIns="180000" tIns="180000" rIns="180000" bIns="180000" anchor="b" anchorCtr="0" upright="1">
                          <a:noAutofit/>
                        </wps:bodyPr>
                      </wps:wsp>
                      <wps:wsp>
                        <wps:cNvPr id="1212842378" name="Tekstvak 1"/>
                        <wps:cNvSpPr txBox="1">
                          <a:spLocks noChangeArrowheads="1"/>
                        </wps:cNvSpPr>
                        <wps:spPr bwMode="auto">
                          <a:xfrm>
                            <a:off x="945931" y="756745"/>
                            <a:ext cx="5583600" cy="6040800"/>
                          </a:xfrm>
                          <a:prstGeom prst="rect">
                            <a:avLst/>
                          </a:prstGeom>
                          <a:solidFill>
                            <a:srgbClr val="FFFFFF"/>
                          </a:solidFill>
                          <a:ln w="6350">
                            <a:solidFill>
                              <a:srgbClr val="001532"/>
                            </a:solidFill>
                            <a:miter lim="800000"/>
                            <a:headEnd/>
                            <a:tailEnd/>
                          </a:ln>
                        </wps:spPr>
                        <wps:txbx>
                          <w:txbxContent>
                            <w:p w14:paraId="2DF91DB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48F4F5F4" w14:textId="304D03C4" w:rsidR="00C26A5A"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S-100 ECDIS and Interoperability</w:t>
                              </w:r>
                            </w:p>
                            <w:p w14:paraId="66BF4F81" w14:textId="598A4CD6"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Specification</w:t>
                              </w:r>
                            </w:p>
                            <w:p w14:paraId="788C65A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D23E971"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25BF7BFA"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E03FD30" w14:textId="10101878" w:rsidR="00C26A5A" w:rsidRDefault="00C26A5A" w:rsidP="00C26A5A">
                              <w:pPr>
                                <w:pStyle w:val="Basisalinea"/>
                                <w:suppressAutoHyphens/>
                                <w:spacing w:line="240" w:lineRule="auto"/>
                                <w:rPr>
                                  <w:rFonts w:ascii="Arial" w:hAnsi="Arial" w:cs="HelveticaNeueLT Std Med"/>
                                  <w:b/>
                                  <w:color w:val="00004C"/>
                                  <w:sz w:val="28"/>
                                  <w:szCs w:val="28"/>
                                  <w:lang w:val="en-GB"/>
                                </w:rPr>
                              </w:pPr>
                              <w:r w:rsidRPr="0024770E">
                                <w:rPr>
                                  <w:rFonts w:ascii="Arial" w:hAnsi="Arial" w:cs="HelveticaNeueLT Std Med"/>
                                  <w:b/>
                                  <w:color w:val="00004C"/>
                                  <w:sz w:val="28"/>
                                  <w:szCs w:val="28"/>
                                  <w:lang w:val="en-GB"/>
                                </w:rPr>
                                <w:t xml:space="preserve">Edition </w:t>
                              </w:r>
                              <w:r w:rsidR="008D0C93">
                                <w:rPr>
                                  <w:rFonts w:ascii="Arial" w:hAnsi="Arial" w:cs="HelveticaNeueLT Std Med"/>
                                  <w:b/>
                                  <w:color w:val="00004C"/>
                                  <w:sz w:val="28"/>
                                  <w:szCs w:val="28"/>
                                  <w:lang w:val="en-GB"/>
                                </w:rPr>
                                <w:t>2.0.0</w:t>
                              </w:r>
                              <w:r>
                                <w:rPr>
                                  <w:rFonts w:ascii="Arial" w:hAnsi="Arial" w:cs="HelveticaNeueLT Std Med"/>
                                  <w:b/>
                                  <w:color w:val="00004C"/>
                                  <w:sz w:val="28"/>
                                  <w:szCs w:val="28"/>
                                  <w:lang w:val="en-GB"/>
                                </w:rPr>
                                <w:t xml:space="preserve"> </w:t>
                              </w:r>
                              <w:del w:id="3" w:author="Jonathan Pritchard" w:date="2025-03-25T05:25:00Z" w16du:dateUtc="2025-03-25T04:25:00Z">
                                <w:r w:rsidR="008D0C93" w:rsidDel="004A6E2D">
                                  <w:rPr>
                                    <w:rFonts w:ascii="Arial" w:hAnsi="Arial" w:cs="HelveticaNeueLT Std Med"/>
                                    <w:b/>
                                    <w:color w:val="00004C"/>
                                    <w:sz w:val="28"/>
                                    <w:szCs w:val="28"/>
                                    <w:lang w:val="en-GB"/>
                                  </w:rPr>
                                  <w:delText>February</w:delText>
                                </w:r>
                                <w:r w:rsidDel="004A6E2D">
                                  <w:rPr>
                                    <w:rFonts w:ascii="Arial" w:hAnsi="Arial" w:cs="HelveticaNeueLT Std Med"/>
                                    <w:b/>
                                    <w:color w:val="00004C"/>
                                    <w:sz w:val="28"/>
                                    <w:szCs w:val="28"/>
                                    <w:lang w:val="en-GB"/>
                                  </w:rPr>
                                  <w:delText xml:space="preserve"> </w:delText>
                                </w:r>
                              </w:del>
                              <w:ins w:id="4" w:author="Jonathan Pritchard" w:date="2025-03-25T05:25:00Z" w16du:dateUtc="2025-03-25T04:25:00Z">
                                <w:r w:rsidR="004A6E2D">
                                  <w:rPr>
                                    <w:rFonts w:ascii="Arial" w:hAnsi="Arial" w:cs="HelveticaNeueLT Std Med"/>
                                    <w:b/>
                                    <w:color w:val="00004C"/>
                                    <w:sz w:val="28"/>
                                    <w:szCs w:val="28"/>
                                    <w:lang w:val="en-GB"/>
                                  </w:rPr>
                                  <w:t xml:space="preserve">March </w:t>
                                </w:r>
                              </w:ins>
                              <w:r>
                                <w:rPr>
                                  <w:rFonts w:ascii="Arial" w:hAnsi="Arial" w:cs="HelveticaNeueLT Std Med"/>
                                  <w:b/>
                                  <w:color w:val="00004C"/>
                                  <w:sz w:val="28"/>
                                  <w:szCs w:val="28"/>
                                  <w:lang w:val="en-GB"/>
                                </w:rPr>
                                <w:t>2025</w:t>
                              </w:r>
                            </w:p>
                            <w:p w14:paraId="1D697AAD" w14:textId="6618D7EE" w:rsidR="00A539CC" w:rsidRPr="002348F9" w:rsidDel="00C0545F" w:rsidRDefault="00A539CC" w:rsidP="00C26A5A">
                              <w:pPr>
                                <w:pStyle w:val="Basisalinea"/>
                                <w:suppressAutoHyphens/>
                                <w:spacing w:line="240" w:lineRule="auto"/>
                                <w:rPr>
                                  <w:del w:id="5" w:author="jon pritchard" w:date="2025-03-28T14:12:00Z" w16du:dateUtc="2025-03-28T13:12:00Z"/>
                                  <w:rFonts w:ascii="Arial" w:hAnsi="Arial" w:cs="HelveticaNeueLT Std Med"/>
                                  <w:b/>
                                  <w:strike/>
                                  <w:color w:val="00004C"/>
                                  <w:sz w:val="28"/>
                                  <w:szCs w:val="28"/>
                                  <w:lang w:val="en-GB"/>
                                </w:rPr>
                              </w:pPr>
                              <w:del w:id="6" w:author="jon pritchard" w:date="2025-03-28T14:12:00Z" w16du:dateUtc="2025-03-28T13:12:00Z">
                                <w:r w:rsidRPr="002348F9" w:rsidDel="00C0545F">
                                  <w:rPr>
                                    <w:rFonts w:ascii="Arial" w:hAnsi="Arial" w:cs="HelveticaNeueLT Std Med"/>
                                    <w:b/>
                                    <w:strike/>
                                    <w:color w:val="00004C"/>
                                    <w:sz w:val="28"/>
                                    <w:szCs w:val="28"/>
                                    <w:lang w:val="en-GB"/>
                                  </w:rPr>
                                  <w:delText>[v1.8.0 (draft for operational 2.0.0)]</w:delText>
                                </w:r>
                              </w:del>
                              <w:ins w:id="7" w:author="Jonathan Pritchard" w:date="2025-03-25T05:24:00Z" w16du:dateUtc="2025-03-25T04:24:00Z">
                                <w:del w:id="8" w:author="jon pritchard" w:date="2025-03-28T14:12:00Z" w16du:dateUtc="2025-03-28T13:12:00Z">
                                  <w:r w:rsidR="004A6E2D" w:rsidRPr="002348F9" w:rsidDel="00C0545F">
                                    <w:rPr>
                                      <w:rFonts w:ascii="Arial" w:hAnsi="Arial" w:cs="HelveticaNeueLT Std Med"/>
                                      <w:b/>
                                      <w:strike/>
                                      <w:color w:val="00004C"/>
                                      <w:sz w:val="28"/>
                                      <w:szCs w:val="28"/>
                                      <w:lang w:val="en-GB"/>
                                    </w:rPr>
                                    <w:delText>9.0 TSM Dra</w:delText>
                                  </w:r>
                                </w:del>
                              </w:ins>
                              <w:ins w:id="9" w:author="Jonathan Pritchard" w:date="2025-03-25T05:25:00Z" w16du:dateUtc="2025-03-25T04:25:00Z">
                                <w:del w:id="10" w:author="jon pritchard" w:date="2025-03-28T14:12:00Z" w16du:dateUtc="2025-03-28T13:12:00Z">
                                  <w:r w:rsidR="004A6E2D" w:rsidRPr="002348F9" w:rsidDel="00C0545F">
                                    <w:rPr>
                                      <w:rFonts w:ascii="Arial" w:hAnsi="Arial" w:cs="HelveticaNeueLT Std Med"/>
                                      <w:b/>
                                      <w:strike/>
                                      <w:color w:val="00004C"/>
                                      <w:sz w:val="28"/>
                                      <w:szCs w:val="28"/>
                                      <w:lang w:val="en-GB"/>
                                    </w:rPr>
                                    <w:delText>ft]</w:delText>
                                  </w:r>
                                </w:del>
                              </w:ins>
                            </w:p>
                            <w:p w14:paraId="3A14EC56" w14:textId="77777777" w:rsidR="00C26A5A" w:rsidRDefault="00C26A5A" w:rsidP="00C26A5A">
                              <w:pPr>
                                <w:pStyle w:val="Basisalinea"/>
                                <w:suppressAutoHyphens/>
                                <w:spacing w:line="240" w:lineRule="auto"/>
                                <w:rPr>
                                  <w:rFonts w:ascii="Arial" w:hAnsi="Arial" w:cs="HelveticaNeueLT Std Med"/>
                                  <w:b/>
                                  <w:color w:val="00004C"/>
                                  <w:sz w:val="28"/>
                                  <w:szCs w:val="28"/>
                                  <w:lang w:val="en-GB"/>
                                </w:rPr>
                              </w:pPr>
                            </w:p>
                            <w:p w14:paraId="6371EB35"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2459437F"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0F7F208D"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txbxContent>
                        </wps:txbx>
                        <wps:bodyPr rot="0" vert="horz" wrap="square" lIns="360000" tIns="360000" rIns="360000" bIns="360000" anchor="ctr"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61A4A5B9" id="Group 7" o:spid="_x0000_s1026" style="position:absolute;margin-left:-29.1pt;margin-top:-37.65pt;width:514.2pt;height:739.55pt;z-index:251658246;mso-position-horizontal-relative:margin;mso-width-relative:margin" coordorigin="98" coordsize="65304,939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">
                <v:shapetype id="_x0000_t202" coordsize="21600,21600" o:spt="202" path="m,l,21600r21600,l21600,xe">
                  <v:stroke joinstyle="miter"/>
                  <v:path gradientshapeok="t" o:connecttype="rect"/>
                </v:shapetype>
                <v:shape id="Tekstvak 2" o:spid="_x0000_s1027" type="#_x0000_t202" style="position:absolute;left:9350;width:7169;height:8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" fillcolor="#f1eaca" stroked="f" strokeweight=".5pt">
                  <v:textbox style="mso-fit-shape-to-text:t" inset="5mm,8mm,5mm,8mm">
                    <w:txbxContent>
                      <w:p w14:paraId="047696EF" w14:textId="70C12CD8" w:rsidR="00C26A5A" w:rsidRPr="000F60CD" w:rsidRDefault="00C26A5A" w:rsidP="00C26A5A">
                        <w:pPr>
                          <w:rPr>
                            <w:rFonts w:ascii="Calibri" w:hAnsi="Calibri" w:cs="Calibri"/>
                            <w:b/>
                            <w:sz w:val="22"/>
                            <w:szCs w:val="22"/>
                          </w:rPr>
                        </w:pPr>
                        <w:r w:rsidRPr="000F60CD">
                          <w:rPr>
                            <w:rFonts w:ascii="Calibri" w:hAnsi="Calibri" w:cs="Calibri"/>
                            <w:b/>
                            <w:sz w:val="22"/>
                            <w:szCs w:val="22"/>
                          </w:rPr>
                          <w:t>S-</w:t>
                        </w:r>
                        <w:r w:rsidR="006074BB">
                          <w:rPr>
                            <w:rFonts w:ascii="Calibri" w:hAnsi="Calibri" w:cs="Calibri"/>
                            <w:b/>
                            <w:sz w:val="22"/>
                            <w:szCs w:val="22"/>
                          </w:rPr>
                          <w:t xml:space="preserve">98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">
                  <v:imagedata r:id="rId11" o:title=""/>
                </v:shape>
                <v:shape id="Afbeelding 6" o:spid="_x0000_s1029" type="#_x0000_t75" style="position:absolute;left:105;top:68001;width:9340;height:9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">
                  <v:imagedata r:id="rId12" o:title=""/>
                </v:shape>
                <v:shape id="Afbeelding 7" o:spid="_x0000_s1030" type="#_x0000_t75" style="position:absolute;left:9459;top:68001;width:9271;height:9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&#13;&#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" fillcolor="#00ac9e" stroked="f" strokeweight=".5pt">
                  <v:textbox inset="5mm,5mm,5mm,5mm">
                    <w:txbxContent>
                      <w:p w14:paraId="24A352BF" w14:textId="77777777" w:rsidR="00C26A5A" w:rsidRDefault="00C26A5A" w:rsidP="00C26A5A">
                        <w:pPr>
                          <w:jc w:val="right"/>
                          <w:rPr>
                            <w:rFonts w:ascii="Calibri" w:hAnsi="Calibri" w:cs="Calibri"/>
                            <w:color w:val="FFFFFF"/>
                            <w:sz w:val="16"/>
                            <w:szCs w:val="16"/>
                          </w:rPr>
                        </w:pPr>
                      </w:p>
                      <w:p w14:paraId="28AA22EF" w14:textId="77777777" w:rsidR="00C26A5A" w:rsidRDefault="00C26A5A" w:rsidP="00C26A5A">
                        <w:pPr>
                          <w:jc w:val="right"/>
                          <w:rPr>
                            <w:rFonts w:ascii="Calibri" w:hAnsi="Calibri" w:cs="Calibri"/>
                            <w:color w:val="FFFFFF"/>
                            <w:sz w:val="16"/>
                            <w:szCs w:val="16"/>
                          </w:rPr>
                        </w:pPr>
                      </w:p>
                      <w:p w14:paraId="220AF17C" w14:textId="77777777" w:rsidR="00C26A5A" w:rsidRDefault="00C26A5A" w:rsidP="00C26A5A">
                        <w:pPr>
                          <w:jc w:val="right"/>
                          <w:rPr>
                            <w:rFonts w:ascii="Calibri" w:hAnsi="Calibri" w:cs="Calibri"/>
                            <w:color w:val="FFFFFF"/>
                            <w:sz w:val="16"/>
                            <w:szCs w:val="16"/>
                          </w:rPr>
                        </w:pPr>
                      </w:p>
                      <w:p w14:paraId="18DEE08A" w14:textId="77777777" w:rsidR="00C26A5A" w:rsidRDefault="00C26A5A" w:rsidP="00C26A5A">
                        <w:pPr>
                          <w:jc w:val="right"/>
                          <w:rPr>
                            <w:rFonts w:ascii="Calibri" w:hAnsi="Calibri" w:cs="Calibri"/>
                            <w:color w:val="FFFFFF"/>
                            <w:sz w:val="16"/>
                            <w:szCs w:val="16"/>
                          </w:rPr>
                        </w:pPr>
                      </w:p>
                      <w:p w14:paraId="3958D457" w14:textId="77777777" w:rsidR="00C26A5A" w:rsidRDefault="00C26A5A" w:rsidP="00C26A5A">
                        <w:pPr>
                          <w:jc w:val="right"/>
                          <w:rPr>
                            <w:rFonts w:ascii="Calibri" w:hAnsi="Calibri" w:cs="Calibri"/>
                            <w:color w:val="FFFFFF"/>
                            <w:sz w:val="16"/>
                            <w:szCs w:val="16"/>
                          </w:rPr>
                        </w:pPr>
                      </w:p>
                      <w:p w14:paraId="1FD6EF04" w14:textId="77777777" w:rsidR="00C26A5A" w:rsidRDefault="00C26A5A" w:rsidP="00C26A5A">
                        <w:pPr>
                          <w:jc w:val="right"/>
                          <w:rPr>
                            <w:rFonts w:ascii="Calibri" w:hAnsi="Calibri" w:cs="Calibri"/>
                            <w:color w:val="FFFFFF"/>
                            <w:sz w:val="16"/>
                            <w:szCs w:val="16"/>
                          </w:rPr>
                        </w:pPr>
                      </w:p>
                      <w:p w14:paraId="139C2507" w14:textId="77777777" w:rsidR="00C26A5A" w:rsidRDefault="00C26A5A" w:rsidP="00C26A5A">
                        <w:pPr>
                          <w:jc w:val="right"/>
                          <w:rPr>
                            <w:rFonts w:ascii="Calibri" w:hAnsi="Calibri" w:cs="Calibri"/>
                            <w:color w:val="FFFFFF"/>
                            <w:sz w:val="16"/>
                            <w:szCs w:val="16"/>
                          </w:rPr>
                        </w:pPr>
                      </w:p>
                      <w:p w14:paraId="68453656" w14:textId="77777777" w:rsidR="00C26A5A" w:rsidRDefault="00C26A5A" w:rsidP="00C26A5A">
                        <w:pPr>
                          <w:jc w:val="right"/>
                          <w:rPr>
                            <w:rFonts w:ascii="Calibri" w:hAnsi="Calibri" w:cs="Calibri"/>
                            <w:color w:val="FFFFFF"/>
                            <w:sz w:val="16"/>
                            <w:szCs w:val="16"/>
                          </w:rPr>
                        </w:pPr>
                      </w:p>
                      <w:p w14:paraId="4242754E" w14:textId="77777777" w:rsidR="00C26A5A" w:rsidRDefault="00C26A5A" w:rsidP="00C26A5A">
                        <w:pPr>
                          <w:jc w:val="right"/>
                          <w:rPr>
                            <w:rFonts w:ascii="Calibri" w:hAnsi="Calibri" w:cs="Calibri"/>
                            <w:color w:val="FFFFFF"/>
                            <w:sz w:val="16"/>
                            <w:szCs w:val="16"/>
                          </w:rPr>
                        </w:pPr>
                      </w:p>
                      <w:p w14:paraId="0A9B190A" w14:textId="77777777" w:rsidR="00C26A5A" w:rsidRDefault="00C26A5A" w:rsidP="00C26A5A">
                        <w:pPr>
                          <w:jc w:val="right"/>
                          <w:rPr>
                            <w:rFonts w:ascii="Calibri" w:hAnsi="Calibri" w:cs="Calibri"/>
                            <w:color w:val="FFFFFF"/>
                            <w:sz w:val="16"/>
                            <w:szCs w:val="16"/>
                          </w:rPr>
                        </w:pPr>
                      </w:p>
                      <w:p w14:paraId="7B1C5717"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Published by the</w:t>
                        </w:r>
                      </w:p>
                      <w:p w14:paraId="094611FB"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International Hydrographic Organization</w:t>
                        </w:r>
                      </w:p>
                      <w:p w14:paraId="602C9124"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4b quai Antoine 1</w:t>
                        </w:r>
                        <w:r w:rsidRPr="000F60CD">
                          <w:rPr>
                            <w:rFonts w:ascii="Calibri" w:hAnsi="Calibri" w:cs="Calibri"/>
                            <w:color w:val="FFFFFF"/>
                            <w:sz w:val="16"/>
                            <w:szCs w:val="16"/>
                            <w:vertAlign w:val="superscript"/>
                            <w:lang w:val="fr-FR"/>
                          </w:rPr>
                          <w:t>er</w:t>
                        </w:r>
                      </w:p>
                      <w:p w14:paraId="28C8EC72"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Principauté de Monaco</w:t>
                        </w:r>
                      </w:p>
                      <w:p w14:paraId="3F238723"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Tel: (377) 93.10.81.00</w:t>
                        </w:r>
                      </w:p>
                      <w:p w14:paraId="51042C9F"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Fax: (377) 93.10.81.40</w:t>
                        </w:r>
                      </w:p>
                      <w:p w14:paraId="2830A09C"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info@iho.int</w:t>
                        </w:r>
                      </w:p>
                      <w:p w14:paraId="6C8E5A22"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www.iho.int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" strokecolor="#001532" strokeweight=".5pt">
                  <v:textbox inset="10mm,10mm,10mm,10mm">
                    <w:txbxContent>
                      <w:p w14:paraId="2DF91DB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48F4F5F4" w14:textId="304D03C4" w:rsidR="00C26A5A"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S-100 ECDIS and Interoperability</w:t>
                        </w:r>
                      </w:p>
                      <w:p w14:paraId="66BF4F81" w14:textId="598A4CD6"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Specification</w:t>
                        </w:r>
                      </w:p>
                      <w:p w14:paraId="788C65A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D23E971"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25BF7BFA"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E03FD30" w14:textId="10101878" w:rsidR="00C26A5A" w:rsidRDefault="00C26A5A" w:rsidP="00C26A5A">
                        <w:pPr>
                          <w:pStyle w:val="Basisalinea"/>
                          <w:suppressAutoHyphens/>
                          <w:spacing w:line="240" w:lineRule="auto"/>
                          <w:rPr>
                            <w:rFonts w:ascii="Arial" w:hAnsi="Arial" w:cs="HelveticaNeueLT Std Med"/>
                            <w:b/>
                            <w:color w:val="00004C"/>
                            <w:sz w:val="28"/>
                            <w:szCs w:val="28"/>
                            <w:lang w:val="en-GB"/>
                          </w:rPr>
                        </w:pPr>
                        <w:r w:rsidRPr="0024770E">
                          <w:rPr>
                            <w:rFonts w:ascii="Arial" w:hAnsi="Arial" w:cs="HelveticaNeueLT Std Med"/>
                            <w:b/>
                            <w:color w:val="00004C"/>
                            <w:sz w:val="28"/>
                            <w:szCs w:val="28"/>
                            <w:lang w:val="en-GB"/>
                          </w:rPr>
                          <w:t xml:space="preserve">Edition </w:t>
                        </w:r>
                        <w:r w:rsidR="008D0C93">
                          <w:rPr>
                            <w:rFonts w:ascii="Arial" w:hAnsi="Arial" w:cs="HelveticaNeueLT Std Med"/>
                            <w:b/>
                            <w:color w:val="00004C"/>
                            <w:sz w:val="28"/>
                            <w:szCs w:val="28"/>
                            <w:lang w:val="en-GB"/>
                          </w:rPr>
                          <w:t>2.0.0</w:t>
                        </w:r>
                        <w:r>
                          <w:rPr>
                            <w:rFonts w:ascii="Arial" w:hAnsi="Arial" w:cs="HelveticaNeueLT Std Med"/>
                            <w:b/>
                            <w:color w:val="00004C"/>
                            <w:sz w:val="28"/>
                            <w:szCs w:val="28"/>
                            <w:lang w:val="en-GB"/>
                          </w:rPr>
                          <w:t xml:space="preserve"> </w:t>
                        </w:r>
                        <w:del w:id="11" w:author="Jonathan Pritchard" w:date="2025-03-25T05:25:00Z" w16du:dateUtc="2025-03-25T04:25:00Z">
                          <w:r w:rsidR="008D0C93" w:rsidDel="004A6E2D">
                            <w:rPr>
                              <w:rFonts w:ascii="Arial" w:hAnsi="Arial" w:cs="HelveticaNeueLT Std Med"/>
                              <w:b/>
                              <w:color w:val="00004C"/>
                              <w:sz w:val="28"/>
                              <w:szCs w:val="28"/>
                              <w:lang w:val="en-GB"/>
                            </w:rPr>
                            <w:delText>February</w:delText>
                          </w:r>
                          <w:r w:rsidDel="004A6E2D">
                            <w:rPr>
                              <w:rFonts w:ascii="Arial" w:hAnsi="Arial" w:cs="HelveticaNeueLT Std Med"/>
                              <w:b/>
                              <w:color w:val="00004C"/>
                              <w:sz w:val="28"/>
                              <w:szCs w:val="28"/>
                              <w:lang w:val="en-GB"/>
                            </w:rPr>
                            <w:delText xml:space="preserve"> </w:delText>
                          </w:r>
                        </w:del>
                        <w:ins w:id="12" w:author="Jonathan Pritchard" w:date="2025-03-25T05:25:00Z" w16du:dateUtc="2025-03-25T04:25:00Z">
                          <w:r w:rsidR="004A6E2D">
                            <w:rPr>
                              <w:rFonts w:ascii="Arial" w:hAnsi="Arial" w:cs="HelveticaNeueLT Std Med"/>
                              <w:b/>
                              <w:color w:val="00004C"/>
                              <w:sz w:val="28"/>
                              <w:szCs w:val="28"/>
                              <w:lang w:val="en-GB"/>
                            </w:rPr>
                            <w:t xml:space="preserve">March </w:t>
                          </w:r>
                        </w:ins>
                        <w:r>
                          <w:rPr>
                            <w:rFonts w:ascii="Arial" w:hAnsi="Arial" w:cs="HelveticaNeueLT Std Med"/>
                            <w:b/>
                            <w:color w:val="00004C"/>
                            <w:sz w:val="28"/>
                            <w:szCs w:val="28"/>
                            <w:lang w:val="en-GB"/>
                          </w:rPr>
                          <w:t>2025</w:t>
                        </w:r>
                      </w:p>
                      <w:p w14:paraId="1D697AAD" w14:textId="6618D7EE" w:rsidR="00A539CC" w:rsidRPr="002348F9" w:rsidDel="00C0545F" w:rsidRDefault="00A539CC" w:rsidP="00C26A5A">
                        <w:pPr>
                          <w:pStyle w:val="Basisalinea"/>
                          <w:suppressAutoHyphens/>
                          <w:spacing w:line="240" w:lineRule="auto"/>
                          <w:rPr>
                            <w:del w:id="13" w:author="jon pritchard" w:date="2025-03-28T14:12:00Z" w16du:dateUtc="2025-03-28T13:12:00Z"/>
                            <w:rFonts w:ascii="Arial" w:hAnsi="Arial" w:cs="HelveticaNeueLT Std Med"/>
                            <w:b/>
                            <w:strike/>
                            <w:color w:val="00004C"/>
                            <w:sz w:val="28"/>
                            <w:szCs w:val="28"/>
                            <w:lang w:val="en-GB"/>
                          </w:rPr>
                        </w:pPr>
                        <w:del w:id="14" w:author="jon pritchard" w:date="2025-03-28T14:12:00Z" w16du:dateUtc="2025-03-28T13:12:00Z">
                          <w:r w:rsidRPr="002348F9" w:rsidDel="00C0545F">
                            <w:rPr>
                              <w:rFonts w:ascii="Arial" w:hAnsi="Arial" w:cs="HelveticaNeueLT Std Med"/>
                              <w:b/>
                              <w:strike/>
                              <w:color w:val="00004C"/>
                              <w:sz w:val="28"/>
                              <w:szCs w:val="28"/>
                              <w:lang w:val="en-GB"/>
                            </w:rPr>
                            <w:delText>[v1.8.0 (draft for operational 2.0.0)]</w:delText>
                          </w:r>
                        </w:del>
                        <w:ins w:id="15" w:author="Jonathan Pritchard" w:date="2025-03-25T05:24:00Z" w16du:dateUtc="2025-03-25T04:24:00Z">
                          <w:del w:id="16" w:author="jon pritchard" w:date="2025-03-28T14:12:00Z" w16du:dateUtc="2025-03-28T13:12:00Z">
                            <w:r w:rsidR="004A6E2D" w:rsidRPr="002348F9" w:rsidDel="00C0545F">
                              <w:rPr>
                                <w:rFonts w:ascii="Arial" w:hAnsi="Arial" w:cs="HelveticaNeueLT Std Med"/>
                                <w:b/>
                                <w:strike/>
                                <w:color w:val="00004C"/>
                                <w:sz w:val="28"/>
                                <w:szCs w:val="28"/>
                                <w:lang w:val="en-GB"/>
                              </w:rPr>
                              <w:delText>9.0 TSM Dra</w:delText>
                            </w:r>
                          </w:del>
                        </w:ins>
                        <w:ins w:id="17" w:author="Jonathan Pritchard" w:date="2025-03-25T05:25:00Z" w16du:dateUtc="2025-03-25T04:25:00Z">
                          <w:del w:id="18" w:author="jon pritchard" w:date="2025-03-28T14:12:00Z" w16du:dateUtc="2025-03-28T13:12:00Z">
                            <w:r w:rsidR="004A6E2D" w:rsidRPr="002348F9" w:rsidDel="00C0545F">
                              <w:rPr>
                                <w:rFonts w:ascii="Arial" w:hAnsi="Arial" w:cs="HelveticaNeueLT Std Med"/>
                                <w:b/>
                                <w:strike/>
                                <w:color w:val="00004C"/>
                                <w:sz w:val="28"/>
                                <w:szCs w:val="28"/>
                                <w:lang w:val="en-GB"/>
                              </w:rPr>
                              <w:delText>ft]</w:delText>
                            </w:r>
                          </w:del>
                        </w:ins>
                      </w:p>
                      <w:p w14:paraId="3A14EC56" w14:textId="77777777" w:rsidR="00C26A5A" w:rsidRDefault="00C26A5A" w:rsidP="00C26A5A">
                        <w:pPr>
                          <w:pStyle w:val="Basisalinea"/>
                          <w:suppressAutoHyphens/>
                          <w:spacing w:line="240" w:lineRule="auto"/>
                          <w:rPr>
                            <w:rFonts w:ascii="Arial" w:hAnsi="Arial" w:cs="HelveticaNeueLT Std Med"/>
                            <w:b/>
                            <w:color w:val="00004C"/>
                            <w:sz w:val="28"/>
                            <w:szCs w:val="28"/>
                            <w:lang w:val="en-GB"/>
                          </w:rPr>
                        </w:pPr>
                      </w:p>
                      <w:p w14:paraId="6371EB35"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2459437F"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0F7F208D"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txbxContent>
                  </v:textbox>
                </v:shape>
                <w10:wrap anchorx="margin"/>
              </v:group>
            </w:pict>
          </mc:Fallback>
        </mc:AlternateContent>
      </w:r>
      <w:r w:rsidRPr="00B63849">
        <w:tab/>
        <w:t xml:space="preserve"> </w:t>
      </w:r>
    </w:p>
    <w:p w14:paraId="030C8663" w14:textId="124DC054" w:rsidR="00C26A5A" w:rsidRPr="00B63849" w:rsidRDefault="00C26A5A" w:rsidP="00C26A5A">
      <w:pPr>
        <w:rPr>
          <w:rStyle w:val="module"/>
          <w:b/>
          <w:sz w:val="22"/>
        </w:rPr>
      </w:pPr>
      <w:r w:rsidRPr="00B63849">
        <w:br w:type="page"/>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C26A5A" w:rsidRPr="00B63849" w14:paraId="25AE18F4" w14:textId="77777777" w:rsidTr="00D343CC">
        <w:tc>
          <w:tcPr>
            <w:tcW w:w="9253" w:type="dxa"/>
            <w:tcBorders>
              <w:top w:val="single" w:sz="4" w:space="0" w:color="000000"/>
            </w:tcBorders>
          </w:tcPr>
          <w:p w14:paraId="128C2683" w14:textId="41CA5AD6" w:rsidR="00C26A5A" w:rsidRPr="00B63849" w:rsidRDefault="00C26A5A" w:rsidP="00D343CC">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rPr>
            </w:pPr>
            <w:r w:rsidRPr="00B63849">
              <w:rPr>
                <w:rFonts w:ascii="Helvetica" w:hAnsi="Helvetica" w:cs="Helvetica"/>
                <w:sz w:val="22"/>
                <w:szCs w:val="22"/>
              </w:rPr>
              <w:lastRenderedPageBreak/>
              <w:t xml:space="preserve">© </w:t>
            </w:r>
            <w:r w:rsidRPr="00B63849">
              <w:rPr>
                <w:rFonts w:ascii="Helvetica" w:hAnsi="Helvetica"/>
                <w:sz w:val="22"/>
                <w:szCs w:val="22"/>
              </w:rPr>
              <w:t>Copyright International Hydrographic Organization 202</w:t>
            </w:r>
            <w:r w:rsidR="006074BB">
              <w:rPr>
                <w:rFonts w:ascii="Helvetica" w:hAnsi="Helvetica"/>
                <w:sz w:val="22"/>
                <w:szCs w:val="22"/>
              </w:rPr>
              <w:t>5</w:t>
            </w:r>
          </w:p>
        </w:tc>
      </w:tr>
      <w:tr w:rsidR="00C26A5A" w:rsidRPr="00B63849" w14:paraId="56714347" w14:textId="77777777" w:rsidTr="00D343CC">
        <w:tc>
          <w:tcPr>
            <w:tcW w:w="9253" w:type="dxa"/>
          </w:tcPr>
          <w:p w14:paraId="23001D50" w14:textId="77777777" w:rsidR="00C26A5A" w:rsidRPr="00B63849" w:rsidRDefault="00C26A5A" w:rsidP="00D343CC">
            <w:pPr>
              <w:pStyle w:val="Default"/>
              <w:spacing w:before="120" w:after="120"/>
              <w:ind w:left="317" w:right="390"/>
              <w:jc w:val="both"/>
              <w:rPr>
                <w:color w:val="auto"/>
                <w:sz w:val="20"/>
                <w:szCs w:val="20"/>
                <w:lang w:val="en-GB"/>
              </w:rPr>
            </w:pPr>
            <w:r w:rsidRPr="00B63849">
              <w:rPr>
                <w:color w:val="auto"/>
                <w:sz w:val="20"/>
                <w:szCs w:val="20"/>
                <w:lang w:val="en-GB"/>
              </w:rPr>
              <w:t xml:space="preserve">This work is copyright. Apart from any use permitted in accordance with the </w:t>
            </w:r>
            <w:hyperlink r:id="rId14" w:history="1">
              <w:r w:rsidRPr="00B63849">
                <w:rPr>
                  <w:color w:val="auto"/>
                  <w:sz w:val="20"/>
                  <w:szCs w:val="20"/>
                  <w:lang w:val="en-GB"/>
                </w:rPr>
                <w:t>Berne Convention for the Protection of Literary and Artistic Works</w:t>
              </w:r>
            </w:hyperlink>
            <w:r w:rsidRPr="00B63849">
              <w:rPr>
                <w:color w:val="auto"/>
                <w:sz w:val="20"/>
                <w:szCs w:val="20"/>
                <w:lang w:val="en-GB"/>
              </w:rPr>
              <w:t xml:space="preserve"> (1886), and except in the circumstances described below, no part may be translated, reproduced by any process, adapted, communicated or commercially exploited without prior written permission from the International Hydrographic Organization (IHO). Copyright in some of the material in this publication may be owned by another party and permission for the translation and/or reproduction of that material must be obtained from the owner.</w:t>
            </w:r>
          </w:p>
        </w:tc>
      </w:tr>
      <w:tr w:rsidR="00C26A5A" w:rsidRPr="00B63849" w14:paraId="6BED6202" w14:textId="77777777" w:rsidTr="00D343CC">
        <w:tc>
          <w:tcPr>
            <w:tcW w:w="9253" w:type="dxa"/>
          </w:tcPr>
          <w:p w14:paraId="522EE3FE" w14:textId="77777777" w:rsidR="00C26A5A" w:rsidRPr="00B63849" w:rsidRDefault="00C26A5A" w:rsidP="00D343CC">
            <w:pPr>
              <w:pStyle w:val="Default"/>
              <w:spacing w:before="120" w:after="120"/>
              <w:ind w:left="317" w:right="390"/>
              <w:jc w:val="both"/>
              <w:rPr>
                <w:color w:val="auto"/>
                <w:sz w:val="20"/>
                <w:szCs w:val="20"/>
                <w:lang w:val="en-GB"/>
              </w:rPr>
            </w:pPr>
            <w:r w:rsidRPr="00B63849">
              <w:rPr>
                <w:color w:val="auto"/>
                <w:sz w:val="20"/>
                <w:szCs w:val="20"/>
                <w:lang w:val="en-GB"/>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C26A5A" w:rsidRPr="00B63849" w14:paraId="04D82C7C" w14:textId="77777777" w:rsidTr="00D343CC">
        <w:tc>
          <w:tcPr>
            <w:tcW w:w="9253" w:type="dxa"/>
          </w:tcPr>
          <w:p w14:paraId="0CD5E5A9" w14:textId="77777777" w:rsidR="00C26A5A" w:rsidRPr="00B63849" w:rsidRDefault="00C26A5A" w:rsidP="00D343CC">
            <w:pPr>
              <w:autoSpaceDE w:val="0"/>
              <w:autoSpaceDN w:val="0"/>
              <w:adjustRightInd w:val="0"/>
              <w:spacing w:before="120" w:after="120"/>
              <w:ind w:left="317" w:right="390"/>
              <w:jc w:val="both"/>
              <w:rPr>
                <w:rFonts w:cs="Arial"/>
              </w:rPr>
            </w:pPr>
            <w:r w:rsidRPr="00B63849">
              <w:rPr>
                <w:rFonts w:cs="Arial"/>
              </w:rPr>
              <w:t>In the event that this document or partial material from this document is reproduced, translated or distributed under the terms described above, the following statements are to be included:</w:t>
            </w:r>
          </w:p>
        </w:tc>
      </w:tr>
      <w:tr w:rsidR="00C26A5A" w:rsidRPr="00B63849" w14:paraId="556A2E95" w14:textId="77777777" w:rsidTr="00D343CC">
        <w:tc>
          <w:tcPr>
            <w:tcW w:w="9253" w:type="dxa"/>
          </w:tcPr>
          <w:p w14:paraId="742F4B57" w14:textId="77777777" w:rsidR="00C26A5A" w:rsidRPr="00B63849" w:rsidRDefault="00C26A5A" w:rsidP="00D343CC">
            <w:pPr>
              <w:autoSpaceDE w:val="0"/>
              <w:autoSpaceDN w:val="0"/>
              <w:adjustRightInd w:val="0"/>
              <w:spacing w:before="120" w:after="120"/>
              <w:ind w:left="600" w:right="924"/>
              <w:jc w:val="both"/>
              <w:rPr>
                <w:rFonts w:ascii="Calibri" w:hAnsi="Calibri" w:cs="Arial"/>
                <w:i/>
              </w:rPr>
            </w:pPr>
            <w:r w:rsidRPr="00B63849">
              <w:rPr>
                <w:rFonts w:ascii="Calibri" w:hAnsi="Calibri" w:cs="Arial"/>
                <w:i/>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C26A5A" w:rsidRPr="00B63849" w14:paraId="7C2AE5D2" w14:textId="77777777" w:rsidTr="00D343CC">
        <w:trPr>
          <w:trHeight w:val="2312"/>
        </w:trPr>
        <w:tc>
          <w:tcPr>
            <w:tcW w:w="9253" w:type="dxa"/>
            <w:tcBorders>
              <w:bottom w:val="single" w:sz="4" w:space="0" w:color="000000"/>
            </w:tcBorders>
          </w:tcPr>
          <w:p w14:paraId="6589EC35" w14:textId="77777777" w:rsidR="00C26A5A" w:rsidRPr="00B63849" w:rsidRDefault="00C26A5A" w:rsidP="00D343CC">
            <w:pPr>
              <w:autoSpaceDE w:val="0"/>
              <w:autoSpaceDN w:val="0"/>
              <w:adjustRightInd w:val="0"/>
              <w:spacing w:before="120" w:after="120"/>
              <w:ind w:left="600" w:right="924"/>
              <w:jc w:val="both"/>
              <w:rPr>
                <w:rFonts w:ascii="Calibri" w:hAnsi="Calibri" w:cs="Arial"/>
                <w:i/>
              </w:rPr>
            </w:pPr>
            <w:r w:rsidRPr="00B63849">
              <w:rPr>
                <w:rFonts w:ascii="Calibri" w:hAnsi="Calibri" w:cs="Arial"/>
                <w:i/>
              </w:rPr>
              <w:t>“This [document/publication] is a translation of IHO [document/publication] [name]. The IHO has not checked this translation and therefore takes no responsibility for its accuracy. In case of doubt the source version of [name] in [language] should be consulted.”</w:t>
            </w:r>
          </w:p>
          <w:p w14:paraId="7737A489" w14:textId="77777777" w:rsidR="00C26A5A" w:rsidRPr="00B63849" w:rsidRDefault="00C26A5A" w:rsidP="00D343CC">
            <w:pPr>
              <w:autoSpaceDE w:val="0"/>
              <w:autoSpaceDN w:val="0"/>
              <w:adjustRightInd w:val="0"/>
              <w:spacing w:before="120" w:after="120"/>
              <w:ind w:left="366" w:right="924"/>
              <w:jc w:val="both"/>
              <w:rPr>
                <w:rFonts w:cs="Arial"/>
              </w:rPr>
            </w:pPr>
            <w:r w:rsidRPr="00B63849">
              <w:rPr>
                <w:rFonts w:cs="Arial"/>
              </w:rPr>
              <w:t>The IHO Logo or other identifiers shall not be used in any derived product without prior written permission from the IHO Secretariat.</w:t>
            </w:r>
          </w:p>
          <w:p w14:paraId="2CB02291" w14:textId="77777777" w:rsidR="00C26A5A" w:rsidRPr="00B63849" w:rsidRDefault="00C26A5A" w:rsidP="00D343CC">
            <w:pPr>
              <w:autoSpaceDE w:val="0"/>
              <w:autoSpaceDN w:val="0"/>
              <w:adjustRightInd w:val="0"/>
              <w:spacing w:before="120" w:after="120"/>
              <w:ind w:left="600" w:right="924"/>
              <w:jc w:val="both"/>
              <w:rPr>
                <w:rFonts w:cs="Arial"/>
              </w:rPr>
            </w:pPr>
          </w:p>
        </w:tc>
      </w:tr>
    </w:tbl>
    <w:p w14:paraId="14BF9EA1" w14:textId="77777777" w:rsidR="00C26A5A" w:rsidRPr="00B63849" w:rsidRDefault="00C26A5A" w:rsidP="00C26A5A">
      <w:pPr>
        <w:keepLines/>
        <w:tabs>
          <w:tab w:val="left" w:pos="-510"/>
          <w:tab w:val="left" w:pos="0"/>
          <w:tab w:val="left" w:pos="992"/>
          <w:tab w:val="left" w:pos="4677"/>
          <w:tab w:val="left" w:pos="5244"/>
          <w:tab w:val="left" w:pos="5586"/>
          <w:tab w:val="left" w:pos="6112"/>
          <w:tab w:val="left" w:pos="6792"/>
          <w:tab w:val="left" w:pos="7471"/>
          <w:tab w:val="left" w:pos="8150"/>
          <w:tab w:val="left" w:pos="8505"/>
        </w:tabs>
        <w:jc w:val="center"/>
        <w:rPr>
          <w:rStyle w:val="module"/>
          <w:b/>
          <w:sz w:val="22"/>
        </w:rPr>
      </w:pPr>
    </w:p>
    <w:p w14:paraId="16354B5A" w14:textId="77777777" w:rsidR="00C26A5A" w:rsidRPr="00B63849" w:rsidRDefault="00C26A5A" w:rsidP="00C26A5A">
      <w:pPr>
        <w:keepLines/>
        <w:tabs>
          <w:tab w:val="left" w:pos="-510"/>
          <w:tab w:val="left" w:pos="0"/>
          <w:tab w:val="left" w:pos="992"/>
          <w:tab w:val="left" w:pos="4677"/>
          <w:tab w:val="left" w:pos="5244"/>
          <w:tab w:val="left" w:pos="5586"/>
          <w:tab w:val="left" w:pos="6112"/>
          <w:tab w:val="left" w:pos="6792"/>
          <w:tab w:val="left" w:pos="7471"/>
          <w:tab w:val="left" w:pos="8150"/>
          <w:tab w:val="left" w:pos="8505"/>
        </w:tabs>
        <w:jc w:val="center"/>
        <w:rPr>
          <w:rStyle w:val="module"/>
          <w:b/>
          <w:sz w:val="22"/>
        </w:rPr>
      </w:pPr>
    </w:p>
    <w:p w14:paraId="648EA30C" w14:textId="77777777" w:rsidR="00C26A5A" w:rsidRDefault="00C26A5A" w:rsidP="00B812CA">
      <w:pPr>
        <w:spacing w:line="240" w:lineRule="auto"/>
        <w:jc w:val="both"/>
        <w:rPr>
          <w:rFonts w:cs="Arial"/>
          <w:b/>
          <w:sz w:val="28"/>
          <w:szCs w:val="28"/>
        </w:rPr>
      </w:pPr>
    </w:p>
    <w:p w14:paraId="6ED5B2D0" w14:textId="0A7C7B30" w:rsidR="00885FE2" w:rsidRPr="00237F07" w:rsidRDefault="00885FE2" w:rsidP="00B812CA">
      <w:pPr>
        <w:spacing w:line="240" w:lineRule="auto"/>
        <w:jc w:val="both"/>
      </w:pPr>
      <w:r w:rsidRPr="00237F07">
        <w:rPr>
          <w:rFonts w:cs="Arial"/>
          <w:b/>
          <w:sz w:val="28"/>
          <w:szCs w:val="28"/>
        </w:rPr>
        <w:br w:type="page"/>
      </w:r>
    </w:p>
    <w:bookmarkStart w:id="19" w:name="_Toc194067040" w:displacedByCustomXml="next"/>
    <w:bookmarkStart w:id="20" w:name="_Toc144415652" w:displacedByCustomXml="next"/>
    <w:bookmarkStart w:id="21" w:name="_Toc144421198" w:displacedByCustomXml="next"/>
    <w:sdt>
      <w:sdtPr>
        <w:rPr>
          <w:b/>
          <w:bCs/>
        </w:rPr>
        <w:id w:val="1307976831"/>
        <w:docPartObj>
          <w:docPartGallery w:val="Table of Contents"/>
          <w:docPartUnique/>
        </w:docPartObj>
      </w:sdtPr>
      <w:sdtEndPr>
        <w:rPr>
          <w:b w:val="0"/>
          <w:bCs w:val="0"/>
        </w:rPr>
      </w:sdtEndPr>
      <w:sdtContent>
        <w:p w14:paraId="79D17966" w14:textId="77777777" w:rsidR="00703BA8" w:rsidRPr="00237F07" w:rsidRDefault="00703BA8" w:rsidP="004E61EE">
          <w:pPr>
            <w:tabs>
              <w:tab w:val="center"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s>
            <w:spacing w:line="240" w:lineRule="auto"/>
            <w:jc w:val="center"/>
            <w:outlineLvl w:val="0"/>
          </w:pPr>
          <w:r w:rsidRPr="00237F07">
            <w:rPr>
              <w:b/>
              <w:sz w:val="28"/>
            </w:rPr>
            <w:t>CONTENTS</w:t>
          </w:r>
          <w:bookmarkEnd w:id="21"/>
          <w:bookmarkEnd w:id="20"/>
          <w:bookmarkEnd w:id="19"/>
        </w:p>
        <w:p w14:paraId="742B4705" w14:textId="77777777" w:rsidR="00703BA8" w:rsidRPr="00237F07" w:rsidRDefault="00703BA8" w:rsidP="00FD4BD6">
          <w:pPr>
            <w:pStyle w:val="TOC9"/>
          </w:pPr>
        </w:p>
        <w:p w14:paraId="71502E8E" w14:textId="7006CE6E" w:rsidR="00265357" w:rsidRDefault="000806E0">
          <w:pPr>
            <w:pStyle w:val="TOC1"/>
            <w:rPr>
              <w:rFonts w:asciiTheme="minorHAnsi" w:eastAsiaTheme="minorEastAsia" w:hAnsiTheme="minorHAnsi" w:cstheme="minorBidi"/>
              <w:bCs w:val="0"/>
              <w:noProof/>
              <w:kern w:val="2"/>
              <w:sz w:val="24"/>
              <w:szCs w:val="24"/>
              <w:lang w:eastAsia="en-GB"/>
              <w14:ligatures w14:val="standardContextual"/>
            </w:rPr>
          </w:pPr>
          <w:r w:rsidRPr="00237F07">
            <w:fldChar w:fldCharType="begin"/>
          </w:r>
          <w:r w:rsidRPr="00237F07">
            <w:instrText xml:space="preserve"> TOC \o "1-3" \h \z \u </w:instrText>
          </w:r>
          <w:r w:rsidRPr="00237F07">
            <w:fldChar w:fldCharType="separate"/>
          </w:r>
          <w:hyperlink w:anchor="_Toc194067040" w:history="1">
            <w:r w:rsidR="00265357" w:rsidRPr="00EA1784">
              <w:rPr>
                <w:rStyle w:val="Hyperlink"/>
                <w:b/>
                <w:noProof/>
              </w:rPr>
              <w:t>CONTENTS</w:t>
            </w:r>
            <w:r w:rsidR="00265357">
              <w:rPr>
                <w:noProof/>
                <w:webHidden/>
              </w:rPr>
              <w:tab/>
            </w:r>
            <w:r w:rsidR="00265357">
              <w:rPr>
                <w:noProof/>
                <w:webHidden/>
              </w:rPr>
              <w:fldChar w:fldCharType="begin"/>
            </w:r>
            <w:r w:rsidR="00265357">
              <w:rPr>
                <w:noProof/>
                <w:webHidden/>
              </w:rPr>
              <w:instrText xml:space="preserve"> PAGEREF _Toc194067040 \h </w:instrText>
            </w:r>
            <w:r w:rsidR="00265357">
              <w:rPr>
                <w:noProof/>
                <w:webHidden/>
              </w:rPr>
            </w:r>
            <w:r w:rsidR="00265357">
              <w:rPr>
                <w:noProof/>
                <w:webHidden/>
              </w:rPr>
              <w:fldChar w:fldCharType="separate"/>
            </w:r>
            <w:r w:rsidR="00265357">
              <w:rPr>
                <w:noProof/>
                <w:webHidden/>
              </w:rPr>
              <w:t>iii</w:t>
            </w:r>
            <w:r w:rsidR="00265357">
              <w:rPr>
                <w:noProof/>
                <w:webHidden/>
              </w:rPr>
              <w:fldChar w:fldCharType="end"/>
            </w:r>
          </w:hyperlink>
        </w:p>
        <w:p w14:paraId="2C16F446" w14:textId="6FE14F8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1" w:history="1">
            <w:r w:rsidRPr="00EA1784">
              <w:rPr>
                <w:rStyle w:val="Hyperlink"/>
                <w:noProof/>
              </w:rPr>
              <w:t>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_Toc194067041 \h </w:instrText>
            </w:r>
            <w:r>
              <w:rPr>
                <w:noProof/>
                <w:webHidden/>
              </w:rPr>
            </w:r>
            <w:r>
              <w:rPr>
                <w:noProof/>
                <w:webHidden/>
              </w:rPr>
              <w:fldChar w:fldCharType="separate"/>
            </w:r>
            <w:r>
              <w:rPr>
                <w:noProof/>
                <w:webHidden/>
              </w:rPr>
              <w:t>8</w:t>
            </w:r>
            <w:r>
              <w:rPr>
                <w:noProof/>
                <w:webHidden/>
              </w:rPr>
              <w:fldChar w:fldCharType="end"/>
            </w:r>
          </w:hyperlink>
        </w:p>
        <w:p w14:paraId="07A5F07C" w14:textId="08121EE8"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2" w:history="1">
            <w:r w:rsidRPr="00EA1784">
              <w:rPr>
                <w:rStyle w:val="Hyperlink"/>
                <w:noProof/>
              </w:rPr>
              <w:t>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References</w:t>
            </w:r>
            <w:r>
              <w:rPr>
                <w:noProof/>
                <w:webHidden/>
              </w:rPr>
              <w:tab/>
            </w:r>
            <w:r>
              <w:rPr>
                <w:noProof/>
                <w:webHidden/>
              </w:rPr>
              <w:fldChar w:fldCharType="begin"/>
            </w:r>
            <w:r>
              <w:rPr>
                <w:noProof/>
                <w:webHidden/>
              </w:rPr>
              <w:instrText xml:space="preserve"> PAGEREF _Toc194067042 \h </w:instrText>
            </w:r>
            <w:r>
              <w:rPr>
                <w:noProof/>
                <w:webHidden/>
              </w:rPr>
            </w:r>
            <w:r>
              <w:rPr>
                <w:noProof/>
                <w:webHidden/>
              </w:rPr>
              <w:fldChar w:fldCharType="separate"/>
            </w:r>
            <w:r>
              <w:rPr>
                <w:noProof/>
                <w:webHidden/>
              </w:rPr>
              <w:t>9</w:t>
            </w:r>
            <w:r>
              <w:rPr>
                <w:noProof/>
                <w:webHidden/>
              </w:rPr>
              <w:fldChar w:fldCharType="end"/>
            </w:r>
          </w:hyperlink>
        </w:p>
        <w:p w14:paraId="04076A5D" w14:textId="708ED883"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3" w:history="1">
            <w:r w:rsidRPr="00EA1784">
              <w:rPr>
                <w:rStyle w:val="Hyperlink"/>
                <w:noProof/>
              </w:rPr>
              <w:t>2.1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Normative references</w:t>
            </w:r>
            <w:r>
              <w:rPr>
                <w:noProof/>
                <w:webHidden/>
              </w:rPr>
              <w:tab/>
            </w:r>
            <w:r>
              <w:rPr>
                <w:noProof/>
                <w:webHidden/>
              </w:rPr>
              <w:fldChar w:fldCharType="begin"/>
            </w:r>
            <w:r>
              <w:rPr>
                <w:noProof/>
                <w:webHidden/>
              </w:rPr>
              <w:instrText xml:space="preserve"> PAGEREF _Toc194067043 \h </w:instrText>
            </w:r>
            <w:r>
              <w:rPr>
                <w:noProof/>
                <w:webHidden/>
              </w:rPr>
            </w:r>
            <w:r>
              <w:rPr>
                <w:noProof/>
                <w:webHidden/>
              </w:rPr>
              <w:fldChar w:fldCharType="separate"/>
            </w:r>
            <w:r>
              <w:rPr>
                <w:noProof/>
                <w:webHidden/>
              </w:rPr>
              <w:t>9</w:t>
            </w:r>
            <w:r>
              <w:rPr>
                <w:noProof/>
                <w:webHidden/>
              </w:rPr>
              <w:fldChar w:fldCharType="end"/>
            </w:r>
          </w:hyperlink>
        </w:p>
        <w:p w14:paraId="2B8836CC" w14:textId="0C2844C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4" w:history="1">
            <w:r w:rsidRPr="00EA1784">
              <w:rPr>
                <w:rStyle w:val="Hyperlink"/>
                <w:noProof/>
                <w:lang w:eastAsia="en-GB"/>
              </w:rPr>
              <w:t>2.2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Informative references</w:t>
            </w:r>
            <w:r>
              <w:rPr>
                <w:noProof/>
                <w:webHidden/>
              </w:rPr>
              <w:tab/>
            </w:r>
            <w:r>
              <w:rPr>
                <w:noProof/>
                <w:webHidden/>
              </w:rPr>
              <w:fldChar w:fldCharType="begin"/>
            </w:r>
            <w:r>
              <w:rPr>
                <w:noProof/>
                <w:webHidden/>
              </w:rPr>
              <w:instrText xml:space="preserve"> PAGEREF _Toc194067044 \h </w:instrText>
            </w:r>
            <w:r>
              <w:rPr>
                <w:noProof/>
                <w:webHidden/>
              </w:rPr>
            </w:r>
            <w:r>
              <w:rPr>
                <w:noProof/>
                <w:webHidden/>
              </w:rPr>
              <w:fldChar w:fldCharType="separate"/>
            </w:r>
            <w:r>
              <w:rPr>
                <w:noProof/>
                <w:webHidden/>
              </w:rPr>
              <w:t>9</w:t>
            </w:r>
            <w:r>
              <w:rPr>
                <w:noProof/>
                <w:webHidden/>
              </w:rPr>
              <w:fldChar w:fldCharType="end"/>
            </w:r>
          </w:hyperlink>
        </w:p>
        <w:p w14:paraId="23AAEEC0" w14:textId="525CFF0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5" w:history="1">
            <w:r w:rsidRPr="00EA1784">
              <w:rPr>
                <w:rStyle w:val="Hyperlink"/>
                <w:noProof/>
                <w:lang w:eastAsia="en-GB"/>
              </w:rPr>
              <w:t>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lang w:eastAsia="en-GB"/>
              </w:rPr>
              <w:t>Abbreviations and Notation</w:t>
            </w:r>
            <w:r>
              <w:rPr>
                <w:noProof/>
                <w:webHidden/>
              </w:rPr>
              <w:tab/>
            </w:r>
            <w:r>
              <w:rPr>
                <w:noProof/>
                <w:webHidden/>
              </w:rPr>
              <w:fldChar w:fldCharType="begin"/>
            </w:r>
            <w:r>
              <w:rPr>
                <w:noProof/>
                <w:webHidden/>
              </w:rPr>
              <w:instrText xml:space="preserve"> PAGEREF _Toc194067045 \h </w:instrText>
            </w:r>
            <w:r>
              <w:rPr>
                <w:noProof/>
                <w:webHidden/>
              </w:rPr>
            </w:r>
            <w:r>
              <w:rPr>
                <w:noProof/>
                <w:webHidden/>
              </w:rPr>
              <w:fldChar w:fldCharType="separate"/>
            </w:r>
            <w:r>
              <w:rPr>
                <w:noProof/>
                <w:webHidden/>
              </w:rPr>
              <w:t>10</w:t>
            </w:r>
            <w:r>
              <w:rPr>
                <w:noProof/>
                <w:webHidden/>
              </w:rPr>
              <w:fldChar w:fldCharType="end"/>
            </w:r>
          </w:hyperlink>
        </w:p>
        <w:p w14:paraId="6F960FE4" w14:textId="5B67D37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6" w:history="1">
            <w:r w:rsidRPr="00EA1784">
              <w:rPr>
                <w:rStyle w:val="Hyperlink"/>
                <w:noProof/>
                <w:lang w:eastAsia="en-GB"/>
              </w:rPr>
              <w:t>3.1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Abbreviations</w:t>
            </w:r>
            <w:r>
              <w:rPr>
                <w:noProof/>
                <w:webHidden/>
              </w:rPr>
              <w:tab/>
            </w:r>
            <w:r>
              <w:rPr>
                <w:noProof/>
                <w:webHidden/>
              </w:rPr>
              <w:fldChar w:fldCharType="begin"/>
            </w:r>
            <w:r>
              <w:rPr>
                <w:noProof/>
                <w:webHidden/>
              </w:rPr>
              <w:instrText xml:space="preserve"> PAGEREF _Toc194067046 \h </w:instrText>
            </w:r>
            <w:r>
              <w:rPr>
                <w:noProof/>
                <w:webHidden/>
              </w:rPr>
            </w:r>
            <w:r>
              <w:rPr>
                <w:noProof/>
                <w:webHidden/>
              </w:rPr>
              <w:fldChar w:fldCharType="separate"/>
            </w:r>
            <w:r>
              <w:rPr>
                <w:noProof/>
                <w:webHidden/>
              </w:rPr>
              <w:t>10</w:t>
            </w:r>
            <w:r>
              <w:rPr>
                <w:noProof/>
                <w:webHidden/>
              </w:rPr>
              <w:fldChar w:fldCharType="end"/>
            </w:r>
          </w:hyperlink>
        </w:p>
        <w:p w14:paraId="6AEC9D5B" w14:textId="3C818F2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7" w:history="1">
            <w:r w:rsidRPr="00EA1784">
              <w:rPr>
                <w:rStyle w:val="Hyperlink"/>
                <w:noProof/>
                <w:lang w:eastAsia="en-GB"/>
              </w:rPr>
              <w:t>3.2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Notation</w:t>
            </w:r>
            <w:r>
              <w:rPr>
                <w:noProof/>
                <w:webHidden/>
              </w:rPr>
              <w:tab/>
            </w:r>
            <w:r>
              <w:rPr>
                <w:noProof/>
                <w:webHidden/>
              </w:rPr>
              <w:fldChar w:fldCharType="begin"/>
            </w:r>
            <w:r>
              <w:rPr>
                <w:noProof/>
                <w:webHidden/>
              </w:rPr>
              <w:instrText xml:space="preserve"> PAGEREF _Toc194067047 \h </w:instrText>
            </w:r>
            <w:r>
              <w:rPr>
                <w:noProof/>
                <w:webHidden/>
              </w:rPr>
            </w:r>
            <w:r>
              <w:rPr>
                <w:noProof/>
                <w:webHidden/>
              </w:rPr>
              <w:fldChar w:fldCharType="separate"/>
            </w:r>
            <w:r>
              <w:rPr>
                <w:noProof/>
                <w:webHidden/>
              </w:rPr>
              <w:t>10</w:t>
            </w:r>
            <w:r>
              <w:rPr>
                <w:noProof/>
                <w:webHidden/>
              </w:rPr>
              <w:fldChar w:fldCharType="end"/>
            </w:r>
          </w:hyperlink>
        </w:p>
        <w:p w14:paraId="125D8BBF" w14:textId="4396448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8" w:history="1">
            <w:r w:rsidRPr="00EA1784">
              <w:rPr>
                <w:rStyle w:val="Hyperlink"/>
                <w:noProof/>
                <w:lang w:eastAsia="en-GB"/>
              </w:rPr>
              <w:t>3.3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Normative vs Informative within this document.</w:t>
            </w:r>
            <w:r>
              <w:rPr>
                <w:noProof/>
                <w:webHidden/>
              </w:rPr>
              <w:tab/>
            </w:r>
            <w:r>
              <w:rPr>
                <w:noProof/>
                <w:webHidden/>
              </w:rPr>
              <w:fldChar w:fldCharType="begin"/>
            </w:r>
            <w:r>
              <w:rPr>
                <w:noProof/>
                <w:webHidden/>
              </w:rPr>
              <w:instrText xml:space="preserve"> PAGEREF _Toc194067048 \h </w:instrText>
            </w:r>
            <w:r>
              <w:rPr>
                <w:noProof/>
                <w:webHidden/>
              </w:rPr>
            </w:r>
            <w:r>
              <w:rPr>
                <w:noProof/>
                <w:webHidden/>
              </w:rPr>
              <w:fldChar w:fldCharType="separate"/>
            </w:r>
            <w:r>
              <w:rPr>
                <w:noProof/>
                <w:webHidden/>
              </w:rPr>
              <w:t>11</w:t>
            </w:r>
            <w:r>
              <w:rPr>
                <w:noProof/>
                <w:webHidden/>
              </w:rPr>
              <w:fldChar w:fldCharType="end"/>
            </w:r>
          </w:hyperlink>
        </w:p>
        <w:p w14:paraId="29C6D037" w14:textId="2E8CA5E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9" w:history="1">
            <w:r w:rsidRPr="00EA1784">
              <w:rPr>
                <w:rStyle w:val="Hyperlink"/>
                <w:noProof/>
              </w:rPr>
              <w:t>4</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Background - System Concepts and Limitations</w:t>
            </w:r>
            <w:r>
              <w:rPr>
                <w:noProof/>
                <w:webHidden/>
              </w:rPr>
              <w:tab/>
            </w:r>
            <w:r>
              <w:rPr>
                <w:noProof/>
                <w:webHidden/>
              </w:rPr>
              <w:fldChar w:fldCharType="begin"/>
            </w:r>
            <w:r>
              <w:rPr>
                <w:noProof/>
                <w:webHidden/>
              </w:rPr>
              <w:instrText xml:space="preserve"> PAGEREF _Toc194067049 \h </w:instrText>
            </w:r>
            <w:r>
              <w:rPr>
                <w:noProof/>
                <w:webHidden/>
              </w:rPr>
            </w:r>
            <w:r>
              <w:rPr>
                <w:noProof/>
                <w:webHidden/>
              </w:rPr>
              <w:fldChar w:fldCharType="separate"/>
            </w:r>
            <w:r>
              <w:rPr>
                <w:noProof/>
                <w:webHidden/>
              </w:rPr>
              <w:t>11</w:t>
            </w:r>
            <w:r>
              <w:rPr>
                <w:noProof/>
                <w:webHidden/>
              </w:rPr>
              <w:fldChar w:fldCharType="end"/>
            </w:r>
          </w:hyperlink>
        </w:p>
        <w:p w14:paraId="4B2E9FCD" w14:textId="64C2489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0" w:history="1">
            <w:r w:rsidRPr="00EA1784">
              <w:rPr>
                <w:rStyle w:val="Hyperlink"/>
                <w:noProof/>
              </w:rPr>
              <w:t>4.1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The concepts of ENC, ENDS and System Database</w:t>
            </w:r>
            <w:r>
              <w:rPr>
                <w:noProof/>
                <w:webHidden/>
              </w:rPr>
              <w:tab/>
            </w:r>
            <w:r>
              <w:rPr>
                <w:noProof/>
                <w:webHidden/>
              </w:rPr>
              <w:fldChar w:fldCharType="begin"/>
            </w:r>
            <w:r>
              <w:rPr>
                <w:noProof/>
                <w:webHidden/>
              </w:rPr>
              <w:instrText xml:space="preserve"> PAGEREF _Toc194067050 \h </w:instrText>
            </w:r>
            <w:r>
              <w:rPr>
                <w:noProof/>
                <w:webHidden/>
              </w:rPr>
            </w:r>
            <w:r>
              <w:rPr>
                <w:noProof/>
                <w:webHidden/>
              </w:rPr>
              <w:fldChar w:fldCharType="separate"/>
            </w:r>
            <w:r>
              <w:rPr>
                <w:noProof/>
                <w:webHidden/>
              </w:rPr>
              <w:t>11</w:t>
            </w:r>
            <w:r>
              <w:rPr>
                <w:noProof/>
                <w:webHidden/>
              </w:rPr>
              <w:fldChar w:fldCharType="end"/>
            </w:r>
          </w:hyperlink>
        </w:p>
        <w:p w14:paraId="56B562CC" w14:textId="641AE0B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1" w:history="1">
            <w:r w:rsidRPr="00EA1784">
              <w:rPr>
                <w:rStyle w:val="Hyperlink"/>
                <w:noProof/>
              </w:rPr>
              <w:t>4.2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ECDIS concept, limitations, and challenges</w:t>
            </w:r>
            <w:r>
              <w:rPr>
                <w:noProof/>
                <w:webHidden/>
              </w:rPr>
              <w:tab/>
            </w:r>
            <w:r>
              <w:rPr>
                <w:noProof/>
                <w:webHidden/>
              </w:rPr>
              <w:fldChar w:fldCharType="begin"/>
            </w:r>
            <w:r>
              <w:rPr>
                <w:noProof/>
                <w:webHidden/>
              </w:rPr>
              <w:instrText xml:space="preserve"> PAGEREF _Toc194067051 \h </w:instrText>
            </w:r>
            <w:r>
              <w:rPr>
                <w:noProof/>
                <w:webHidden/>
              </w:rPr>
            </w:r>
            <w:r>
              <w:rPr>
                <w:noProof/>
                <w:webHidden/>
              </w:rPr>
              <w:fldChar w:fldCharType="separate"/>
            </w:r>
            <w:r>
              <w:rPr>
                <w:noProof/>
                <w:webHidden/>
              </w:rPr>
              <w:t>11</w:t>
            </w:r>
            <w:r>
              <w:rPr>
                <w:noProof/>
                <w:webHidden/>
              </w:rPr>
              <w:fldChar w:fldCharType="end"/>
            </w:r>
          </w:hyperlink>
        </w:p>
        <w:p w14:paraId="079C1876" w14:textId="529C444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52" w:history="1">
            <w:r w:rsidRPr="00EA1784">
              <w:rPr>
                <w:rStyle w:val="Hyperlink"/>
                <w:noProof/>
              </w:rPr>
              <w:t>4.2.1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Depth Related Functionality</w:t>
            </w:r>
            <w:r>
              <w:rPr>
                <w:noProof/>
                <w:webHidden/>
              </w:rPr>
              <w:tab/>
            </w:r>
            <w:r>
              <w:rPr>
                <w:noProof/>
                <w:webHidden/>
              </w:rPr>
              <w:fldChar w:fldCharType="begin"/>
            </w:r>
            <w:r>
              <w:rPr>
                <w:noProof/>
                <w:webHidden/>
              </w:rPr>
              <w:instrText xml:space="preserve"> PAGEREF _Toc194067052 \h </w:instrText>
            </w:r>
            <w:r>
              <w:rPr>
                <w:noProof/>
                <w:webHidden/>
              </w:rPr>
            </w:r>
            <w:r>
              <w:rPr>
                <w:noProof/>
                <w:webHidden/>
              </w:rPr>
              <w:fldChar w:fldCharType="separate"/>
            </w:r>
            <w:r>
              <w:rPr>
                <w:noProof/>
                <w:webHidden/>
              </w:rPr>
              <w:t>13</w:t>
            </w:r>
            <w:r>
              <w:rPr>
                <w:noProof/>
                <w:webHidden/>
              </w:rPr>
              <w:fldChar w:fldCharType="end"/>
            </w:r>
          </w:hyperlink>
        </w:p>
        <w:p w14:paraId="0A630D02" w14:textId="6C733D8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3" w:history="1">
            <w:r w:rsidRPr="00EA1784">
              <w:rPr>
                <w:rStyle w:val="Hyperlink"/>
                <w:noProof/>
              </w:rPr>
              <w:t>4.3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Integrated Navigation System (INS) concept, limitations and challenges</w:t>
            </w:r>
            <w:r>
              <w:rPr>
                <w:noProof/>
                <w:webHidden/>
              </w:rPr>
              <w:tab/>
            </w:r>
            <w:r>
              <w:rPr>
                <w:noProof/>
                <w:webHidden/>
              </w:rPr>
              <w:fldChar w:fldCharType="begin"/>
            </w:r>
            <w:r>
              <w:rPr>
                <w:noProof/>
                <w:webHidden/>
              </w:rPr>
              <w:instrText xml:space="preserve"> PAGEREF _Toc194067053 \h </w:instrText>
            </w:r>
            <w:r>
              <w:rPr>
                <w:noProof/>
                <w:webHidden/>
              </w:rPr>
            </w:r>
            <w:r>
              <w:rPr>
                <w:noProof/>
                <w:webHidden/>
              </w:rPr>
              <w:fldChar w:fldCharType="separate"/>
            </w:r>
            <w:r>
              <w:rPr>
                <w:noProof/>
                <w:webHidden/>
              </w:rPr>
              <w:t>13</w:t>
            </w:r>
            <w:r>
              <w:rPr>
                <w:noProof/>
                <w:webHidden/>
              </w:rPr>
              <w:fldChar w:fldCharType="end"/>
            </w:r>
          </w:hyperlink>
        </w:p>
        <w:p w14:paraId="14F6CAAA" w14:textId="39B88FD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54" w:history="1">
            <w:r w:rsidRPr="00EA1784">
              <w:rPr>
                <w:rStyle w:val="Hyperlink"/>
                <w:noProof/>
              </w:rPr>
              <w:t>5</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User Interface Design</w:t>
            </w:r>
            <w:r>
              <w:rPr>
                <w:noProof/>
                <w:webHidden/>
              </w:rPr>
              <w:tab/>
            </w:r>
            <w:r>
              <w:rPr>
                <w:noProof/>
                <w:webHidden/>
              </w:rPr>
              <w:fldChar w:fldCharType="begin"/>
            </w:r>
            <w:r>
              <w:rPr>
                <w:noProof/>
                <w:webHidden/>
              </w:rPr>
              <w:instrText xml:space="preserve"> PAGEREF _Toc194067054 \h </w:instrText>
            </w:r>
            <w:r>
              <w:rPr>
                <w:noProof/>
                <w:webHidden/>
              </w:rPr>
            </w:r>
            <w:r>
              <w:rPr>
                <w:noProof/>
                <w:webHidden/>
              </w:rPr>
              <w:fldChar w:fldCharType="separate"/>
            </w:r>
            <w:r>
              <w:rPr>
                <w:noProof/>
                <w:webHidden/>
              </w:rPr>
              <w:t>14</w:t>
            </w:r>
            <w:r>
              <w:rPr>
                <w:noProof/>
                <w:webHidden/>
              </w:rPr>
              <w:fldChar w:fldCharType="end"/>
            </w:r>
          </w:hyperlink>
        </w:p>
        <w:p w14:paraId="5AC9936E" w14:textId="4ED1C8F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5" w:history="1">
            <w:r w:rsidRPr="00EA1784">
              <w:rPr>
                <w:rStyle w:val="Hyperlink"/>
                <w:noProof/>
              </w:rPr>
              <w:t>5.1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General principles</w:t>
            </w:r>
            <w:r>
              <w:rPr>
                <w:noProof/>
                <w:webHidden/>
              </w:rPr>
              <w:tab/>
            </w:r>
            <w:r>
              <w:rPr>
                <w:noProof/>
                <w:webHidden/>
              </w:rPr>
              <w:fldChar w:fldCharType="begin"/>
            </w:r>
            <w:r>
              <w:rPr>
                <w:noProof/>
                <w:webHidden/>
              </w:rPr>
              <w:instrText xml:space="preserve"> PAGEREF _Toc194067055 \h </w:instrText>
            </w:r>
            <w:r>
              <w:rPr>
                <w:noProof/>
                <w:webHidden/>
              </w:rPr>
            </w:r>
            <w:r>
              <w:rPr>
                <w:noProof/>
                <w:webHidden/>
              </w:rPr>
              <w:fldChar w:fldCharType="separate"/>
            </w:r>
            <w:r>
              <w:rPr>
                <w:noProof/>
                <w:webHidden/>
              </w:rPr>
              <w:t>14</w:t>
            </w:r>
            <w:r>
              <w:rPr>
                <w:noProof/>
                <w:webHidden/>
              </w:rPr>
              <w:fldChar w:fldCharType="end"/>
            </w:r>
          </w:hyperlink>
        </w:p>
        <w:p w14:paraId="0229BB3B" w14:textId="28F9A10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56" w:history="1">
            <w:r w:rsidRPr="00EA1784">
              <w:rPr>
                <w:rStyle w:val="Hyperlink"/>
                <w:noProof/>
              </w:rPr>
              <w:t>6</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Data Layers</w:t>
            </w:r>
            <w:r>
              <w:rPr>
                <w:noProof/>
                <w:webHidden/>
              </w:rPr>
              <w:tab/>
            </w:r>
            <w:r>
              <w:rPr>
                <w:noProof/>
                <w:webHidden/>
              </w:rPr>
              <w:fldChar w:fldCharType="begin"/>
            </w:r>
            <w:r>
              <w:rPr>
                <w:noProof/>
                <w:webHidden/>
              </w:rPr>
              <w:instrText xml:space="preserve"> PAGEREF _Toc194067056 \h </w:instrText>
            </w:r>
            <w:r>
              <w:rPr>
                <w:noProof/>
                <w:webHidden/>
              </w:rPr>
            </w:r>
            <w:r>
              <w:rPr>
                <w:noProof/>
                <w:webHidden/>
              </w:rPr>
              <w:fldChar w:fldCharType="separate"/>
            </w:r>
            <w:r>
              <w:rPr>
                <w:noProof/>
                <w:webHidden/>
              </w:rPr>
              <w:t>14</w:t>
            </w:r>
            <w:r>
              <w:rPr>
                <w:noProof/>
                <w:webHidden/>
              </w:rPr>
              <w:fldChar w:fldCharType="end"/>
            </w:r>
          </w:hyperlink>
        </w:p>
        <w:p w14:paraId="160078DD" w14:textId="0B4A1F13"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7" w:history="1">
            <w:r w:rsidRPr="00EA1784">
              <w:rPr>
                <w:rStyle w:val="Hyperlink"/>
                <w:noProof/>
              </w:rPr>
              <w:t>6.1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 products and information layers</w:t>
            </w:r>
            <w:r>
              <w:rPr>
                <w:noProof/>
                <w:webHidden/>
              </w:rPr>
              <w:tab/>
            </w:r>
            <w:r>
              <w:rPr>
                <w:noProof/>
                <w:webHidden/>
              </w:rPr>
              <w:fldChar w:fldCharType="begin"/>
            </w:r>
            <w:r>
              <w:rPr>
                <w:noProof/>
                <w:webHidden/>
              </w:rPr>
              <w:instrText xml:space="preserve"> PAGEREF _Toc194067057 \h </w:instrText>
            </w:r>
            <w:r>
              <w:rPr>
                <w:noProof/>
                <w:webHidden/>
              </w:rPr>
            </w:r>
            <w:r>
              <w:rPr>
                <w:noProof/>
                <w:webHidden/>
              </w:rPr>
              <w:fldChar w:fldCharType="separate"/>
            </w:r>
            <w:r>
              <w:rPr>
                <w:noProof/>
                <w:webHidden/>
              </w:rPr>
              <w:t>14</w:t>
            </w:r>
            <w:r>
              <w:rPr>
                <w:noProof/>
                <w:webHidden/>
              </w:rPr>
              <w:fldChar w:fldCharType="end"/>
            </w:r>
          </w:hyperlink>
        </w:p>
        <w:p w14:paraId="2B297322" w14:textId="4EA610C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58" w:history="1">
            <w:r w:rsidRPr="00EA1784">
              <w:rPr>
                <w:rStyle w:val="Hyperlink"/>
                <w:noProof/>
              </w:rPr>
              <w:t>6.1.1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Basic product specifications and layers</w:t>
            </w:r>
            <w:r>
              <w:rPr>
                <w:noProof/>
                <w:webHidden/>
              </w:rPr>
              <w:tab/>
            </w:r>
            <w:r>
              <w:rPr>
                <w:noProof/>
                <w:webHidden/>
              </w:rPr>
              <w:fldChar w:fldCharType="begin"/>
            </w:r>
            <w:r>
              <w:rPr>
                <w:noProof/>
                <w:webHidden/>
              </w:rPr>
              <w:instrText xml:space="preserve"> PAGEREF _Toc194067058 \h </w:instrText>
            </w:r>
            <w:r>
              <w:rPr>
                <w:noProof/>
                <w:webHidden/>
              </w:rPr>
            </w:r>
            <w:r>
              <w:rPr>
                <w:noProof/>
                <w:webHidden/>
              </w:rPr>
              <w:fldChar w:fldCharType="separate"/>
            </w:r>
            <w:r>
              <w:rPr>
                <w:noProof/>
                <w:webHidden/>
              </w:rPr>
              <w:t>14</w:t>
            </w:r>
            <w:r>
              <w:rPr>
                <w:noProof/>
                <w:webHidden/>
              </w:rPr>
              <w:fldChar w:fldCharType="end"/>
            </w:r>
          </w:hyperlink>
        </w:p>
        <w:p w14:paraId="70329659" w14:textId="09E8D32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59" w:history="1">
            <w:r w:rsidRPr="00EA1784">
              <w:rPr>
                <w:rStyle w:val="Hyperlink"/>
                <w:noProof/>
              </w:rPr>
              <w:t>6.1.2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Projected Data</w:t>
            </w:r>
            <w:r>
              <w:rPr>
                <w:noProof/>
                <w:webHidden/>
              </w:rPr>
              <w:tab/>
            </w:r>
            <w:r>
              <w:rPr>
                <w:noProof/>
                <w:webHidden/>
              </w:rPr>
              <w:fldChar w:fldCharType="begin"/>
            </w:r>
            <w:r>
              <w:rPr>
                <w:noProof/>
                <w:webHidden/>
              </w:rPr>
              <w:instrText xml:space="preserve"> PAGEREF _Toc194067059 \h </w:instrText>
            </w:r>
            <w:r>
              <w:rPr>
                <w:noProof/>
                <w:webHidden/>
              </w:rPr>
            </w:r>
            <w:r>
              <w:rPr>
                <w:noProof/>
                <w:webHidden/>
              </w:rPr>
              <w:fldChar w:fldCharType="separate"/>
            </w:r>
            <w:r>
              <w:rPr>
                <w:noProof/>
                <w:webHidden/>
              </w:rPr>
              <w:t>14</w:t>
            </w:r>
            <w:r>
              <w:rPr>
                <w:noProof/>
                <w:webHidden/>
              </w:rPr>
              <w:fldChar w:fldCharType="end"/>
            </w:r>
          </w:hyperlink>
        </w:p>
        <w:p w14:paraId="5FBEBA9C" w14:textId="1D2FF0A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0" w:history="1">
            <w:r w:rsidRPr="00EA1784">
              <w:rPr>
                <w:rStyle w:val="Hyperlink"/>
                <w:noProof/>
              </w:rPr>
              <w:t>6.1.3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Other data products</w:t>
            </w:r>
            <w:r>
              <w:rPr>
                <w:noProof/>
                <w:webHidden/>
              </w:rPr>
              <w:tab/>
            </w:r>
            <w:r>
              <w:rPr>
                <w:noProof/>
                <w:webHidden/>
              </w:rPr>
              <w:fldChar w:fldCharType="begin"/>
            </w:r>
            <w:r>
              <w:rPr>
                <w:noProof/>
                <w:webHidden/>
              </w:rPr>
              <w:instrText xml:space="preserve"> PAGEREF _Toc194067060 \h </w:instrText>
            </w:r>
            <w:r>
              <w:rPr>
                <w:noProof/>
                <w:webHidden/>
              </w:rPr>
            </w:r>
            <w:r>
              <w:rPr>
                <w:noProof/>
                <w:webHidden/>
              </w:rPr>
              <w:fldChar w:fldCharType="separate"/>
            </w:r>
            <w:r>
              <w:rPr>
                <w:noProof/>
                <w:webHidden/>
              </w:rPr>
              <w:t>14</w:t>
            </w:r>
            <w:r>
              <w:rPr>
                <w:noProof/>
                <w:webHidden/>
              </w:rPr>
              <w:fldChar w:fldCharType="end"/>
            </w:r>
          </w:hyperlink>
        </w:p>
        <w:p w14:paraId="3309CA44" w14:textId="6EB0BB5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61" w:history="1">
            <w:r w:rsidRPr="00EA1784">
              <w:rPr>
                <w:rStyle w:val="Hyperlink"/>
                <w:noProof/>
              </w:rPr>
              <w:t>6.2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Mitigation of data overload</w:t>
            </w:r>
            <w:r>
              <w:rPr>
                <w:noProof/>
                <w:webHidden/>
              </w:rPr>
              <w:tab/>
            </w:r>
            <w:r>
              <w:rPr>
                <w:noProof/>
                <w:webHidden/>
              </w:rPr>
              <w:fldChar w:fldCharType="begin"/>
            </w:r>
            <w:r>
              <w:rPr>
                <w:noProof/>
                <w:webHidden/>
              </w:rPr>
              <w:instrText xml:space="preserve"> PAGEREF _Toc194067061 \h </w:instrText>
            </w:r>
            <w:r>
              <w:rPr>
                <w:noProof/>
                <w:webHidden/>
              </w:rPr>
            </w:r>
            <w:r>
              <w:rPr>
                <w:noProof/>
                <w:webHidden/>
              </w:rPr>
              <w:fldChar w:fldCharType="separate"/>
            </w:r>
            <w:r>
              <w:rPr>
                <w:noProof/>
                <w:webHidden/>
              </w:rPr>
              <w:t>15</w:t>
            </w:r>
            <w:r>
              <w:rPr>
                <w:noProof/>
                <w:webHidden/>
              </w:rPr>
              <w:fldChar w:fldCharType="end"/>
            </w:r>
          </w:hyperlink>
        </w:p>
        <w:p w14:paraId="19A15325" w14:textId="4BFFE52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62" w:history="1">
            <w:r w:rsidRPr="00EA1784">
              <w:rPr>
                <w:rStyle w:val="Hyperlink"/>
                <w:noProof/>
              </w:rPr>
              <w:t>7</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Portrayal Process, Catalogue Elements, and Alerting</w:t>
            </w:r>
            <w:r>
              <w:rPr>
                <w:noProof/>
                <w:webHidden/>
              </w:rPr>
              <w:tab/>
            </w:r>
            <w:r>
              <w:rPr>
                <w:noProof/>
                <w:webHidden/>
              </w:rPr>
              <w:fldChar w:fldCharType="begin"/>
            </w:r>
            <w:r>
              <w:rPr>
                <w:noProof/>
                <w:webHidden/>
              </w:rPr>
              <w:instrText xml:space="preserve"> PAGEREF _Toc194067062 \h </w:instrText>
            </w:r>
            <w:r>
              <w:rPr>
                <w:noProof/>
                <w:webHidden/>
              </w:rPr>
            </w:r>
            <w:r>
              <w:rPr>
                <w:noProof/>
                <w:webHidden/>
              </w:rPr>
              <w:fldChar w:fldCharType="separate"/>
            </w:r>
            <w:r>
              <w:rPr>
                <w:noProof/>
                <w:webHidden/>
              </w:rPr>
              <w:t>15</w:t>
            </w:r>
            <w:r>
              <w:rPr>
                <w:noProof/>
                <w:webHidden/>
              </w:rPr>
              <w:fldChar w:fldCharType="end"/>
            </w:r>
          </w:hyperlink>
        </w:p>
        <w:p w14:paraId="5CFF6E02" w14:textId="4DA15B9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63" w:history="1">
            <w:r w:rsidRPr="00EA1784">
              <w:rPr>
                <w:rStyle w:val="Hyperlink"/>
                <w:noProof/>
              </w:rPr>
              <w:t>7.1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Overview of the portrayal process</w:t>
            </w:r>
            <w:r>
              <w:rPr>
                <w:noProof/>
                <w:webHidden/>
              </w:rPr>
              <w:tab/>
            </w:r>
            <w:r>
              <w:rPr>
                <w:noProof/>
                <w:webHidden/>
              </w:rPr>
              <w:fldChar w:fldCharType="begin"/>
            </w:r>
            <w:r>
              <w:rPr>
                <w:noProof/>
                <w:webHidden/>
              </w:rPr>
              <w:instrText xml:space="preserve"> PAGEREF _Toc194067063 \h </w:instrText>
            </w:r>
            <w:r>
              <w:rPr>
                <w:noProof/>
                <w:webHidden/>
              </w:rPr>
            </w:r>
            <w:r>
              <w:rPr>
                <w:noProof/>
                <w:webHidden/>
              </w:rPr>
              <w:fldChar w:fldCharType="separate"/>
            </w:r>
            <w:r>
              <w:rPr>
                <w:noProof/>
                <w:webHidden/>
              </w:rPr>
              <w:t>15</w:t>
            </w:r>
            <w:r>
              <w:rPr>
                <w:noProof/>
                <w:webHidden/>
              </w:rPr>
              <w:fldChar w:fldCharType="end"/>
            </w:r>
          </w:hyperlink>
        </w:p>
        <w:p w14:paraId="4E2C2C13" w14:textId="6280D47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64" w:history="1">
            <w:r w:rsidRPr="00EA1784">
              <w:rPr>
                <w:rStyle w:val="Hyperlink"/>
                <w:noProof/>
              </w:rPr>
              <w:t>7.2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Elements of S-100 Portrayal</w:t>
            </w:r>
            <w:r>
              <w:rPr>
                <w:noProof/>
                <w:webHidden/>
              </w:rPr>
              <w:tab/>
            </w:r>
            <w:r>
              <w:rPr>
                <w:noProof/>
                <w:webHidden/>
              </w:rPr>
              <w:fldChar w:fldCharType="begin"/>
            </w:r>
            <w:r>
              <w:rPr>
                <w:noProof/>
                <w:webHidden/>
              </w:rPr>
              <w:instrText xml:space="preserve"> PAGEREF _Toc194067064 \h </w:instrText>
            </w:r>
            <w:r>
              <w:rPr>
                <w:noProof/>
                <w:webHidden/>
              </w:rPr>
            </w:r>
            <w:r>
              <w:rPr>
                <w:noProof/>
                <w:webHidden/>
              </w:rPr>
              <w:fldChar w:fldCharType="separate"/>
            </w:r>
            <w:r>
              <w:rPr>
                <w:noProof/>
                <w:webHidden/>
              </w:rPr>
              <w:t>15</w:t>
            </w:r>
            <w:r>
              <w:rPr>
                <w:noProof/>
                <w:webHidden/>
              </w:rPr>
              <w:fldChar w:fldCharType="end"/>
            </w:r>
          </w:hyperlink>
        </w:p>
        <w:p w14:paraId="0FA3BD95" w14:textId="24968C1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5" w:history="1">
            <w:r w:rsidRPr="00EA1784">
              <w:rPr>
                <w:rStyle w:val="Hyperlink"/>
                <w:noProof/>
              </w:rPr>
              <w:t>7.2.1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Pixmaps</w:t>
            </w:r>
            <w:r>
              <w:rPr>
                <w:noProof/>
                <w:webHidden/>
              </w:rPr>
              <w:tab/>
            </w:r>
            <w:r>
              <w:rPr>
                <w:noProof/>
                <w:webHidden/>
              </w:rPr>
              <w:fldChar w:fldCharType="begin"/>
            </w:r>
            <w:r>
              <w:rPr>
                <w:noProof/>
                <w:webHidden/>
              </w:rPr>
              <w:instrText xml:space="preserve"> PAGEREF _Toc194067065 \h </w:instrText>
            </w:r>
            <w:r>
              <w:rPr>
                <w:noProof/>
                <w:webHidden/>
              </w:rPr>
            </w:r>
            <w:r>
              <w:rPr>
                <w:noProof/>
                <w:webHidden/>
              </w:rPr>
              <w:fldChar w:fldCharType="separate"/>
            </w:r>
            <w:r>
              <w:rPr>
                <w:noProof/>
                <w:webHidden/>
              </w:rPr>
              <w:t>15</w:t>
            </w:r>
            <w:r>
              <w:rPr>
                <w:noProof/>
                <w:webHidden/>
              </w:rPr>
              <w:fldChar w:fldCharType="end"/>
            </w:r>
          </w:hyperlink>
        </w:p>
        <w:p w14:paraId="17ACA717" w14:textId="442B6CAC"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6" w:history="1">
            <w:r w:rsidRPr="00EA1784">
              <w:rPr>
                <w:rStyle w:val="Hyperlink"/>
                <w:noProof/>
              </w:rPr>
              <w:t>7.2.2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Colour coding scheme</w:t>
            </w:r>
            <w:r>
              <w:rPr>
                <w:noProof/>
                <w:webHidden/>
              </w:rPr>
              <w:tab/>
            </w:r>
            <w:r>
              <w:rPr>
                <w:noProof/>
                <w:webHidden/>
              </w:rPr>
              <w:fldChar w:fldCharType="begin"/>
            </w:r>
            <w:r>
              <w:rPr>
                <w:noProof/>
                <w:webHidden/>
              </w:rPr>
              <w:instrText xml:space="preserve"> PAGEREF _Toc194067066 \h </w:instrText>
            </w:r>
            <w:r>
              <w:rPr>
                <w:noProof/>
                <w:webHidden/>
              </w:rPr>
            </w:r>
            <w:r>
              <w:rPr>
                <w:noProof/>
                <w:webHidden/>
              </w:rPr>
              <w:fldChar w:fldCharType="separate"/>
            </w:r>
            <w:r>
              <w:rPr>
                <w:noProof/>
                <w:webHidden/>
              </w:rPr>
              <w:t>15</w:t>
            </w:r>
            <w:r>
              <w:rPr>
                <w:noProof/>
                <w:webHidden/>
              </w:rPr>
              <w:fldChar w:fldCharType="end"/>
            </w:r>
          </w:hyperlink>
        </w:p>
        <w:p w14:paraId="5592EC67" w14:textId="3B5964C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7" w:history="1">
            <w:r w:rsidRPr="00EA1784">
              <w:rPr>
                <w:rStyle w:val="Hyperlink"/>
                <w:noProof/>
              </w:rPr>
              <w:t>7.2.3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Symbols</w:t>
            </w:r>
            <w:r>
              <w:rPr>
                <w:noProof/>
                <w:webHidden/>
              </w:rPr>
              <w:tab/>
            </w:r>
            <w:r>
              <w:rPr>
                <w:noProof/>
                <w:webHidden/>
              </w:rPr>
              <w:fldChar w:fldCharType="begin"/>
            </w:r>
            <w:r>
              <w:rPr>
                <w:noProof/>
                <w:webHidden/>
              </w:rPr>
              <w:instrText xml:space="preserve"> PAGEREF _Toc194067067 \h </w:instrText>
            </w:r>
            <w:r>
              <w:rPr>
                <w:noProof/>
                <w:webHidden/>
              </w:rPr>
            </w:r>
            <w:r>
              <w:rPr>
                <w:noProof/>
                <w:webHidden/>
              </w:rPr>
              <w:fldChar w:fldCharType="separate"/>
            </w:r>
            <w:r>
              <w:rPr>
                <w:noProof/>
                <w:webHidden/>
              </w:rPr>
              <w:t>16</w:t>
            </w:r>
            <w:r>
              <w:rPr>
                <w:noProof/>
                <w:webHidden/>
              </w:rPr>
              <w:fldChar w:fldCharType="end"/>
            </w:r>
          </w:hyperlink>
        </w:p>
        <w:p w14:paraId="00841D77" w14:textId="1407C78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8" w:history="1">
            <w:r w:rsidRPr="00EA1784">
              <w:rPr>
                <w:rStyle w:val="Hyperlink"/>
                <w:noProof/>
              </w:rPr>
              <w:t>7.2.4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Area fills</w:t>
            </w:r>
            <w:r>
              <w:rPr>
                <w:noProof/>
                <w:webHidden/>
              </w:rPr>
              <w:tab/>
            </w:r>
            <w:r>
              <w:rPr>
                <w:noProof/>
                <w:webHidden/>
              </w:rPr>
              <w:fldChar w:fldCharType="begin"/>
            </w:r>
            <w:r>
              <w:rPr>
                <w:noProof/>
                <w:webHidden/>
              </w:rPr>
              <w:instrText xml:space="preserve"> PAGEREF _Toc194067068 \h </w:instrText>
            </w:r>
            <w:r>
              <w:rPr>
                <w:noProof/>
                <w:webHidden/>
              </w:rPr>
            </w:r>
            <w:r>
              <w:rPr>
                <w:noProof/>
                <w:webHidden/>
              </w:rPr>
              <w:fldChar w:fldCharType="separate"/>
            </w:r>
            <w:r>
              <w:rPr>
                <w:noProof/>
                <w:webHidden/>
              </w:rPr>
              <w:t>16</w:t>
            </w:r>
            <w:r>
              <w:rPr>
                <w:noProof/>
                <w:webHidden/>
              </w:rPr>
              <w:fldChar w:fldCharType="end"/>
            </w:r>
          </w:hyperlink>
        </w:p>
        <w:p w14:paraId="676AFCE0" w14:textId="0479871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0" w:history="1">
            <w:r w:rsidRPr="00EA1784">
              <w:rPr>
                <w:rStyle w:val="Hyperlink"/>
                <w:noProof/>
              </w:rPr>
              <w:t>7.2.5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Line styles</w:t>
            </w:r>
            <w:r>
              <w:rPr>
                <w:noProof/>
                <w:webHidden/>
              </w:rPr>
              <w:tab/>
            </w:r>
            <w:r>
              <w:rPr>
                <w:noProof/>
                <w:webHidden/>
              </w:rPr>
              <w:fldChar w:fldCharType="begin"/>
            </w:r>
            <w:r>
              <w:rPr>
                <w:noProof/>
                <w:webHidden/>
              </w:rPr>
              <w:instrText xml:space="preserve"> PAGEREF _Toc194067070 \h </w:instrText>
            </w:r>
            <w:r>
              <w:rPr>
                <w:noProof/>
                <w:webHidden/>
              </w:rPr>
            </w:r>
            <w:r>
              <w:rPr>
                <w:noProof/>
                <w:webHidden/>
              </w:rPr>
              <w:fldChar w:fldCharType="separate"/>
            </w:r>
            <w:r>
              <w:rPr>
                <w:noProof/>
                <w:webHidden/>
              </w:rPr>
              <w:t>16</w:t>
            </w:r>
            <w:r>
              <w:rPr>
                <w:noProof/>
                <w:webHidden/>
              </w:rPr>
              <w:fldChar w:fldCharType="end"/>
            </w:r>
          </w:hyperlink>
        </w:p>
        <w:p w14:paraId="0E740262" w14:textId="027EFF6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1" w:history="1">
            <w:r w:rsidRPr="00EA1784">
              <w:rPr>
                <w:rStyle w:val="Hyperlink"/>
                <w:noProof/>
              </w:rPr>
              <w:t>7.2.6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Portrayal of Shared Edges.</w:t>
            </w:r>
            <w:r>
              <w:rPr>
                <w:noProof/>
                <w:webHidden/>
              </w:rPr>
              <w:tab/>
            </w:r>
            <w:r>
              <w:rPr>
                <w:noProof/>
                <w:webHidden/>
              </w:rPr>
              <w:fldChar w:fldCharType="begin"/>
            </w:r>
            <w:r>
              <w:rPr>
                <w:noProof/>
                <w:webHidden/>
              </w:rPr>
              <w:instrText xml:space="preserve"> PAGEREF _Toc194067071 \h </w:instrText>
            </w:r>
            <w:r>
              <w:rPr>
                <w:noProof/>
                <w:webHidden/>
              </w:rPr>
            </w:r>
            <w:r>
              <w:rPr>
                <w:noProof/>
                <w:webHidden/>
              </w:rPr>
              <w:fldChar w:fldCharType="separate"/>
            </w:r>
            <w:r>
              <w:rPr>
                <w:noProof/>
                <w:webHidden/>
              </w:rPr>
              <w:t>16</w:t>
            </w:r>
            <w:r>
              <w:rPr>
                <w:noProof/>
                <w:webHidden/>
              </w:rPr>
              <w:fldChar w:fldCharType="end"/>
            </w:r>
          </w:hyperlink>
        </w:p>
        <w:p w14:paraId="138C22DA" w14:textId="35A4340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2" w:history="1">
            <w:r w:rsidRPr="00EA1784">
              <w:rPr>
                <w:rStyle w:val="Hyperlink"/>
                <w:noProof/>
              </w:rPr>
              <w:t>7.2.7</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Text</w:t>
            </w:r>
            <w:r>
              <w:rPr>
                <w:noProof/>
                <w:webHidden/>
              </w:rPr>
              <w:tab/>
            </w:r>
            <w:r>
              <w:rPr>
                <w:noProof/>
                <w:webHidden/>
              </w:rPr>
              <w:fldChar w:fldCharType="begin"/>
            </w:r>
            <w:r>
              <w:rPr>
                <w:noProof/>
                <w:webHidden/>
              </w:rPr>
              <w:instrText xml:space="preserve"> PAGEREF _Toc194067072 \h </w:instrText>
            </w:r>
            <w:r>
              <w:rPr>
                <w:noProof/>
                <w:webHidden/>
              </w:rPr>
            </w:r>
            <w:r>
              <w:rPr>
                <w:noProof/>
                <w:webHidden/>
              </w:rPr>
              <w:fldChar w:fldCharType="separate"/>
            </w:r>
            <w:r>
              <w:rPr>
                <w:noProof/>
                <w:webHidden/>
              </w:rPr>
              <w:t>17</w:t>
            </w:r>
            <w:r>
              <w:rPr>
                <w:noProof/>
                <w:webHidden/>
              </w:rPr>
              <w:fldChar w:fldCharType="end"/>
            </w:r>
          </w:hyperlink>
        </w:p>
        <w:p w14:paraId="0221AFFC" w14:textId="6E45532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3" w:history="1">
            <w:r w:rsidRPr="00EA1784">
              <w:rPr>
                <w:rStyle w:val="Hyperlink"/>
                <w:noProof/>
              </w:rPr>
              <w:t>7.2.8</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Style sheets</w:t>
            </w:r>
            <w:r>
              <w:rPr>
                <w:noProof/>
                <w:webHidden/>
              </w:rPr>
              <w:tab/>
            </w:r>
            <w:r>
              <w:rPr>
                <w:noProof/>
                <w:webHidden/>
              </w:rPr>
              <w:fldChar w:fldCharType="begin"/>
            </w:r>
            <w:r>
              <w:rPr>
                <w:noProof/>
                <w:webHidden/>
              </w:rPr>
              <w:instrText xml:space="preserve"> PAGEREF _Toc194067073 \h </w:instrText>
            </w:r>
            <w:r>
              <w:rPr>
                <w:noProof/>
                <w:webHidden/>
              </w:rPr>
            </w:r>
            <w:r>
              <w:rPr>
                <w:noProof/>
                <w:webHidden/>
              </w:rPr>
              <w:fldChar w:fldCharType="separate"/>
            </w:r>
            <w:r>
              <w:rPr>
                <w:noProof/>
                <w:webHidden/>
              </w:rPr>
              <w:t>17</w:t>
            </w:r>
            <w:r>
              <w:rPr>
                <w:noProof/>
                <w:webHidden/>
              </w:rPr>
              <w:fldChar w:fldCharType="end"/>
            </w:r>
          </w:hyperlink>
        </w:p>
        <w:p w14:paraId="6168FF28" w14:textId="0E6F6E7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4" w:history="1">
            <w:r w:rsidRPr="00EA1784">
              <w:rPr>
                <w:rStyle w:val="Hyperlink"/>
                <w:noProof/>
              </w:rPr>
              <w:t>7.2.9</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planes</w:t>
            </w:r>
            <w:r>
              <w:rPr>
                <w:noProof/>
                <w:webHidden/>
              </w:rPr>
              <w:tab/>
            </w:r>
            <w:r>
              <w:rPr>
                <w:noProof/>
                <w:webHidden/>
              </w:rPr>
              <w:fldChar w:fldCharType="begin"/>
            </w:r>
            <w:r>
              <w:rPr>
                <w:noProof/>
                <w:webHidden/>
              </w:rPr>
              <w:instrText xml:space="preserve"> PAGEREF _Toc194067074 \h </w:instrText>
            </w:r>
            <w:r>
              <w:rPr>
                <w:noProof/>
                <w:webHidden/>
              </w:rPr>
            </w:r>
            <w:r>
              <w:rPr>
                <w:noProof/>
                <w:webHidden/>
              </w:rPr>
              <w:fldChar w:fldCharType="separate"/>
            </w:r>
            <w:r>
              <w:rPr>
                <w:noProof/>
                <w:webHidden/>
              </w:rPr>
              <w:t>17</w:t>
            </w:r>
            <w:r>
              <w:rPr>
                <w:noProof/>
                <w:webHidden/>
              </w:rPr>
              <w:fldChar w:fldCharType="end"/>
            </w:r>
          </w:hyperlink>
        </w:p>
        <w:p w14:paraId="14118C9C" w14:textId="164F34B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5" w:history="1">
            <w:r w:rsidRPr="00EA1784">
              <w:rPr>
                <w:rStyle w:val="Hyperlink"/>
                <w:noProof/>
              </w:rPr>
              <w:t>7.2.10</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(drawing) priorities</w:t>
            </w:r>
            <w:r>
              <w:rPr>
                <w:noProof/>
                <w:webHidden/>
              </w:rPr>
              <w:tab/>
            </w:r>
            <w:r>
              <w:rPr>
                <w:noProof/>
                <w:webHidden/>
              </w:rPr>
              <w:fldChar w:fldCharType="begin"/>
            </w:r>
            <w:r>
              <w:rPr>
                <w:noProof/>
                <w:webHidden/>
              </w:rPr>
              <w:instrText xml:space="preserve"> PAGEREF _Toc194067075 \h </w:instrText>
            </w:r>
            <w:r>
              <w:rPr>
                <w:noProof/>
                <w:webHidden/>
              </w:rPr>
            </w:r>
            <w:r>
              <w:rPr>
                <w:noProof/>
                <w:webHidden/>
              </w:rPr>
              <w:fldChar w:fldCharType="separate"/>
            </w:r>
            <w:r>
              <w:rPr>
                <w:noProof/>
                <w:webHidden/>
              </w:rPr>
              <w:t>17</w:t>
            </w:r>
            <w:r>
              <w:rPr>
                <w:noProof/>
                <w:webHidden/>
              </w:rPr>
              <w:fldChar w:fldCharType="end"/>
            </w:r>
          </w:hyperlink>
        </w:p>
        <w:p w14:paraId="004BF672" w14:textId="4975BA0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7" w:history="1">
            <w:r w:rsidRPr="00EA1784">
              <w:rPr>
                <w:rStyle w:val="Hyperlink"/>
                <w:noProof/>
              </w:rPr>
              <w:t>7.2.11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Viewing groups</w:t>
            </w:r>
            <w:r>
              <w:rPr>
                <w:noProof/>
                <w:webHidden/>
              </w:rPr>
              <w:tab/>
            </w:r>
            <w:r>
              <w:rPr>
                <w:noProof/>
                <w:webHidden/>
              </w:rPr>
              <w:fldChar w:fldCharType="begin"/>
            </w:r>
            <w:r>
              <w:rPr>
                <w:noProof/>
                <w:webHidden/>
              </w:rPr>
              <w:instrText xml:space="preserve"> PAGEREF _Toc194067077 \h </w:instrText>
            </w:r>
            <w:r>
              <w:rPr>
                <w:noProof/>
                <w:webHidden/>
              </w:rPr>
            </w:r>
            <w:r>
              <w:rPr>
                <w:noProof/>
                <w:webHidden/>
              </w:rPr>
              <w:fldChar w:fldCharType="separate"/>
            </w:r>
            <w:r>
              <w:rPr>
                <w:noProof/>
                <w:webHidden/>
              </w:rPr>
              <w:t>18</w:t>
            </w:r>
            <w:r>
              <w:rPr>
                <w:noProof/>
                <w:webHidden/>
              </w:rPr>
              <w:fldChar w:fldCharType="end"/>
            </w:r>
          </w:hyperlink>
        </w:p>
        <w:p w14:paraId="7D3A289C" w14:textId="031BB2B3"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8" w:history="1">
            <w:r w:rsidRPr="00EA1784">
              <w:rPr>
                <w:rStyle w:val="Hyperlink"/>
                <w:noProof/>
              </w:rPr>
              <w:t>7.2.12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Viewing group layers</w:t>
            </w:r>
            <w:r>
              <w:rPr>
                <w:noProof/>
                <w:webHidden/>
              </w:rPr>
              <w:tab/>
            </w:r>
            <w:r>
              <w:rPr>
                <w:noProof/>
                <w:webHidden/>
              </w:rPr>
              <w:fldChar w:fldCharType="begin"/>
            </w:r>
            <w:r>
              <w:rPr>
                <w:noProof/>
                <w:webHidden/>
              </w:rPr>
              <w:instrText xml:space="preserve"> PAGEREF _Toc194067078 \h </w:instrText>
            </w:r>
            <w:r>
              <w:rPr>
                <w:noProof/>
                <w:webHidden/>
              </w:rPr>
            </w:r>
            <w:r>
              <w:rPr>
                <w:noProof/>
                <w:webHidden/>
              </w:rPr>
              <w:fldChar w:fldCharType="separate"/>
            </w:r>
            <w:r>
              <w:rPr>
                <w:noProof/>
                <w:webHidden/>
              </w:rPr>
              <w:t>18</w:t>
            </w:r>
            <w:r>
              <w:rPr>
                <w:noProof/>
                <w:webHidden/>
              </w:rPr>
              <w:fldChar w:fldCharType="end"/>
            </w:r>
          </w:hyperlink>
        </w:p>
        <w:p w14:paraId="3B34E787" w14:textId="70D01B6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9" w:history="1">
            <w:r w:rsidRPr="00EA1784">
              <w:rPr>
                <w:rStyle w:val="Hyperlink"/>
                <w:noProof/>
              </w:rPr>
              <w:t>7.2.13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modes</w:t>
            </w:r>
            <w:r>
              <w:rPr>
                <w:noProof/>
                <w:webHidden/>
              </w:rPr>
              <w:tab/>
            </w:r>
            <w:r>
              <w:rPr>
                <w:noProof/>
                <w:webHidden/>
              </w:rPr>
              <w:fldChar w:fldCharType="begin"/>
            </w:r>
            <w:r>
              <w:rPr>
                <w:noProof/>
                <w:webHidden/>
              </w:rPr>
              <w:instrText xml:space="preserve"> PAGEREF _Toc194067079 \h </w:instrText>
            </w:r>
            <w:r>
              <w:rPr>
                <w:noProof/>
                <w:webHidden/>
              </w:rPr>
            </w:r>
            <w:r>
              <w:rPr>
                <w:noProof/>
                <w:webHidden/>
              </w:rPr>
              <w:fldChar w:fldCharType="separate"/>
            </w:r>
            <w:r>
              <w:rPr>
                <w:noProof/>
                <w:webHidden/>
              </w:rPr>
              <w:t>18</w:t>
            </w:r>
            <w:r>
              <w:rPr>
                <w:noProof/>
                <w:webHidden/>
              </w:rPr>
              <w:fldChar w:fldCharType="end"/>
            </w:r>
          </w:hyperlink>
        </w:p>
        <w:p w14:paraId="77A2FBAF" w14:textId="5E171B1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0" w:history="1">
            <w:r w:rsidRPr="00EA1784">
              <w:rPr>
                <w:rStyle w:val="Hyperlink"/>
                <w:noProof/>
              </w:rPr>
              <w:t>7.2.14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Rules</w:t>
            </w:r>
            <w:r>
              <w:rPr>
                <w:noProof/>
                <w:webHidden/>
              </w:rPr>
              <w:tab/>
            </w:r>
            <w:r>
              <w:rPr>
                <w:noProof/>
                <w:webHidden/>
              </w:rPr>
              <w:fldChar w:fldCharType="begin"/>
            </w:r>
            <w:r>
              <w:rPr>
                <w:noProof/>
                <w:webHidden/>
              </w:rPr>
              <w:instrText xml:space="preserve"> PAGEREF _Toc194067080 \h </w:instrText>
            </w:r>
            <w:r>
              <w:rPr>
                <w:noProof/>
                <w:webHidden/>
              </w:rPr>
            </w:r>
            <w:r>
              <w:rPr>
                <w:noProof/>
                <w:webHidden/>
              </w:rPr>
              <w:fldChar w:fldCharType="separate"/>
            </w:r>
            <w:r>
              <w:rPr>
                <w:noProof/>
                <w:webHidden/>
              </w:rPr>
              <w:t>18</w:t>
            </w:r>
            <w:r>
              <w:rPr>
                <w:noProof/>
                <w:webHidden/>
              </w:rPr>
              <w:fldChar w:fldCharType="end"/>
            </w:r>
          </w:hyperlink>
        </w:p>
        <w:p w14:paraId="429E5A04" w14:textId="6BD69E3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1" w:history="1">
            <w:r w:rsidRPr="00EA1784">
              <w:rPr>
                <w:rStyle w:val="Hyperlink"/>
                <w:noProof/>
              </w:rPr>
              <w:t>7.2.15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Context</w:t>
            </w:r>
            <w:r>
              <w:rPr>
                <w:noProof/>
                <w:webHidden/>
              </w:rPr>
              <w:tab/>
            </w:r>
            <w:r>
              <w:rPr>
                <w:noProof/>
                <w:webHidden/>
              </w:rPr>
              <w:fldChar w:fldCharType="begin"/>
            </w:r>
            <w:r>
              <w:rPr>
                <w:noProof/>
                <w:webHidden/>
              </w:rPr>
              <w:instrText xml:space="preserve"> PAGEREF _Toc194067081 \h </w:instrText>
            </w:r>
            <w:r>
              <w:rPr>
                <w:noProof/>
                <w:webHidden/>
              </w:rPr>
            </w:r>
            <w:r>
              <w:rPr>
                <w:noProof/>
                <w:webHidden/>
              </w:rPr>
              <w:fldChar w:fldCharType="separate"/>
            </w:r>
            <w:r>
              <w:rPr>
                <w:noProof/>
                <w:webHidden/>
              </w:rPr>
              <w:t>18</w:t>
            </w:r>
            <w:r>
              <w:rPr>
                <w:noProof/>
                <w:webHidden/>
              </w:rPr>
              <w:fldChar w:fldCharType="end"/>
            </w:r>
          </w:hyperlink>
        </w:p>
        <w:p w14:paraId="4FF02571" w14:textId="35869CA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2" w:history="1">
            <w:r w:rsidRPr="00EA1784">
              <w:rPr>
                <w:rStyle w:val="Hyperlink"/>
                <w:noProof/>
              </w:rPr>
              <w:t>7.2.16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Validity times</w:t>
            </w:r>
            <w:r>
              <w:rPr>
                <w:noProof/>
                <w:webHidden/>
              </w:rPr>
              <w:tab/>
            </w:r>
            <w:r>
              <w:rPr>
                <w:noProof/>
                <w:webHidden/>
              </w:rPr>
              <w:fldChar w:fldCharType="begin"/>
            </w:r>
            <w:r>
              <w:rPr>
                <w:noProof/>
                <w:webHidden/>
              </w:rPr>
              <w:instrText xml:space="preserve"> PAGEREF _Toc194067082 \h </w:instrText>
            </w:r>
            <w:r>
              <w:rPr>
                <w:noProof/>
                <w:webHidden/>
              </w:rPr>
            </w:r>
            <w:r>
              <w:rPr>
                <w:noProof/>
                <w:webHidden/>
              </w:rPr>
              <w:fldChar w:fldCharType="separate"/>
            </w:r>
            <w:r>
              <w:rPr>
                <w:noProof/>
                <w:webHidden/>
              </w:rPr>
              <w:t>18</w:t>
            </w:r>
            <w:r>
              <w:rPr>
                <w:noProof/>
                <w:webHidden/>
              </w:rPr>
              <w:fldChar w:fldCharType="end"/>
            </w:r>
          </w:hyperlink>
        </w:p>
        <w:p w14:paraId="4AD93FA9" w14:textId="62C2175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83" w:history="1">
            <w:r w:rsidRPr="00EA1784">
              <w:rPr>
                <w:rStyle w:val="Hyperlink"/>
                <w:noProof/>
              </w:rPr>
              <w:t>7.3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Alerts</w:t>
            </w:r>
            <w:r>
              <w:rPr>
                <w:noProof/>
                <w:webHidden/>
              </w:rPr>
              <w:tab/>
            </w:r>
            <w:r>
              <w:rPr>
                <w:noProof/>
                <w:webHidden/>
              </w:rPr>
              <w:fldChar w:fldCharType="begin"/>
            </w:r>
            <w:r>
              <w:rPr>
                <w:noProof/>
                <w:webHidden/>
              </w:rPr>
              <w:instrText xml:space="preserve"> PAGEREF _Toc194067083 \h </w:instrText>
            </w:r>
            <w:r>
              <w:rPr>
                <w:noProof/>
                <w:webHidden/>
              </w:rPr>
            </w:r>
            <w:r>
              <w:rPr>
                <w:noProof/>
                <w:webHidden/>
              </w:rPr>
              <w:fldChar w:fldCharType="separate"/>
            </w:r>
            <w:r>
              <w:rPr>
                <w:noProof/>
                <w:webHidden/>
              </w:rPr>
              <w:t>18</w:t>
            </w:r>
            <w:r>
              <w:rPr>
                <w:noProof/>
                <w:webHidden/>
              </w:rPr>
              <w:fldChar w:fldCharType="end"/>
            </w:r>
          </w:hyperlink>
        </w:p>
        <w:p w14:paraId="0B6C078C" w14:textId="627D1B03"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84" w:history="1">
            <w:r w:rsidRPr="00EA1784">
              <w:rPr>
                <w:rStyle w:val="Hyperlink"/>
                <w:noProof/>
              </w:rPr>
              <w:t>8</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Interoperability</w:t>
            </w:r>
            <w:r>
              <w:rPr>
                <w:noProof/>
                <w:webHidden/>
              </w:rPr>
              <w:tab/>
            </w:r>
            <w:r>
              <w:rPr>
                <w:noProof/>
                <w:webHidden/>
              </w:rPr>
              <w:fldChar w:fldCharType="begin"/>
            </w:r>
            <w:r>
              <w:rPr>
                <w:noProof/>
                <w:webHidden/>
              </w:rPr>
              <w:instrText xml:space="preserve"> PAGEREF _Toc194067084 \h </w:instrText>
            </w:r>
            <w:r>
              <w:rPr>
                <w:noProof/>
                <w:webHidden/>
              </w:rPr>
            </w:r>
            <w:r>
              <w:rPr>
                <w:noProof/>
                <w:webHidden/>
              </w:rPr>
              <w:fldChar w:fldCharType="separate"/>
            </w:r>
            <w:r>
              <w:rPr>
                <w:noProof/>
                <w:webHidden/>
              </w:rPr>
              <w:t>18</w:t>
            </w:r>
            <w:r>
              <w:rPr>
                <w:noProof/>
                <w:webHidden/>
              </w:rPr>
              <w:fldChar w:fldCharType="end"/>
            </w:r>
          </w:hyperlink>
        </w:p>
        <w:p w14:paraId="4A6A2E78" w14:textId="52799A99"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85" w:history="1">
            <w:r w:rsidRPr="00EA1784">
              <w:rPr>
                <w:rStyle w:val="Hyperlink"/>
                <w:noProof/>
              </w:rPr>
              <w:t>9</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Display Organisation and Operation</w:t>
            </w:r>
            <w:r>
              <w:rPr>
                <w:noProof/>
                <w:webHidden/>
              </w:rPr>
              <w:tab/>
            </w:r>
            <w:r>
              <w:rPr>
                <w:noProof/>
                <w:webHidden/>
              </w:rPr>
              <w:fldChar w:fldCharType="begin"/>
            </w:r>
            <w:r>
              <w:rPr>
                <w:noProof/>
                <w:webHidden/>
              </w:rPr>
              <w:instrText xml:space="preserve"> PAGEREF _Toc194067085 \h </w:instrText>
            </w:r>
            <w:r>
              <w:rPr>
                <w:noProof/>
                <w:webHidden/>
              </w:rPr>
            </w:r>
            <w:r>
              <w:rPr>
                <w:noProof/>
                <w:webHidden/>
              </w:rPr>
              <w:fldChar w:fldCharType="separate"/>
            </w:r>
            <w:r>
              <w:rPr>
                <w:noProof/>
                <w:webHidden/>
              </w:rPr>
              <w:t>20</w:t>
            </w:r>
            <w:r>
              <w:rPr>
                <w:noProof/>
                <w:webHidden/>
              </w:rPr>
              <w:fldChar w:fldCharType="end"/>
            </w:r>
          </w:hyperlink>
        </w:p>
        <w:p w14:paraId="66859CAA" w14:textId="6B8C2A4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86" w:history="1">
            <w:r w:rsidRPr="00EA1784">
              <w:rPr>
                <w:rStyle w:val="Hyperlink"/>
                <w:noProof/>
              </w:rPr>
              <w:t>9.1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non-S-100 information</w:t>
            </w:r>
            <w:r>
              <w:rPr>
                <w:noProof/>
                <w:webHidden/>
              </w:rPr>
              <w:tab/>
            </w:r>
            <w:r>
              <w:rPr>
                <w:noProof/>
                <w:webHidden/>
              </w:rPr>
              <w:fldChar w:fldCharType="begin"/>
            </w:r>
            <w:r>
              <w:rPr>
                <w:noProof/>
                <w:webHidden/>
              </w:rPr>
              <w:instrText xml:space="preserve"> PAGEREF _Toc194067086 \h </w:instrText>
            </w:r>
            <w:r>
              <w:rPr>
                <w:noProof/>
                <w:webHidden/>
              </w:rPr>
            </w:r>
            <w:r>
              <w:rPr>
                <w:noProof/>
                <w:webHidden/>
              </w:rPr>
              <w:fldChar w:fldCharType="separate"/>
            </w:r>
            <w:r>
              <w:rPr>
                <w:noProof/>
                <w:webHidden/>
              </w:rPr>
              <w:t>20</w:t>
            </w:r>
            <w:r>
              <w:rPr>
                <w:noProof/>
                <w:webHidden/>
              </w:rPr>
              <w:fldChar w:fldCharType="end"/>
            </w:r>
          </w:hyperlink>
        </w:p>
        <w:p w14:paraId="2ED81541" w14:textId="764CA20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7" w:history="1">
            <w:r w:rsidRPr="00EA1784">
              <w:rPr>
                <w:rStyle w:val="Hyperlink"/>
                <w:noProof/>
              </w:rPr>
              <w:t>9.1.1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Distinguishing between official S-100 data and additional data</w:t>
            </w:r>
            <w:r>
              <w:rPr>
                <w:noProof/>
                <w:webHidden/>
              </w:rPr>
              <w:tab/>
            </w:r>
            <w:r>
              <w:rPr>
                <w:noProof/>
                <w:webHidden/>
              </w:rPr>
              <w:fldChar w:fldCharType="begin"/>
            </w:r>
            <w:r>
              <w:rPr>
                <w:noProof/>
                <w:webHidden/>
              </w:rPr>
              <w:instrText xml:space="preserve"> PAGEREF _Toc194067087 \h </w:instrText>
            </w:r>
            <w:r>
              <w:rPr>
                <w:noProof/>
                <w:webHidden/>
              </w:rPr>
            </w:r>
            <w:r>
              <w:rPr>
                <w:noProof/>
                <w:webHidden/>
              </w:rPr>
              <w:fldChar w:fldCharType="separate"/>
            </w:r>
            <w:r>
              <w:rPr>
                <w:noProof/>
                <w:webHidden/>
              </w:rPr>
              <w:t>20</w:t>
            </w:r>
            <w:r>
              <w:rPr>
                <w:noProof/>
                <w:webHidden/>
              </w:rPr>
              <w:fldChar w:fldCharType="end"/>
            </w:r>
          </w:hyperlink>
        </w:p>
        <w:p w14:paraId="32B41CE1" w14:textId="4390EFC9"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8" w:history="1">
            <w:r w:rsidRPr="00EA1784">
              <w:rPr>
                <w:rStyle w:val="Hyperlink"/>
                <w:noProof/>
              </w:rPr>
              <w:t>9.1.2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Supplemental display items</w:t>
            </w:r>
            <w:r>
              <w:rPr>
                <w:noProof/>
                <w:webHidden/>
              </w:rPr>
              <w:tab/>
            </w:r>
            <w:r>
              <w:rPr>
                <w:noProof/>
                <w:webHidden/>
              </w:rPr>
              <w:fldChar w:fldCharType="begin"/>
            </w:r>
            <w:r>
              <w:rPr>
                <w:noProof/>
                <w:webHidden/>
              </w:rPr>
              <w:instrText xml:space="preserve"> PAGEREF _Toc194067088 \h </w:instrText>
            </w:r>
            <w:r>
              <w:rPr>
                <w:noProof/>
                <w:webHidden/>
              </w:rPr>
            </w:r>
            <w:r>
              <w:rPr>
                <w:noProof/>
                <w:webHidden/>
              </w:rPr>
              <w:fldChar w:fldCharType="separate"/>
            </w:r>
            <w:r>
              <w:rPr>
                <w:noProof/>
                <w:webHidden/>
              </w:rPr>
              <w:t>20</w:t>
            </w:r>
            <w:r>
              <w:rPr>
                <w:noProof/>
                <w:webHidden/>
              </w:rPr>
              <w:fldChar w:fldCharType="end"/>
            </w:r>
          </w:hyperlink>
        </w:p>
        <w:p w14:paraId="42C4BB68" w14:textId="0525F84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9" w:history="1">
            <w:r w:rsidRPr="00EA1784">
              <w:rPr>
                <w:rStyle w:val="Hyperlink"/>
                <w:noProof/>
              </w:rPr>
              <w:t>9.1.3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Navigational Warning functions</w:t>
            </w:r>
            <w:r>
              <w:rPr>
                <w:noProof/>
                <w:webHidden/>
              </w:rPr>
              <w:tab/>
            </w:r>
            <w:r>
              <w:rPr>
                <w:noProof/>
                <w:webHidden/>
              </w:rPr>
              <w:fldChar w:fldCharType="begin"/>
            </w:r>
            <w:r>
              <w:rPr>
                <w:noProof/>
                <w:webHidden/>
              </w:rPr>
              <w:instrText xml:space="preserve"> PAGEREF _Toc194067089 \h </w:instrText>
            </w:r>
            <w:r>
              <w:rPr>
                <w:noProof/>
                <w:webHidden/>
              </w:rPr>
            </w:r>
            <w:r>
              <w:rPr>
                <w:noProof/>
                <w:webHidden/>
              </w:rPr>
              <w:fldChar w:fldCharType="separate"/>
            </w:r>
            <w:r>
              <w:rPr>
                <w:noProof/>
                <w:webHidden/>
              </w:rPr>
              <w:t>21</w:t>
            </w:r>
            <w:r>
              <w:rPr>
                <w:noProof/>
                <w:webHidden/>
              </w:rPr>
              <w:fldChar w:fldCharType="end"/>
            </w:r>
          </w:hyperlink>
        </w:p>
        <w:p w14:paraId="10564C31" w14:textId="3511DC4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0" w:history="1">
            <w:r w:rsidRPr="00EA1784">
              <w:rPr>
                <w:rStyle w:val="Hyperlink"/>
                <w:noProof/>
              </w:rPr>
              <w:t>9.1.4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Units</w:t>
            </w:r>
            <w:r>
              <w:rPr>
                <w:noProof/>
                <w:webHidden/>
              </w:rPr>
              <w:tab/>
            </w:r>
            <w:r>
              <w:rPr>
                <w:noProof/>
                <w:webHidden/>
              </w:rPr>
              <w:fldChar w:fldCharType="begin"/>
            </w:r>
            <w:r>
              <w:rPr>
                <w:noProof/>
                <w:webHidden/>
              </w:rPr>
              <w:instrText xml:space="preserve"> PAGEREF _Toc194067090 \h </w:instrText>
            </w:r>
            <w:r>
              <w:rPr>
                <w:noProof/>
                <w:webHidden/>
              </w:rPr>
            </w:r>
            <w:r>
              <w:rPr>
                <w:noProof/>
                <w:webHidden/>
              </w:rPr>
              <w:fldChar w:fldCharType="separate"/>
            </w:r>
            <w:r>
              <w:rPr>
                <w:noProof/>
                <w:webHidden/>
              </w:rPr>
              <w:t>21</w:t>
            </w:r>
            <w:r>
              <w:rPr>
                <w:noProof/>
                <w:webHidden/>
              </w:rPr>
              <w:fldChar w:fldCharType="end"/>
            </w:r>
          </w:hyperlink>
        </w:p>
        <w:p w14:paraId="59B5AB3F" w14:textId="346BCC5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1" w:history="1">
            <w:r w:rsidRPr="00EA1784">
              <w:rPr>
                <w:rStyle w:val="Hyperlink"/>
                <w:noProof/>
              </w:rPr>
              <w:t>9.1.5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Legend</w:t>
            </w:r>
            <w:r>
              <w:rPr>
                <w:noProof/>
                <w:webHidden/>
              </w:rPr>
              <w:tab/>
            </w:r>
            <w:r>
              <w:rPr>
                <w:noProof/>
                <w:webHidden/>
              </w:rPr>
              <w:fldChar w:fldCharType="begin"/>
            </w:r>
            <w:r>
              <w:rPr>
                <w:noProof/>
                <w:webHidden/>
              </w:rPr>
              <w:instrText xml:space="preserve"> PAGEREF _Toc194067091 \h </w:instrText>
            </w:r>
            <w:r>
              <w:rPr>
                <w:noProof/>
                <w:webHidden/>
              </w:rPr>
            </w:r>
            <w:r>
              <w:rPr>
                <w:noProof/>
                <w:webHidden/>
              </w:rPr>
              <w:fldChar w:fldCharType="separate"/>
            </w:r>
            <w:r>
              <w:rPr>
                <w:noProof/>
                <w:webHidden/>
              </w:rPr>
              <w:t>21</w:t>
            </w:r>
            <w:r>
              <w:rPr>
                <w:noProof/>
                <w:webHidden/>
              </w:rPr>
              <w:fldChar w:fldCharType="end"/>
            </w:r>
          </w:hyperlink>
        </w:p>
        <w:p w14:paraId="2977799D" w14:textId="105ACB4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2" w:history="1">
            <w:r w:rsidRPr="00EA1784">
              <w:rPr>
                <w:rStyle w:val="Hyperlink"/>
                <w:noProof/>
              </w:rPr>
              <w:t>9.2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Priority of information [Informative]</w:t>
            </w:r>
            <w:r>
              <w:rPr>
                <w:noProof/>
                <w:webHidden/>
              </w:rPr>
              <w:tab/>
            </w:r>
            <w:r>
              <w:rPr>
                <w:noProof/>
                <w:webHidden/>
              </w:rPr>
              <w:fldChar w:fldCharType="begin"/>
            </w:r>
            <w:r>
              <w:rPr>
                <w:noProof/>
                <w:webHidden/>
              </w:rPr>
              <w:instrText xml:space="preserve"> PAGEREF _Toc194067092 \h </w:instrText>
            </w:r>
            <w:r>
              <w:rPr>
                <w:noProof/>
                <w:webHidden/>
              </w:rPr>
            </w:r>
            <w:r>
              <w:rPr>
                <w:noProof/>
                <w:webHidden/>
              </w:rPr>
              <w:fldChar w:fldCharType="separate"/>
            </w:r>
            <w:r>
              <w:rPr>
                <w:noProof/>
                <w:webHidden/>
              </w:rPr>
              <w:t>21</w:t>
            </w:r>
            <w:r>
              <w:rPr>
                <w:noProof/>
                <w:webHidden/>
              </w:rPr>
              <w:fldChar w:fldCharType="end"/>
            </w:r>
          </w:hyperlink>
        </w:p>
        <w:p w14:paraId="67813AD3" w14:textId="2B23B07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3" w:history="1">
            <w:r w:rsidRPr="00EA1784">
              <w:rPr>
                <w:rStyle w:val="Hyperlink"/>
                <w:noProof/>
              </w:rPr>
              <w:t>9.2.1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Priority layers</w:t>
            </w:r>
            <w:r>
              <w:rPr>
                <w:noProof/>
                <w:webHidden/>
              </w:rPr>
              <w:tab/>
            </w:r>
            <w:r>
              <w:rPr>
                <w:noProof/>
                <w:webHidden/>
              </w:rPr>
              <w:fldChar w:fldCharType="begin"/>
            </w:r>
            <w:r>
              <w:rPr>
                <w:noProof/>
                <w:webHidden/>
              </w:rPr>
              <w:instrText xml:space="preserve"> PAGEREF _Toc194067093 \h </w:instrText>
            </w:r>
            <w:r>
              <w:rPr>
                <w:noProof/>
                <w:webHidden/>
              </w:rPr>
            </w:r>
            <w:r>
              <w:rPr>
                <w:noProof/>
                <w:webHidden/>
              </w:rPr>
              <w:fldChar w:fldCharType="separate"/>
            </w:r>
            <w:r>
              <w:rPr>
                <w:noProof/>
                <w:webHidden/>
              </w:rPr>
              <w:t>21</w:t>
            </w:r>
            <w:r>
              <w:rPr>
                <w:noProof/>
                <w:webHidden/>
              </w:rPr>
              <w:fldChar w:fldCharType="end"/>
            </w:r>
          </w:hyperlink>
        </w:p>
        <w:p w14:paraId="63BA92BB" w14:textId="3121DFD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4" w:history="1">
            <w:r w:rsidRPr="00EA1784">
              <w:rPr>
                <w:rStyle w:val="Hyperlink"/>
                <w:noProof/>
              </w:rPr>
              <w:t>9.2.2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Radar priority</w:t>
            </w:r>
            <w:r>
              <w:rPr>
                <w:noProof/>
                <w:webHidden/>
              </w:rPr>
              <w:tab/>
            </w:r>
            <w:r>
              <w:rPr>
                <w:noProof/>
                <w:webHidden/>
              </w:rPr>
              <w:fldChar w:fldCharType="begin"/>
            </w:r>
            <w:r>
              <w:rPr>
                <w:noProof/>
                <w:webHidden/>
              </w:rPr>
              <w:instrText xml:space="preserve"> PAGEREF _Toc194067094 \h </w:instrText>
            </w:r>
            <w:r>
              <w:rPr>
                <w:noProof/>
                <w:webHidden/>
              </w:rPr>
            </w:r>
            <w:r>
              <w:rPr>
                <w:noProof/>
                <w:webHidden/>
              </w:rPr>
              <w:fldChar w:fldCharType="separate"/>
            </w:r>
            <w:r>
              <w:rPr>
                <w:noProof/>
                <w:webHidden/>
              </w:rPr>
              <w:t>22</w:t>
            </w:r>
            <w:r>
              <w:rPr>
                <w:noProof/>
                <w:webHidden/>
              </w:rPr>
              <w:fldChar w:fldCharType="end"/>
            </w:r>
          </w:hyperlink>
        </w:p>
        <w:p w14:paraId="079C0739" w14:textId="6EDDF68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5" w:history="1">
            <w:r w:rsidRPr="00EA1784">
              <w:rPr>
                <w:rStyle w:val="Hyperlink"/>
                <w:noProof/>
              </w:rPr>
              <w:t>9.3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Displaying ECDIS updates</w:t>
            </w:r>
            <w:r>
              <w:rPr>
                <w:noProof/>
                <w:webHidden/>
              </w:rPr>
              <w:tab/>
            </w:r>
            <w:r>
              <w:rPr>
                <w:noProof/>
                <w:webHidden/>
              </w:rPr>
              <w:fldChar w:fldCharType="begin"/>
            </w:r>
            <w:r>
              <w:rPr>
                <w:noProof/>
                <w:webHidden/>
              </w:rPr>
              <w:instrText xml:space="preserve"> PAGEREF _Toc194067095 \h </w:instrText>
            </w:r>
            <w:r>
              <w:rPr>
                <w:noProof/>
                <w:webHidden/>
              </w:rPr>
            </w:r>
            <w:r>
              <w:rPr>
                <w:noProof/>
                <w:webHidden/>
              </w:rPr>
              <w:fldChar w:fldCharType="separate"/>
            </w:r>
            <w:r>
              <w:rPr>
                <w:noProof/>
                <w:webHidden/>
              </w:rPr>
              <w:t>22</w:t>
            </w:r>
            <w:r>
              <w:rPr>
                <w:noProof/>
                <w:webHidden/>
              </w:rPr>
              <w:fldChar w:fldCharType="end"/>
            </w:r>
          </w:hyperlink>
        </w:p>
        <w:p w14:paraId="07CDCFC8" w14:textId="0ACCA3F6"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6" w:history="1">
            <w:r w:rsidRPr="00EA1784">
              <w:rPr>
                <w:rStyle w:val="Hyperlink"/>
                <w:noProof/>
              </w:rPr>
              <w:t>9.4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functions</w:t>
            </w:r>
            <w:r>
              <w:rPr>
                <w:noProof/>
                <w:webHidden/>
              </w:rPr>
              <w:tab/>
            </w:r>
            <w:r>
              <w:rPr>
                <w:noProof/>
                <w:webHidden/>
              </w:rPr>
              <w:fldChar w:fldCharType="begin"/>
            </w:r>
            <w:r>
              <w:rPr>
                <w:noProof/>
                <w:webHidden/>
              </w:rPr>
              <w:instrText xml:space="preserve"> PAGEREF _Toc194067096 \h </w:instrText>
            </w:r>
            <w:r>
              <w:rPr>
                <w:noProof/>
                <w:webHidden/>
              </w:rPr>
            </w:r>
            <w:r>
              <w:rPr>
                <w:noProof/>
                <w:webHidden/>
              </w:rPr>
              <w:fldChar w:fldCharType="separate"/>
            </w:r>
            <w:r>
              <w:rPr>
                <w:noProof/>
                <w:webHidden/>
              </w:rPr>
              <w:t>22</w:t>
            </w:r>
            <w:r>
              <w:rPr>
                <w:noProof/>
                <w:webHidden/>
              </w:rPr>
              <w:fldChar w:fldCharType="end"/>
            </w:r>
          </w:hyperlink>
        </w:p>
        <w:p w14:paraId="7DA8D65D" w14:textId="203DC132"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97" w:history="1">
            <w:r w:rsidRPr="00EA1784">
              <w:rPr>
                <w:rStyle w:val="Hyperlink"/>
                <w:noProof/>
              </w:rPr>
              <w:t>10</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General Rules for Symbols and Text</w:t>
            </w:r>
            <w:r>
              <w:rPr>
                <w:noProof/>
                <w:webHidden/>
              </w:rPr>
              <w:tab/>
            </w:r>
            <w:r>
              <w:rPr>
                <w:noProof/>
                <w:webHidden/>
              </w:rPr>
              <w:fldChar w:fldCharType="begin"/>
            </w:r>
            <w:r>
              <w:rPr>
                <w:noProof/>
                <w:webHidden/>
              </w:rPr>
              <w:instrText xml:space="preserve"> PAGEREF _Toc194067097 \h </w:instrText>
            </w:r>
            <w:r>
              <w:rPr>
                <w:noProof/>
                <w:webHidden/>
              </w:rPr>
            </w:r>
            <w:r>
              <w:rPr>
                <w:noProof/>
                <w:webHidden/>
              </w:rPr>
              <w:fldChar w:fldCharType="separate"/>
            </w:r>
            <w:r>
              <w:rPr>
                <w:noProof/>
                <w:webHidden/>
              </w:rPr>
              <w:t>22</w:t>
            </w:r>
            <w:r>
              <w:rPr>
                <w:noProof/>
                <w:webHidden/>
              </w:rPr>
              <w:fldChar w:fldCharType="end"/>
            </w:r>
          </w:hyperlink>
        </w:p>
        <w:p w14:paraId="51349C27" w14:textId="05879D4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8" w:history="1">
            <w:r w:rsidRPr="00EA1784">
              <w:rPr>
                <w:rStyle w:val="Hyperlink"/>
                <w:noProof/>
              </w:rPr>
              <w:t>10.1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Symbol Specifications</w:t>
            </w:r>
            <w:r>
              <w:rPr>
                <w:noProof/>
                <w:webHidden/>
              </w:rPr>
              <w:tab/>
            </w:r>
            <w:r>
              <w:rPr>
                <w:noProof/>
                <w:webHidden/>
              </w:rPr>
              <w:fldChar w:fldCharType="begin"/>
            </w:r>
            <w:r>
              <w:rPr>
                <w:noProof/>
                <w:webHidden/>
              </w:rPr>
              <w:instrText xml:space="preserve"> PAGEREF _Toc194067098 \h </w:instrText>
            </w:r>
            <w:r>
              <w:rPr>
                <w:noProof/>
                <w:webHidden/>
              </w:rPr>
            </w:r>
            <w:r>
              <w:rPr>
                <w:noProof/>
                <w:webHidden/>
              </w:rPr>
              <w:fldChar w:fldCharType="separate"/>
            </w:r>
            <w:r>
              <w:rPr>
                <w:noProof/>
                <w:webHidden/>
              </w:rPr>
              <w:t>22</w:t>
            </w:r>
            <w:r>
              <w:rPr>
                <w:noProof/>
                <w:webHidden/>
              </w:rPr>
              <w:fldChar w:fldCharType="end"/>
            </w:r>
          </w:hyperlink>
        </w:p>
        <w:p w14:paraId="6A57736F" w14:textId="09144A9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0" w:history="1">
            <w:r w:rsidRPr="00EA1784">
              <w:rPr>
                <w:rStyle w:val="Hyperlink"/>
                <w:noProof/>
              </w:rPr>
              <w:t>10.2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Reproduction of lines, symbols and text</w:t>
            </w:r>
            <w:r>
              <w:rPr>
                <w:noProof/>
                <w:webHidden/>
              </w:rPr>
              <w:tab/>
            </w:r>
            <w:r>
              <w:rPr>
                <w:noProof/>
                <w:webHidden/>
              </w:rPr>
              <w:fldChar w:fldCharType="begin"/>
            </w:r>
            <w:r>
              <w:rPr>
                <w:noProof/>
                <w:webHidden/>
              </w:rPr>
              <w:instrText xml:space="preserve"> PAGEREF _Toc194067100 \h </w:instrText>
            </w:r>
            <w:r>
              <w:rPr>
                <w:noProof/>
                <w:webHidden/>
              </w:rPr>
            </w:r>
            <w:r>
              <w:rPr>
                <w:noProof/>
                <w:webHidden/>
              </w:rPr>
              <w:fldChar w:fldCharType="separate"/>
            </w:r>
            <w:r>
              <w:rPr>
                <w:noProof/>
                <w:webHidden/>
              </w:rPr>
              <w:t>23</w:t>
            </w:r>
            <w:r>
              <w:rPr>
                <w:noProof/>
                <w:webHidden/>
              </w:rPr>
              <w:fldChar w:fldCharType="end"/>
            </w:r>
          </w:hyperlink>
        </w:p>
        <w:p w14:paraId="37F45F69" w14:textId="353A0229"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1" w:history="1">
            <w:r w:rsidRPr="00EA1784">
              <w:rPr>
                <w:rStyle w:val="Hyperlink"/>
                <w:noProof/>
              </w:rPr>
              <w:t>10.2.1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Introduction [Informative]</w:t>
            </w:r>
            <w:r>
              <w:rPr>
                <w:noProof/>
                <w:webHidden/>
              </w:rPr>
              <w:tab/>
            </w:r>
            <w:r>
              <w:rPr>
                <w:noProof/>
                <w:webHidden/>
              </w:rPr>
              <w:fldChar w:fldCharType="begin"/>
            </w:r>
            <w:r>
              <w:rPr>
                <w:noProof/>
                <w:webHidden/>
              </w:rPr>
              <w:instrText xml:space="preserve"> PAGEREF _Toc194067101 \h </w:instrText>
            </w:r>
            <w:r>
              <w:rPr>
                <w:noProof/>
                <w:webHidden/>
              </w:rPr>
            </w:r>
            <w:r>
              <w:rPr>
                <w:noProof/>
                <w:webHidden/>
              </w:rPr>
              <w:fldChar w:fldCharType="separate"/>
            </w:r>
            <w:r>
              <w:rPr>
                <w:noProof/>
                <w:webHidden/>
              </w:rPr>
              <w:t>23</w:t>
            </w:r>
            <w:r>
              <w:rPr>
                <w:noProof/>
                <w:webHidden/>
              </w:rPr>
              <w:fldChar w:fldCharType="end"/>
            </w:r>
          </w:hyperlink>
        </w:p>
        <w:p w14:paraId="34FD232D" w14:textId="4AAD611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2" w:history="1">
            <w:r w:rsidRPr="00EA1784">
              <w:rPr>
                <w:rStyle w:val="Hyperlink"/>
                <w:noProof/>
              </w:rPr>
              <w:t>10.2.2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Minimum Requirement for size and resolution</w:t>
            </w:r>
            <w:r>
              <w:rPr>
                <w:noProof/>
                <w:webHidden/>
              </w:rPr>
              <w:tab/>
            </w:r>
            <w:r>
              <w:rPr>
                <w:noProof/>
                <w:webHidden/>
              </w:rPr>
              <w:fldChar w:fldCharType="begin"/>
            </w:r>
            <w:r>
              <w:rPr>
                <w:noProof/>
                <w:webHidden/>
              </w:rPr>
              <w:instrText xml:space="preserve"> PAGEREF _Toc194067102 \h </w:instrText>
            </w:r>
            <w:r>
              <w:rPr>
                <w:noProof/>
                <w:webHidden/>
              </w:rPr>
            </w:r>
            <w:r>
              <w:rPr>
                <w:noProof/>
                <w:webHidden/>
              </w:rPr>
              <w:fldChar w:fldCharType="separate"/>
            </w:r>
            <w:r>
              <w:rPr>
                <w:noProof/>
                <w:webHidden/>
              </w:rPr>
              <w:t>23</w:t>
            </w:r>
            <w:r>
              <w:rPr>
                <w:noProof/>
                <w:webHidden/>
              </w:rPr>
              <w:fldChar w:fldCharType="end"/>
            </w:r>
          </w:hyperlink>
        </w:p>
        <w:p w14:paraId="6E3B3BA1" w14:textId="4A13C91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3" w:history="1">
            <w:r w:rsidRPr="00EA1784">
              <w:rPr>
                <w:rStyle w:val="Hyperlink"/>
                <w:noProof/>
              </w:rPr>
              <w:t>10.2.3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Zooming</w:t>
            </w:r>
            <w:r>
              <w:rPr>
                <w:noProof/>
                <w:webHidden/>
              </w:rPr>
              <w:tab/>
            </w:r>
            <w:r>
              <w:rPr>
                <w:noProof/>
                <w:webHidden/>
              </w:rPr>
              <w:fldChar w:fldCharType="begin"/>
            </w:r>
            <w:r>
              <w:rPr>
                <w:noProof/>
                <w:webHidden/>
              </w:rPr>
              <w:instrText xml:space="preserve"> PAGEREF _Toc194067103 \h </w:instrText>
            </w:r>
            <w:r>
              <w:rPr>
                <w:noProof/>
                <w:webHidden/>
              </w:rPr>
            </w:r>
            <w:r>
              <w:rPr>
                <w:noProof/>
                <w:webHidden/>
              </w:rPr>
              <w:fldChar w:fldCharType="separate"/>
            </w:r>
            <w:r>
              <w:rPr>
                <w:noProof/>
                <w:webHidden/>
              </w:rPr>
              <w:t>23</w:t>
            </w:r>
            <w:r>
              <w:rPr>
                <w:noProof/>
                <w:webHidden/>
              </w:rPr>
              <w:fldChar w:fldCharType="end"/>
            </w:r>
          </w:hyperlink>
        </w:p>
        <w:p w14:paraId="716B77DC" w14:textId="3BB1B41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4" w:history="1">
            <w:r w:rsidRPr="00EA1784">
              <w:rPr>
                <w:rStyle w:val="Hyperlink"/>
                <w:noProof/>
              </w:rPr>
              <w:t>10.3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Common text and information attributes</w:t>
            </w:r>
            <w:r>
              <w:rPr>
                <w:noProof/>
                <w:webHidden/>
              </w:rPr>
              <w:tab/>
            </w:r>
            <w:r>
              <w:rPr>
                <w:noProof/>
                <w:webHidden/>
              </w:rPr>
              <w:fldChar w:fldCharType="begin"/>
            </w:r>
            <w:r>
              <w:rPr>
                <w:noProof/>
                <w:webHidden/>
              </w:rPr>
              <w:instrText xml:space="preserve"> PAGEREF _Toc194067104 \h </w:instrText>
            </w:r>
            <w:r>
              <w:rPr>
                <w:noProof/>
                <w:webHidden/>
              </w:rPr>
            </w:r>
            <w:r>
              <w:rPr>
                <w:noProof/>
                <w:webHidden/>
              </w:rPr>
              <w:fldChar w:fldCharType="separate"/>
            </w:r>
            <w:r>
              <w:rPr>
                <w:noProof/>
                <w:webHidden/>
              </w:rPr>
              <w:t>23</w:t>
            </w:r>
            <w:r>
              <w:rPr>
                <w:noProof/>
                <w:webHidden/>
              </w:rPr>
              <w:fldChar w:fldCharType="end"/>
            </w:r>
          </w:hyperlink>
        </w:p>
        <w:p w14:paraId="42E2342C" w14:textId="1693A9B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05" w:history="1">
            <w:r w:rsidRPr="00EA1784">
              <w:rPr>
                <w:rStyle w:val="Hyperlink"/>
                <w:noProof/>
              </w:rPr>
              <w:t>11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Text and Graphics</w:t>
            </w:r>
            <w:r>
              <w:rPr>
                <w:noProof/>
                <w:webHidden/>
              </w:rPr>
              <w:tab/>
            </w:r>
            <w:r>
              <w:rPr>
                <w:noProof/>
                <w:webHidden/>
              </w:rPr>
              <w:fldChar w:fldCharType="begin"/>
            </w:r>
            <w:r>
              <w:rPr>
                <w:noProof/>
                <w:webHidden/>
              </w:rPr>
              <w:instrText xml:space="preserve"> PAGEREF _Toc194067105 \h </w:instrText>
            </w:r>
            <w:r>
              <w:rPr>
                <w:noProof/>
                <w:webHidden/>
              </w:rPr>
            </w:r>
            <w:r>
              <w:rPr>
                <w:noProof/>
                <w:webHidden/>
              </w:rPr>
              <w:fldChar w:fldCharType="separate"/>
            </w:r>
            <w:r>
              <w:rPr>
                <w:noProof/>
                <w:webHidden/>
              </w:rPr>
              <w:t>24</w:t>
            </w:r>
            <w:r>
              <w:rPr>
                <w:noProof/>
                <w:webHidden/>
              </w:rPr>
              <w:fldChar w:fldCharType="end"/>
            </w:r>
          </w:hyperlink>
        </w:p>
        <w:p w14:paraId="7AF8628F" w14:textId="48DDBF0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6" w:history="1">
            <w:r w:rsidRPr="00EA1784">
              <w:rPr>
                <w:rStyle w:val="Hyperlink"/>
                <w:noProof/>
              </w:rPr>
              <w:t>11.1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Arrangement of viewing group layers.</w:t>
            </w:r>
            <w:r>
              <w:rPr>
                <w:noProof/>
                <w:webHidden/>
              </w:rPr>
              <w:tab/>
            </w:r>
            <w:r>
              <w:rPr>
                <w:noProof/>
                <w:webHidden/>
              </w:rPr>
              <w:fldChar w:fldCharType="begin"/>
            </w:r>
            <w:r>
              <w:rPr>
                <w:noProof/>
                <w:webHidden/>
              </w:rPr>
              <w:instrText xml:space="preserve"> PAGEREF _Toc194067106 \h </w:instrText>
            </w:r>
            <w:r>
              <w:rPr>
                <w:noProof/>
                <w:webHidden/>
              </w:rPr>
            </w:r>
            <w:r>
              <w:rPr>
                <w:noProof/>
                <w:webHidden/>
              </w:rPr>
              <w:fldChar w:fldCharType="separate"/>
            </w:r>
            <w:r>
              <w:rPr>
                <w:noProof/>
                <w:webHidden/>
              </w:rPr>
              <w:t>24</w:t>
            </w:r>
            <w:r>
              <w:rPr>
                <w:noProof/>
                <w:webHidden/>
              </w:rPr>
              <w:fldChar w:fldCharType="end"/>
            </w:r>
          </w:hyperlink>
        </w:p>
        <w:p w14:paraId="25E9FB57" w14:textId="1181B73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07" w:history="1">
            <w:r w:rsidRPr="00EA1784">
              <w:rPr>
                <w:rStyle w:val="Hyperlink"/>
                <w:noProof/>
              </w:rPr>
              <w:t>12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Display Elements</w:t>
            </w:r>
            <w:r>
              <w:rPr>
                <w:noProof/>
                <w:webHidden/>
              </w:rPr>
              <w:tab/>
            </w:r>
            <w:r>
              <w:rPr>
                <w:noProof/>
                <w:webHidden/>
              </w:rPr>
              <w:fldChar w:fldCharType="begin"/>
            </w:r>
            <w:r>
              <w:rPr>
                <w:noProof/>
                <w:webHidden/>
              </w:rPr>
              <w:instrText xml:space="preserve"> PAGEREF _Toc194067107 \h </w:instrText>
            </w:r>
            <w:r>
              <w:rPr>
                <w:noProof/>
                <w:webHidden/>
              </w:rPr>
            </w:r>
            <w:r>
              <w:rPr>
                <w:noProof/>
                <w:webHidden/>
              </w:rPr>
              <w:fldChar w:fldCharType="separate"/>
            </w:r>
            <w:r>
              <w:rPr>
                <w:noProof/>
                <w:webHidden/>
              </w:rPr>
              <w:t>24</w:t>
            </w:r>
            <w:r>
              <w:rPr>
                <w:noProof/>
                <w:webHidden/>
              </w:rPr>
              <w:fldChar w:fldCharType="end"/>
            </w:r>
          </w:hyperlink>
        </w:p>
        <w:p w14:paraId="1C5C07F5" w14:textId="740A449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8" w:history="1">
            <w:r w:rsidRPr="00EA1784">
              <w:rPr>
                <w:rStyle w:val="Hyperlink"/>
                <w:noProof/>
              </w:rPr>
              <w:t>12.1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Elements related to data and display scales</w:t>
            </w:r>
            <w:r>
              <w:rPr>
                <w:noProof/>
                <w:webHidden/>
              </w:rPr>
              <w:tab/>
            </w:r>
            <w:r>
              <w:rPr>
                <w:noProof/>
                <w:webHidden/>
              </w:rPr>
              <w:fldChar w:fldCharType="begin"/>
            </w:r>
            <w:r>
              <w:rPr>
                <w:noProof/>
                <w:webHidden/>
              </w:rPr>
              <w:instrText xml:space="preserve"> PAGEREF _Toc194067108 \h </w:instrText>
            </w:r>
            <w:r>
              <w:rPr>
                <w:noProof/>
                <w:webHidden/>
              </w:rPr>
            </w:r>
            <w:r>
              <w:rPr>
                <w:noProof/>
                <w:webHidden/>
              </w:rPr>
              <w:fldChar w:fldCharType="separate"/>
            </w:r>
            <w:r>
              <w:rPr>
                <w:noProof/>
                <w:webHidden/>
              </w:rPr>
              <w:t>25</w:t>
            </w:r>
            <w:r>
              <w:rPr>
                <w:noProof/>
                <w:webHidden/>
              </w:rPr>
              <w:fldChar w:fldCharType="end"/>
            </w:r>
          </w:hyperlink>
        </w:p>
        <w:p w14:paraId="11AA0332" w14:textId="237FDD3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9" w:history="1">
            <w:r w:rsidRPr="00EA1784">
              <w:rPr>
                <w:rStyle w:val="Hyperlink"/>
                <w:noProof/>
              </w:rPr>
              <w:t>12.1.1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ENC scale</w:t>
            </w:r>
            <w:r>
              <w:rPr>
                <w:noProof/>
                <w:webHidden/>
              </w:rPr>
              <w:tab/>
            </w:r>
            <w:r>
              <w:rPr>
                <w:noProof/>
                <w:webHidden/>
              </w:rPr>
              <w:fldChar w:fldCharType="begin"/>
            </w:r>
            <w:r>
              <w:rPr>
                <w:noProof/>
                <w:webHidden/>
              </w:rPr>
              <w:instrText xml:space="preserve"> PAGEREF _Toc194067109 \h </w:instrText>
            </w:r>
            <w:r>
              <w:rPr>
                <w:noProof/>
                <w:webHidden/>
              </w:rPr>
            </w:r>
            <w:r>
              <w:rPr>
                <w:noProof/>
                <w:webHidden/>
              </w:rPr>
              <w:fldChar w:fldCharType="separate"/>
            </w:r>
            <w:r>
              <w:rPr>
                <w:noProof/>
                <w:webHidden/>
              </w:rPr>
              <w:t>25</w:t>
            </w:r>
            <w:r>
              <w:rPr>
                <w:noProof/>
                <w:webHidden/>
              </w:rPr>
              <w:fldChar w:fldCharType="end"/>
            </w:r>
          </w:hyperlink>
        </w:p>
        <w:p w14:paraId="424949B0" w14:textId="78495DB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0" w:history="1">
            <w:r w:rsidRPr="00EA1784">
              <w:rPr>
                <w:rStyle w:val="Hyperlink"/>
                <w:noProof/>
              </w:rPr>
              <w:t>12.2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Non-ENC data layers</w:t>
            </w:r>
            <w:r>
              <w:rPr>
                <w:noProof/>
                <w:webHidden/>
              </w:rPr>
              <w:tab/>
            </w:r>
            <w:r>
              <w:rPr>
                <w:noProof/>
                <w:webHidden/>
              </w:rPr>
              <w:fldChar w:fldCharType="begin"/>
            </w:r>
            <w:r>
              <w:rPr>
                <w:noProof/>
                <w:webHidden/>
              </w:rPr>
              <w:instrText xml:space="preserve"> PAGEREF _Toc194067110 \h </w:instrText>
            </w:r>
            <w:r>
              <w:rPr>
                <w:noProof/>
                <w:webHidden/>
              </w:rPr>
            </w:r>
            <w:r>
              <w:rPr>
                <w:noProof/>
                <w:webHidden/>
              </w:rPr>
              <w:fldChar w:fldCharType="separate"/>
            </w:r>
            <w:r>
              <w:rPr>
                <w:noProof/>
                <w:webHidden/>
              </w:rPr>
              <w:t>25</w:t>
            </w:r>
            <w:r>
              <w:rPr>
                <w:noProof/>
                <w:webHidden/>
              </w:rPr>
              <w:fldChar w:fldCharType="end"/>
            </w:r>
          </w:hyperlink>
        </w:p>
        <w:p w14:paraId="109CCB71" w14:textId="305623B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1" w:history="1">
            <w:r w:rsidRPr="00EA1784">
              <w:rPr>
                <w:rStyle w:val="Hyperlink"/>
                <w:noProof/>
              </w:rPr>
              <w:t>12.3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Overscale</w:t>
            </w:r>
            <w:r>
              <w:rPr>
                <w:noProof/>
                <w:webHidden/>
              </w:rPr>
              <w:tab/>
            </w:r>
            <w:r>
              <w:rPr>
                <w:noProof/>
                <w:webHidden/>
              </w:rPr>
              <w:fldChar w:fldCharType="begin"/>
            </w:r>
            <w:r>
              <w:rPr>
                <w:noProof/>
                <w:webHidden/>
              </w:rPr>
              <w:instrText xml:space="preserve"> PAGEREF _Toc194067111 \h </w:instrText>
            </w:r>
            <w:r>
              <w:rPr>
                <w:noProof/>
                <w:webHidden/>
              </w:rPr>
            </w:r>
            <w:r>
              <w:rPr>
                <w:noProof/>
                <w:webHidden/>
              </w:rPr>
              <w:fldChar w:fldCharType="separate"/>
            </w:r>
            <w:r>
              <w:rPr>
                <w:noProof/>
                <w:webHidden/>
              </w:rPr>
              <w:t>26</w:t>
            </w:r>
            <w:r>
              <w:rPr>
                <w:noProof/>
                <w:webHidden/>
              </w:rPr>
              <w:fldChar w:fldCharType="end"/>
            </w:r>
          </w:hyperlink>
        </w:p>
        <w:p w14:paraId="6A35741B" w14:textId="65B72E9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2" w:history="1">
            <w:r w:rsidRPr="00EA1784">
              <w:rPr>
                <w:rStyle w:val="Hyperlink"/>
                <w:noProof/>
              </w:rPr>
              <w:t>12.3.1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Chart Scale boundary</w:t>
            </w:r>
            <w:r>
              <w:rPr>
                <w:noProof/>
                <w:webHidden/>
              </w:rPr>
              <w:tab/>
            </w:r>
            <w:r>
              <w:rPr>
                <w:noProof/>
                <w:webHidden/>
              </w:rPr>
              <w:fldChar w:fldCharType="begin"/>
            </w:r>
            <w:r>
              <w:rPr>
                <w:noProof/>
                <w:webHidden/>
              </w:rPr>
              <w:instrText xml:space="preserve"> PAGEREF _Toc194067112 \h </w:instrText>
            </w:r>
            <w:r>
              <w:rPr>
                <w:noProof/>
                <w:webHidden/>
              </w:rPr>
            </w:r>
            <w:r>
              <w:rPr>
                <w:noProof/>
                <w:webHidden/>
              </w:rPr>
              <w:fldChar w:fldCharType="separate"/>
            </w:r>
            <w:r>
              <w:rPr>
                <w:noProof/>
                <w:webHidden/>
              </w:rPr>
              <w:t>26</w:t>
            </w:r>
            <w:r>
              <w:rPr>
                <w:noProof/>
                <w:webHidden/>
              </w:rPr>
              <w:fldChar w:fldCharType="end"/>
            </w:r>
          </w:hyperlink>
        </w:p>
        <w:p w14:paraId="1FB429A5" w14:textId="65901A3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3" w:history="1">
            <w:r w:rsidRPr="00EA1784">
              <w:rPr>
                <w:rStyle w:val="Hyperlink"/>
                <w:noProof/>
              </w:rPr>
              <w:t>12.3.2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Overscale Pattern</w:t>
            </w:r>
            <w:r>
              <w:rPr>
                <w:noProof/>
                <w:webHidden/>
              </w:rPr>
              <w:tab/>
            </w:r>
            <w:r>
              <w:rPr>
                <w:noProof/>
                <w:webHidden/>
              </w:rPr>
              <w:fldChar w:fldCharType="begin"/>
            </w:r>
            <w:r>
              <w:rPr>
                <w:noProof/>
                <w:webHidden/>
              </w:rPr>
              <w:instrText xml:space="preserve"> PAGEREF _Toc194067113 \h </w:instrText>
            </w:r>
            <w:r>
              <w:rPr>
                <w:noProof/>
                <w:webHidden/>
              </w:rPr>
            </w:r>
            <w:r>
              <w:rPr>
                <w:noProof/>
                <w:webHidden/>
              </w:rPr>
              <w:fldChar w:fldCharType="separate"/>
            </w:r>
            <w:r>
              <w:rPr>
                <w:noProof/>
                <w:webHidden/>
              </w:rPr>
              <w:t>26</w:t>
            </w:r>
            <w:r>
              <w:rPr>
                <w:noProof/>
                <w:webHidden/>
              </w:rPr>
              <w:fldChar w:fldCharType="end"/>
            </w:r>
          </w:hyperlink>
        </w:p>
        <w:p w14:paraId="5DAE5FC1" w14:textId="602F6D9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4" w:history="1">
            <w:r w:rsidRPr="00EA1784">
              <w:rPr>
                <w:rStyle w:val="Hyperlink"/>
                <w:noProof/>
              </w:rPr>
              <w:t>12.3.3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Larger scale data available</w:t>
            </w:r>
            <w:r>
              <w:rPr>
                <w:noProof/>
                <w:webHidden/>
              </w:rPr>
              <w:tab/>
            </w:r>
            <w:r>
              <w:rPr>
                <w:noProof/>
                <w:webHidden/>
              </w:rPr>
              <w:fldChar w:fldCharType="begin"/>
            </w:r>
            <w:r>
              <w:rPr>
                <w:noProof/>
                <w:webHidden/>
              </w:rPr>
              <w:instrText xml:space="preserve"> PAGEREF _Toc194067114 \h </w:instrText>
            </w:r>
            <w:r>
              <w:rPr>
                <w:noProof/>
                <w:webHidden/>
              </w:rPr>
            </w:r>
            <w:r>
              <w:rPr>
                <w:noProof/>
                <w:webHidden/>
              </w:rPr>
              <w:fldChar w:fldCharType="separate"/>
            </w:r>
            <w:r>
              <w:rPr>
                <w:noProof/>
                <w:webHidden/>
              </w:rPr>
              <w:t>27</w:t>
            </w:r>
            <w:r>
              <w:rPr>
                <w:noProof/>
                <w:webHidden/>
              </w:rPr>
              <w:fldChar w:fldCharType="end"/>
            </w:r>
          </w:hyperlink>
        </w:p>
        <w:p w14:paraId="059C4D87" w14:textId="3202CCA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5" w:history="1">
            <w:r w:rsidRPr="00EA1784">
              <w:rPr>
                <w:rStyle w:val="Hyperlink"/>
                <w:noProof/>
              </w:rPr>
              <w:t>12.4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Graphical indexes</w:t>
            </w:r>
            <w:r>
              <w:rPr>
                <w:noProof/>
                <w:webHidden/>
              </w:rPr>
              <w:tab/>
            </w:r>
            <w:r>
              <w:rPr>
                <w:noProof/>
                <w:webHidden/>
              </w:rPr>
              <w:fldChar w:fldCharType="begin"/>
            </w:r>
            <w:r>
              <w:rPr>
                <w:noProof/>
                <w:webHidden/>
              </w:rPr>
              <w:instrText xml:space="preserve"> PAGEREF _Toc194067115 \h </w:instrText>
            </w:r>
            <w:r>
              <w:rPr>
                <w:noProof/>
                <w:webHidden/>
              </w:rPr>
            </w:r>
            <w:r>
              <w:rPr>
                <w:noProof/>
                <w:webHidden/>
              </w:rPr>
              <w:fldChar w:fldCharType="separate"/>
            </w:r>
            <w:r>
              <w:rPr>
                <w:noProof/>
                <w:webHidden/>
              </w:rPr>
              <w:t>27</w:t>
            </w:r>
            <w:r>
              <w:rPr>
                <w:noProof/>
                <w:webHidden/>
              </w:rPr>
              <w:fldChar w:fldCharType="end"/>
            </w:r>
          </w:hyperlink>
        </w:p>
        <w:p w14:paraId="5856E26C" w14:textId="7EA2FFE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6" w:history="1">
            <w:r w:rsidRPr="00EA1784">
              <w:rPr>
                <w:rStyle w:val="Hyperlink"/>
                <w:noProof/>
              </w:rPr>
              <w:t>12.4.1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Graphical indexes of ENCs</w:t>
            </w:r>
            <w:r>
              <w:rPr>
                <w:noProof/>
                <w:webHidden/>
              </w:rPr>
              <w:tab/>
            </w:r>
            <w:r>
              <w:rPr>
                <w:noProof/>
                <w:webHidden/>
              </w:rPr>
              <w:fldChar w:fldCharType="begin"/>
            </w:r>
            <w:r>
              <w:rPr>
                <w:noProof/>
                <w:webHidden/>
              </w:rPr>
              <w:instrText xml:space="preserve"> PAGEREF _Toc194067116 \h </w:instrText>
            </w:r>
            <w:r>
              <w:rPr>
                <w:noProof/>
                <w:webHidden/>
              </w:rPr>
            </w:r>
            <w:r>
              <w:rPr>
                <w:noProof/>
                <w:webHidden/>
              </w:rPr>
              <w:fldChar w:fldCharType="separate"/>
            </w:r>
            <w:r>
              <w:rPr>
                <w:noProof/>
                <w:webHidden/>
              </w:rPr>
              <w:t>27</w:t>
            </w:r>
            <w:r>
              <w:rPr>
                <w:noProof/>
                <w:webHidden/>
              </w:rPr>
              <w:fldChar w:fldCharType="end"/>
            </w:r>
          </w:hyperlink>
        </w:p>
        <w:p w14:paraId="183933C9" w14:textId="67E4D62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7" w:history="1">
            <w:r w:rsidRPr="00EA1784">
              <w:rPr>
                <w:rStyle w:val="Hyperlink"/>
                <w:noProof/>
              </w:rPr>
              <w:t>12.4.2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Graphical indexes of other S-100 products</w:t>
            </w:r>
            <w:r>
              <w:rPr>
                <w:noProof/>
                <w:webHidden/>
              </w:rPr>
              <w:tab/>
            </w:r>
            <w:r>
              <w:rPr>
                <w:noProof/>
                <w:webHidden/>
              </w:rPr>
              <w:fldChar w:fldCharType="begin"/>
            </w:r>
            <w:r>
              <w:rPr>
                <w:noProof/>
                <w:webHidden/>
              </w:rPr>
              <w:instrText xml:space="preserve"> PAGEREF _Toc194067117 \h </w:instrText>
            </w:r>
            <w:r>
              <w:rPr>
                <w:noProof/>
                <w:webHidden/>
              </w:rPr>
            </w:r>
            <w:r>
              <w:rPr>
                <w:noProof/>
                <w:webHidden/>
              </w:rPr>
              <w:fldChar w:fldCharType="separate"/>
            </w:r>
            <w:r>
              <w:rPr>
                <w:noProof/>
                <w:webHidden/>
              </w:rPr>
              <w:t>28</w:t>
            </w:r>
            <w:r>
              <w:rPr>
                <w:noProof/>
                <w:webHidden/>
              </w:rPr>
              <w:fldChar w:fldCharType="end"/>
            </w:r>
          </w:hyperlink>
        </w:p>
        <w:p w14:paraId="658464BC" w14:textId="2D06D49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8" w:history="1">
            <w:r w:rsidRPr="00EA1784">
              <w:rPr>
                <w:rStyle w:val="Hyperlink"/>
                <w:noProof/>
              </w:rPr>
              <w:t>12.5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Limits of data</w:t>
            </w:r>
            <w:r>
              <w:rPr>
                <w:noProof/>
                <w:webHidden/>
              </w:rPr>
              <w:tab/>
            </w:r>
            <w:r>
              <w:rPr>
                <w:noProof/>
                <w:webHidden/>
              </w:rPr>
              <w:fldChar w:fldCharType="begin"/>
            </w:r>
            <w:r>
              <w:rPr>
                <w:noProof/>
                <w:webHidden/>
              </w:rPr>
              <w:instrText xml:space="preserve"> PAGEREF _Toc194067118 \h </w:instrText>
            </w:r>
            <w:r>
              <w:rPr>
                <w:noProof/>
                <w:webHidden/>
              </w:rPr>
            </w:r>
            <w:r>
              <w:rPr>
                <w:noProof/>
                <w:webHidden/>
              </w:rPr>
              <w:fldChar w:fldCharType="separate"/>
            </w:r>
            <w:r>
              <w:rPr>
                <w:noProof/>
                <w:webHidden/>
              </w:rPr>
              <w:t>28</w:t>
            </w:r>
            <w:r>
              <w:rPr>
                <w:noProof/>
                <w:webHidden/>
              </w:rPr>
              <w:fldChar w:fldCharType="end"/>
            </w:r>
          </w:hyperlink>
        </w:p>
        <w:p w14:paraId="23195B69" w14:textId="4AF3F7F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9" w:history="1">
            <w:r w:rsidRPr="00EA1784">
              <w:rPr>
                <w:rStyle w:val="Hyperlink"/>
                <w:noProof/>
              </w:rPr>
              <w:t>12.5.1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ENC No data areas</w:t>
            </w:r>
            <w:r>
              <w:rPr>
                <w:noProof/>
                <w:webHidden/>
              </w:rPr>
              <w:tab/>
            </w:r>
            <w:r>
              <w:rPr>
                <w:noProof/>
                <w:webHidden/>
              </w:rPr>
              <w:fldChar w:fldCharType="begin"/>
            </w:r>
            <w:r>
              <w:rPr>
                <w:noProof/>
                <w:webHidden/>
              </w:rPr>
              <w:instrText xml:space="preserve"> PAGEREF _Toc194067119 \h </w:instrText>
            </w:r>
            <w:r>
              <w:rPr>
                <w:noProof/>
                <w:webHidden/>
              </w:rPr>
            </w:r>
            <w:r>
              <w:rPr>
                <w:noProof/>
                <w:webHidden/>
              </w:rPr>
              <w:fldChar w:fldCharType="separate"/>
            </w:r>
            <w:r>
              <w:rPr>
                <w:noProof/>
                <w:webHidden/>
              </w:rPr>
              <w:t>28</w:t>
            </w:r>
            <w:r>
              <w:rPr>
                <w:noProof/>
                <w:webHidden/>
              </w:rPr>
              <w:fldChar w:fldCharType="end"/>
            </w:r>
          </w:hyperlink>
        </w:p>
        <w:p w14:paraId="1ED4A031" w14:textId="129BD9A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0" w:history="1">
            <w:r w:rsidRPr="00EA1784">
              <w:rPr>
                <w:rStyle w:val="Hyperlink"/>
                <w:noProof/>
              </w:rPr>
              <w:t>12.5.2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 xml:space="preserve">Limit of official S-101 data and non official S-101 data </w:t>
            </w:r>
            <w:r>
              <w:rPr>
                <w:noProof/>
                <w:webHidden/>
              </w:rPr>
              <w:tab/>
            </w:r>
            <w:r>
              <w:rPr>
                <w:noProof/>
                <w:webHidden/>
              </w:rPr>
              <w:fldChar w:fldCharType="begin"/>
            </w:r>
            <w:r>
              <w:rPr>
                <w:noProof/>
                <w:webHidden/>
              </w:rPr>
              <w:instrText xml:space="preserve"> PAGEREF _Toc194067120 \h </w:instrText>
            </w:r>
            <w:r>
              <w:rPr>
                <w:noProof/>
                <w:webHidden/>
              </w:rPr>
            </w:r>
            <w:r>
              <w:rPr>
                <w:noProof/>
                <w:webHidden/>
              </w:rPr>
              <w:fldChar w:fldCharType="separate"/>
            </w:r>
            <w:r>
              <w:rPr>
                <w:noProof/>
                <w:webHidden/>
              </w:rPr>
              <w:t>28</w:t>
            </w:r>
            <w:r>
              <w:rPr>
                <w:noProof/>
                <w:webHidden/>
              </w:rPr>
              <w:fldChar w:fldCharType="end"/>
            </w:r>
          </w:hyperlink>
        </w:p>
        <w:p w14:paraId="5E12317E" w14:textId="21E15E3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1" w:history="1">
            <w:r w:rsidRPr="00EA1784">
              <w:rPr>
                <w:rStyle w:val="Hyperlink"/>
                <w:noProof/>
              </w:rPr>
              <w:t>12.5.3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Limits of other S-100 product data</w:t>
            </w:r>
            <w:r>
              <w:rPr>
                <w:noProof/>
                <w:webHidden/>
              </w:rPr>
              <w:tab/>
            </w:r>
            <w:r>
              <w:rPr>
                <w:noProof/>
                <w:webHidden/>
              </w:rPr>
              <w:fldChar w:fldCharType="begin"/>
            </w:r>
            <w:r>
              <w:rPr>
                <w:noProof/>
                <w:webHidden/>
              </w:rPr>
              <w:instrText xml:space="preserve"> PAGEREF _Toc194067121 \h </w:instrText>
            </w:r>
            <w:r>
              <w:rPr>
                <w:noProof/>
                <w:webHidden/>
              </w:rPr>
            </w:r>
            <w:r>
              <w:rPr>
                <w:noProof/>
                <w:webHidden/>
              </w:rPr>
              <w:fldChar w:fldCharType="separate"/>
            </w:r>
            <w:r>
              <w:rPr>
                <w:noProof/>
                <w:webHidden/>
              </w:rPr>
              <w:t>28</w:t>
            </w:r>
            <w:r>
              <w:rPr>
                <w:noProof/>
                <w:webHidden/>
              </w:rPr>
              <w:fldChar w:fldCharType="end"/>
            </w:r>
          </w:hyperlink>
        </w:p>
        <w:p w14:paraId="7B01A9BA" w14:textId="23F96FA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2" w:history="1">
            <w:r w:rsidRPr="00EA1784">
              <w:rPr>
                <w:rStyle w:val="Hyperlink"/>
                <w:noProof/>
              </w:rPr>
              <w:t>12.6</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Special ECDIS chart symbols to identify unsafe depths</w:t>
            </w:r>
            <w:r>
              <w:rPr>
                <w:noProof/>
                <w:webHidden/>
              </w:rPr>
              <w:tab/>
            </w:r>
            <w:r>
              <w:rPr>
                <w:noProof/>
                <w:webHidden/>
              </w:rPr>
              <w:fldChar w:fldCharType="begin"/>
            </w:r>
            <w:r>
              <w:rPr>
                <w:noProof/>
                <w:webHidden/>
              </w:rPr>
              <w:instrText xml:space="preserve"> PAGEREF _Toc194067122 \h </w:instrText>
            </w:r>
            <w:r>
              <w:rPr>
                <w:noProof/>
                <w:webHidden/>
              </w:rPr>
            </w:r>
            <w:r>
              <w:rPr>
                <w:noProof/>
                <w:webHidden/>
              </w:rPr>
              <w:fldChar w:fldCharType="separate"/>
            </w:r>
            <w:r>
              <w:rPr>
                <w:noProof/>
                <w:webHidden/>
              </w:rPr>
              <w:t>28</w:t>
            </w:r>
            <w:r>
              <w:rPr>
                <w:noProof/>
                <w:webHidden/>
              </w:rPr>
              <w:fldChar w:fldCharType="end"/>
            </w:r>
          </w:hyperlink>
        </w:p>
        <w:p w14:paraId="09D9478C" w14:textId="724D9DD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3" w:history="1">
            <w:r w:rsidRPr="00EA1784">
              <w:rPr>
                <w:rStyle w:val="Hyperlink"/>
                <w:noProof/>
              </w:rPr>
              <w:t>12.6.1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Safety Contour</w:t>
            </w:r>
            <w:r>
              <w:rPr>
                <w:noProof/>
                <w:webHidden/>
              </w:rPr>
              <w:tab/>
            </w:r>
            <w:r>
              <w:rPr>
                <w:noProof/>
                <w:webHidden/>
              </w:rPr>
              <w:fldChar w:fldCharType="begin"/>
            </w:r>
            <w:r>
              <w:rPr>
                <w:noProof/>
                <w:webHidden/>
              </w:rPr>
              <w:instrText xml:space="preserve"> PAGEREF _Toc194067123 \h </w:instrText>
            </w:r>
            <w:r>
              <w:rPr>
                <w:noProof/>
                <w:webHidden/>
              </w:rPr>
            </w:r>
            <w:r>
              <w:rPr>
                <w:noProof/>
                <w:webHidden/>
              </w:rPr>
              <w:fldChar w:fldCharType="separate"/>
            </w:r>
            <w:r>
              <w:rPr>
                <w:noProof/>
                <w:webHidden/>
              </w:rPr>
              <w:t>28</w:t>
            </w:r>
            <w:r>
              <w:rPr>
                <w:noProof/>
                <w:webHidden/>
              </w:rPr>
              <w:fldChar w:fldCharType="end"/>
            </w:r>
          </w:hyperlink>
        </w:p>
        <w:p w14:paraId="6F9A8CD0" w14:textId="7584D82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5" w:history="1">
            <w:r w:rsidRPr="00EA1784">
              <w:rPr>
                <w:rStyle w:val="Hyperlink"/>
                <w:noProof/>
              </w:rPr>
              <w:t>12.7</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Date-dependent features</w:t>
            </w:r>
            <w:r>
              <w:rPr>
                <w:noProof/>
                <w:webHidden/>
              </w:rPr>
              <w:tab/>
            </w:r>
            <w:r>
              <w:rPr>
                <w:noProof/>
                <w:webHidden/>
              </w:rPr>
              <w:fldChar w:fldCharType="begin"/>
            </w:r>
            <w:r>
              <w:rPr>
                <w:noProof/>
                <w:webHidden/>
              </w:rPr>
              <w:instrText xml:space="preserve"> PAGEREF _Toc194067125 \h </w:instrText>
            </w:r>
            <w:r>
              <w:rPr>
                <w:noProof/>
                <w:webHidden/>
              </w:rPr>
            </w:r>
            <w:r>
              <w:rPr>
                <w:noProof/>
                <w:webHidden/>
              </w:rPr>
              <w:fldChar w:fldCharType="separate"/>
            </w:r>
            <w:r>
              <w:rPr>
                <w:noProof/>
                <w:webHidden/>
              </w:rPr>
              <w:t>29</w:t>
            </w:r>
            <w:r>
              <w:rPr>
                <w:noProof/>
                <w:webHidden/>
              </w:rPr>
              <w:fldChar w:fldCharType="end"/>
            </w:r>
          </w:hyperlink>
        </w:p>
        <w:p w14:paraId="1719084B" w14:textId="29DB1AB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6" w:history="1">
            <w:r w:rsidRPr="00EA1784">
              <w:rPr>
                <w:rStyle w:val="Hyperlink"/>
                <w:noProof/>
              </w:rPr>
              <w:t>12.7.1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of date-dependent features by mariner-selected date</w:t>
            </w:r>
            <w:r>
              <w:rPr>
                <w:noProof/>
                <w:webHidden/>
              </w:rPr>
              <w:tab/>
            </w:r>
            <w:r>
              <w:rPr>
                <w:noProof/>
                <w:webHidden/>
              </w:rPr>
              <w:fldChar w:fldCharType="begin"/>
            </w:r>
            <w:r>
              <w:rPr>
                <w:noProof/>
                <w:webHidden/>
              </w:rPr>
              <w:instrText xml:space="preserve"> PAGEREF _Toc194067126 \h </w:instrText>
            </w:r>
            <w:r>
              <w:rPr>
                <w:noProof/>
                <w:webHidden/>
              </w:rPr>
            </w:r>
            <w:r>
              <w:rPr>
                <w:noProof/>
                <w:webHidden/>
              </w:rPr>
              <w:fldChar w:fldCharType="separate"/>
            </w:r>
            <w:r>
              <w:rPr>
                <w:noProof/>
                <w:webHidden/>
              </w:rPr>
              <w:t>29</w:t>
            </w:r>
            <w:r>
              <w:rPr>
                <w:noProof/>
                <w:webHidden/>
              </w:rPr>
              <w:fldChar w:fldCharType="end"/>
            </w:r>
          </w:hyperlink>
        </w:p>
        <w:p w14:paraId="365FDAF8" w14:textId="44485CC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7" w:history="1">
            <w:r w:rsidRPr="00EA1784">
              <w:rPr>
                <w:rStyle w:val="Hyperlink"/>
                <w:noProof/>
              </w:rPr>
              <w:t>12.7.2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Indication of date adjustment</w:t>
            </w:r>
            <w:r>
              <w:rPr>
                <w:noProof/>
                <w:webHidden/>
              </w:rPr>
              <w:tab/>
            </w:r>
            <w:r>
              <w:rPr>
                <w:noProof/>
                <w:webHidden/>
              </w:rPr>
              <w:fldChar w:fldCharType="begin"/>
            </w:r>
            <w:r>
              <w:rPr>
                <w:noProof/>
                <w:webHidden/>
              </w:rPr>
              <w:instrText xml:space="preserve"> PAGEREF _Toc194067127 \h </w:instrText>
            </w:r>
            <w:r>
              <w:rPr>
                <w:noProof/>
                <w:webHidden/>
              </w:rPr>
            </w:r>
            <w:r>
              <w:rPr>
                <w:noProof/>
                <w:webHidden/>
              </w:rPr>
              <w:fldChar w:fldCharType="separate"/>
            </w:r>
            <w:r>
              <w:rPr>
                <w:noProof/>
                <w:webHidden/>
              </w:rPr>
              <w:t>29</w:t>
            </w:r>
            <w:r>
              <w:rPr>
                <w:noProof/>
                <w:webHidden/>
              </w:rPr>
              <w:fldChar w:fldCharType="end"/>
            </w:r>
          </w:hyperlink>
        </w:p>
        <w:p w14:paraId="16603F01" w14:textId="786617E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8" w:history="1">
            <w:r w:rsidRPr="00EA1784">
              <w:rPr>
                <w:rStyle w:val="Hyperlink"/>
                <w:noProof/>
              </w:rPr>
              <w:t>12.8</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Decluttering the screen</w:t>
            </w:r>
            <w:r>
              <w:rPr>
                <w:noProof/>
                <w:webHidden/>
              </w:rPr>
              <w:tab/>
            </w:r>
            <w:r>
              <w:rPr>
                <w:noProof/>
                <w:webHidden/>
              </w:rPr>
              <w:fldChar w:fldCharType="begin"/>
            </w:r>
            <w:r>
              <w:rPr>
                <w:noProof/>
                <w:webHidden/>
              </w:rPr>
              <w:instrText xml:space="preserve"> PAGEREF _Toc194067128 \h </w:instrText>
            </w:r>
            <w:r>
              <w:rPr>
                <w:noProof/>
                <w:webHidden/>
              </w:rPr>
            </w:r>
            <w:r>
              <w:rPr>
                <w:noProof/>
                <w:webHidden/>
              </w:rPr>
              <w:fldChar w:fldCharType="separate"/>
            </w:r>
            <w:r>
              <w:rPr>
                <w:noProof/>
                <w:webHidden/>
              </w:rPr>
              <w:t>29</w:t>
            </w:r>
            <w:r>
              <w:rPr>
                <w:noProof/>
                <w:webHidden/>
              </w:rPr>
              <w:fldChar w:fldCharType="end"/>
            </w:r>
          </w:hyperlink>
        </w:p>
        <w:p w14:paraId="055DB3DA" w14:textId="4BC873C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9" w:history="1">
            <w:r w:rsidRPr="00EA1784">
              <w:rPr>
                <w:rStyle w:val="Hyperlink"/>
                <w:noProof/>
              </w:rPr>
              <w:t>12.9</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IMO presentation elements</w:t>
            </w:r>
            <w:r>
              <w:rPr>
                <w:noProof/>
                <w:webHidden/>
              </w:rPr>
              <w:tab/>
            </w:r>
            <w:r>
              <w:rPr>
                <w:noProof/>
                <w:webHidden/>
              </w:rPr>
              <w:fldChar w:fldCharType="begin"/>
            </w:r>
            <w:r>
              <w:rPr>
                <w:noProof/>
                <w:webHidden/>
              </w:rPr>
              <w:instrText xml:space="preserve"> PAGEREF _Toc194067129 \h </w:instrText>
            </w:r>
            <w:r>
              <w:rPr>
                <w:noProof/>
                <w:webHidden/>
              </w:rPr>
            </w:r>
            <w:r>
              <w:rPr>
                <w:noProof/>
                <w:webHidden/>
              </w:rPr>
              <w:fldChar w:fldCharType="separate"/>
            </w:r>
            <w:r>
              <w:rPr>
                <w:noProof/>
                <w:webHidden/>
              </w:rPr>
              <w:t>29</w:t>
            </w:r>
            <w:r>
              <w:rPr>
                <w:noProof/>
                <w:webHidden/>
              </w:rPr>
              <w:fldChar w:fldCharType="end"/>
            </w:r>
          </w:hyperlink>
        </w:p>
        <w:p w14:paraId="76C9654B" w14:textId="7FEE6B7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0" w:history="1">
            <w:r w:rsidRPr="00EA1784">
              <w:rPr>
                <w:rStyle w:val="Hyperlink"/>
                <w:noProof/>
              </w:rPr>
              <w:t>12.9.1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Scale bar and latitude scale</w:t>
            </w:r>
            <w:r>
              <w:rPr>
                <w:noProof/>
                <w:webHidden/>
              </w:rPr>
              <w:tab/>
            </w:r>
            <w:r>
              <w:rPr>
                <w:noProof/>
                <w:webHidden/>
              </w:rPr>
              <w:fldChar w:fldCharType="begin"/>
            </w:r>
            <w:r>
              <w:rPr>
                <w:noProof/>
                <w:webHidden/>
              </w:rPr>
              <w:instrText xml:space="preserve"> PAGEREF _Toc194067130 \h </w:instrText>
            </w:r>
            <w:r>
              <w:rPr>
                <w:noProof/>
                <w:webHidden/>
              </w:rPr>
            </w:r>
            <w:r>
              <w:rPr>
                <w:noProof/>
                <w:webHidden/>
              </w:rPr>
              <w:fldChar w:fldCharType="separate"/>
            </w:r>
            <w:r>
              <w:rPr>
                <w:noProof/>
                <w:webHidden/>
              </w:rPr>
              <w:t>29</w:t>
            </w:r>
            <w:r>
              <w:rPr>
                <w:noProof/>
                <w:webHidden/>
              </w:rPr>
              <w:fldChar w:fldCharType="end"/>
            </w:r>
          </w:hyperlink>
        </w:p>
        <w:p w14:paraId="273FE9CE" w14:textId="7432F8C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1" w:history="1">
            <w:r w:rsidRPr="00EA1784">
              <w:rPr>
                <w:rStyle w:val="Hyperlink"/>
                <w:noProof/>
              </w:rPr>
              <w:t>12.9.2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North arrow</w:t>
            </w:r>
            <w:r>
              <w:rPr>
                <w:noProof/>
                <w:webHidden/>
              </w:rPr>
              <w:tab/>
            </w:r>
            <w:r>
              <w:rPr>
                <w:noProof/>
                <w:webHidden/>
              </w:rPr>
              <w:fldChar w:fldCharType="begin"/>
            </w:r>
            <w:r>
              <w:rPr>
                <w:noProof/>
                <w:webHidden/>
              </w:rPr>
              <w:instrText xml:space="preserve"> PAGEREF _Toc194067131 \h </w:instrText>
            </w:r>
            <w:r>
              <w:rPr>
                <w:noProof/>
                <w:webHidden/>
              </w:rPr>
            </w:r>
            <w:r>
              <w:rPr>
                <w:noProof/>
                <w:webHidden/>
              </w:rPr>
              <w:fldChar w:fldCharType="separate"/>
            </w:r>
            <w:r>
              <w:rPr>
                <w:noProof/>
                <w:webHidden/>
              </w:rPr>
              <w:t>30</w:t>
            </w:r>
            <w:r>
              <w:rPr>
                <w:noProof/>
                <w:webHidden/>
              </w:rPr>
              <w:fldChar w:fldCharType="end"/>
            </w:r>
          </w:hyperlink>
        </w:p>
        <w:p w14:paraId="59F94B8B" w14:textId="3EC6F5C2"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2" w:history="1">
            <w:r w:rsidRPr="00EA1784">
              <w:rPr>
                <w:rStyle w:val="Hyperlink"/>
                <w:noProof/>
              </w:rPr>
              <w:t>12.9.3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Graticule</w:t>
            </w:r>
            <w:r>
              <w:rPr>
                <w:noProof/>
                <w:webHidden/>
              </w:rPr>
              <w:tab/>
            </w:r>
            <w:r>
              <w:rPr>
                <w:noProof/>
                <w:webHidden/>
              </w:rPr>
              <w:fldChar w:fldCharType="begin"/>
            </w:r>
            <w:r>
              <w:rPr>
                <w:noProof/>
                <w:webHidden/>
              </w:rPr>
              <w:instrText xml:space="preserve"> PAGEREF _Toc194067132 \h </w:instrText>
            </w:r>
            <w:r>
              <w:rPr>
                <w:noProof/>
                <w:webHidden/>
              </w:rPr>
            </w:r>
            <w:r>
              <w:rPr>
                <w:noProof/>
                <w:webHidden/>
              </w:rPr>
              <w:fldChar w:fldCharType="separate"/>
            </w:r>
            <w:r>
              <w:rPr>
                <w:noProof/>
                <w:webHidden/>
              </w:rPr>
              <w:t>30</w:t>
            </w:r>
            <w:r>
              <w:rPr>
                <w:noProof/>
                <w:webHidden/>
              </w:rPr>
              <w:fldChar w:fldCharType="end"/>
            </w:r>
          </w:hyperlink>
        </w:p>
        <w:p w14:paraId="4BD3E6D1" w14:textId="153C024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3" w:history="1">
            <w:r w:rsidRPr="00EA1784">
              <w:rPr>
                <w:rStyle w:val="Hyperlink"/>
                <w:noProof/>
              </w:rPr>
              <w:t>12.9.4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mode</w:t>
            </w:r>
            <w:r>
              <w:rPr>
                <w:noProof/>
                <w:webHidden/>
              </w:rPr>
              <w:tab/>
            </w:r>
            <w:r>
              <w:rPr>
                <w:noProof/>
                <w:webHidden/>
              </w:rPr>
              <w:fldChar w:fldCharType="begin"/>
            </w:r>
            <w:r>
              <w:rPr>
                <w:noProof/>
                <w:webHidden/>
              </w:rPr>
              <w:instrText xml:space="preserve"> PAGEREF _Toc194067133 \h </w:instrText>
            </w:r>
            <w:r>
              <w:rPr>
                <w:noProof/>
                <w:webHidden/>
              </w:rPr>
            </w:r>
            <w:r>
              <w:rPr>
                <w:noProof/>
                <w:webHidden/>
              </w:rPr>
              <w:fldChar w:fldCharType="separate"/>
            </w:r>
            <w:r>
              <w:rPr>
                <w:noProof/>
                <w:webHidden/>
              </w:rPr>
              <w:t>30</w:t>
            </w:r>
            <w:r>
              <w:rPr>
                <w:noProof/>
                <w:webHidden/>
              </w:rPr>
              <w:fldChar w:fldCharType="end"/>
            </w:r>
          </w:hyperlink>
        </w:p>
        <w:p w14:paraId="1B4AB92B" w14:textId="031EEB1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4" w:history="1">
            <w:r w:rsidRPr="00EA1784">
              <w:rPr>
                <w:rStyle w:val="Hyperlink"/>
                <w:noProof/>
              </w:rPr>
              <w:t>12.9.5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Black level adjustment symbol</w:t>
            </w:r>
            <w:r>
              <w:rPr>
                <w:noProof/>
                <w:webHidden/>
              </w:rPr>
              <w:tab/>
            </w:r>
            <w:r>
              <w:rPr>
                <w:noProof/>
                <w:webHidden/>
              </w:rPr>
              <w:fldChar w:fldCharType="begin"/>
            </w:r>
            <w:r>
              <w:rPr>
                <w:noProof/>
                <w:webHidden/>
              </w:rPr>
              <w:instrText xml:space="preserve"> PAGEREF _Toc194067134 \h </w:instrText>
            </w:r>
            <w:r>
              <w:rPr>
                <w:noProof/>
                <w:webHidden/>
              </w:rPr>
            </w:r>
            <w:r>
              <w:rPr>
                <w:noProof/>
                <w:webHidden/>
              </w:rPr>
              <w:fldChar w:fldCharType="separate"/>
            </w:r>
            <w:r>
              <w:rPr>
                <w:noProof/>
                <w:webHidden/>
              </w:rPr>
              <w:t>31</w:t>
            </w:r>
            <w:r>
              <w:rPr>
                <w:noProof/>
                <w:webHidden/>
              </w:rPr>
              <w:fldChar w:fldCharType="end"/>
            </w:r>
          </w:hyperlink>
        </w:p>
        <w:p w14:paraId="1CAE66E9" w14:textId="2262813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5" w:history="1">
            <w:r w:rsidRPr="00EA1784">
              <w:rPr>
                <w:rStyle w:val="Hyperlink"/>
                <w:noProof/>
              </w:rPr>
              <w:t>12.9.6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Detection and notification of navigational hazards</w:t>
            </w:r>
            <w:r>
              <w:rPr>
                <w:noProof/>
                <w:webHidden/>
              </w:rPr>
              <w:tab/>
            </w:r>
            <w:r>
              <w:rPr>
                <w:noProof/>
                <w:webHidden/>
              </w:rPr>
              <w:fldChar w:fldCharType="begin"/>
            </w:r>
            <w:r>
              <w:rPr>
                <w:noProof/>
                <w:webHidden/>
              </w:rPr>
              <w:instrText xml:space="preserve"> PAGEREF _Toc194067135 \h </w:instrText>
            </w:r>
            <w:r>
              <w:rPr>
                <w:noProof/>
                <w:webHidden/>
              </w:rPr>
            </w:r>
            <w:r>
              <w:rPr>
                <w:noProof/>
                <w:webHidden/>
              </w:rPr>
              <w:fldChar w:fldCharType="separate"/>
            </w:r>
            <w:r>
              <w:rPr>
                <w:noProof/>
                <w:webHidden/>
              </w:rPr>
              <w:t>31</w:t>
            </w:r>
            <w:r>
              <w:rPr>
                <w:noProof/>
                <w:webHidden/>
              </w:rPr>
              <w:fldChar w:fldCharType="end"/>
            </w:r>
          </w:hyperlink>
        </w:p>
        <w:p w14:paraId="69AECCA3" w14:textId="71FA6B5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6" w:history="1">
            <w:r w:rsidRPr="00EA1784">
              <w:rPr>
                <w:rStyle w:val="Hyperlink"/>
                <w:noProof/>
              </w:rPr>
              <w:t>12.9.7</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Detection of areas for which special conditions exist</w:t>
            </w:r>
            <w:r>
              <w:rPr>
                <w:noProof/>
                <w:webHidden/>
              </w:rPr>
              <w:tab/>
            </w:r>
            <w:r>
              <w:rPr>
                <w:noProof/>
                <w:webHidden/>
              </w:rPr>
              <w:fldChar w:fldCharType="begin"/>
            </w:r>
            <w:r>
              <w:rPr>
                <w:noProof/>
                <w:webHidden/>
              </w:rPr>
              <w:instrText xml:space="preserve"> PAGEREF _Toc194067136 \h </w:instrText>
            </w:r>
            <w:r>
              <w:rPr>
                <w:noProof/>
                <w:webHidden/>
              </w:rPr>
            </w:r>
            <w:r>
              <w:rPr>
                <w:noProof/>
                <w:webHidden/>
              </w:rPr>
              <w:fldChar w:fldCharType="separate"/>
            </w:r>
            <w:r>
              <w:rPr>
                <w:noProof/>
                <w:webHidden/>
              </w:rPr>
              <w:t>32</w:t>
            </w:r>
            <w:r>
              <w:rPr>
                <w:noProof/>
                <w:webHidden/>
              </w:rPr>
              <w:fldChar w:fldCharType="end"/>
            </w:r>
          </w:hyperlink>
        </w:p>
        <w:p w14:paraId="71ED7ACE" w14:textId="19451AB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7" w:history="1">
            <w:r w:rsidRPr="00EA1784">
              <w:rPr>
                <w:rStyle w:val="Hyperlink"/>
                <w:noProof/>
              </w:rPr>
              <w:t>12.9.8</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Definition of safety contour</w:t>
            </w:r>
            <w:r>
              <w:rPr>
                <w:noProof/>
                <w:webHidden/>
              </w:rPr>
              <w:tab/>
            </w:r>
            <w:r>
              <w:rPr>
                <w:noProof/>
                <w:webHidden/>
              </w:rPr>
              <w:fldChar w:fldCharType="begin"/>
            </w:r>
            <w:r>
              <w:rPr>
                <w:noProof/>
                <w:webHidden/>
              </w:rPr>
              <w:instrText xml:space="preserve"> PAGEREF _Toc194067137 \h </w:instrText>
            </w:r>
            <w:r>
              <w:rPr>
                <w:noProof/>
                <w:webHidden/>
              </w:rPr>
            </w:r>
            <w:r>
              <w:rPr>
                <w:noProof/>
                <w:webHidden/>
              </w:rPr>
              <w:fldChar w:fldCharType="separate"/>
            </w:r>
            <w:r>
              <w:rPr>
                <w:noProof/>
                <w:webHidden/>
              </w:rPr>
              <w:t>32</w:t>
            </w:r>
            <w:r>
              <w:rPr>
                <w:noProof/>
                <w:webHidden/>
              </w:rPr>
              <w:fldChar w:fldCharType="end"/>
            </w:r>
          </w:hyperlink>
        </w:p>
        <w:p w14:paraId="3E8D18C3" w14:textId="7952BC93"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8" w:history="1">
            <w:r w:rsidRPr="00EA1784">
              <w:rPr>
                <w:rStyle w:val="Hyperlink"/>
                <w:noProof/>
              </w:rPr>
              <w:t>12.9.9</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Detection of safety contour</w:t>
            </w:r>
            <w:r>
              <w:rPr>
                <w:noProof/>
                <w:webHidden/>
              </w:rPr>
              <w:tab/>
            </w:r>
            <w:r>
              <w:rPr>
                <w:noProof/>
                <w:webHidden/>
              </w:rPr>
              <w:fldChar w:fldCharType="begin"/>
            </w:r>
            <w:r>
              <w:rPr>
                <w:noProof/>
                <w:webHidden/>
              </w:rPr>
              <w:instrText xml:space="preserve"> PAGEREF _Toc194067138 \h </w:instrText>
            </w:r>
            <w:r>
              <w:rPr>
                <w:noProof/>
                <w:webHidden/>
              </w:rPr>
            </w:r>
            <w:r>
              <w:rPr>
                <w:noProof/>
                <w:webHidden/>
              </w:rPr>
              <w:fldChar w:fldCharType="separate"/>
            </w:r>
            <w:r>
              <w:rPr>
                <w:noProof/>
                <w:webHidden/>
              </w:rPr>
              <w:t>32</w:t>
            </w:r>
            <w:r>
              <w:rPr>
                <w:noProof/>
                <w:webHidden/>
              </w:rPr>
              <w:fldChar w:fldCharType="end"/>
            </w:r>
          </w:hyperlink>
        </w:p>
        <w:p w14:paraId="45FBC848" w14:textId="535C962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9" w:history="1">
            <w:r w:rsidRPr="00EA1784">
              <w:rPr>
                <w:rStyle w:val="Hyperlink"/>
                <w:noProof/>
              </w:rPr>
              <w:t>12.9.10</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Indications related to ENC accuracy</w:t>
            </w:r>
            <w:r>
              <w:rPr>
                <w:noProof/>
                <w:webHidden/>
              </w:rPr>
              <w:tab/>
            </w:r>
            <w:r>
              <w:rPr>
                <w:noProof/>
                <w:webHidden/>
              </w:rPr>
              <w:fldChar w:fldCharType="begin"/>
            </w:r>
            <w:r>
              <w:rPr>
                <w:noProof/>
                <w:webHidden/>
              </w:rPr>
              <w:instrText xml:space="preserve"> PAGEREF _Toc194067139 \h </w:instrText>
            </w:r>
            <w:r>
              <w:rPr>
                <w:noProof/>
                <w:webHidden/>
              </w:rPr>
            </w:r>
            <w:r>
              <w:rPr>
                <w:noProof/>
                <w:webHidden/>
              </w:rPr>
              <w:fldChar w:fldCharType="separate"/>
            </w:r>
            <w:r>
              <w:rPr>
                <w:noProof/>
                <w:webHidden/>
              </w:rPr>
              <w:t>33</w:t>
            </w:r>
            <w:r>
              <w:rPr>
                <w:noProof/>
                <w:webHidden/>
              </w:rPr>
              <w:fldChar w:fldCharType="end"/>
            </w:r>
          </w:hyperlink>
        </w:p>
        <w:p w14:paraId="673F4B05" w14:textId="163B36D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0" w:history="1">
            <w:r w:rsidRPr="00EA1784">
              <w:rPr>
                <w:rStyle w:val="Hyperlink"/>
                <w:rFonts w:eastAsia="Calibri"/>
                <w:noProof/>
                <w:snapToGrid w:val="0"/>
                <w:lang w:eastAsia="fr-FR"/>
              </w:rPr>
              <w:t>12.9.10.1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Check area extension value – S-101 only</w:t>
            </w:r>
            <w:r>
              <w:rPr>
                <w:noProof/>
                <w:webHidden/>
              </w:rPr>
              <w:tab/>
            </w:r>
            <w:r>
              <w:rPr>
                <w:noProof/>
                <w:webHidden/>
              </w:rPr>
              <w:fldChar w:fldCharType="begin"/>
            </w:r>
            <w:r>
              <w:rPr>
                <w:noProof/>
                <w:webHidden/>
              </w:rPr>
              <w:instrText xml:space="preserve"> PAGEREF _Toc194067140 \h </w:instrText>
            </w:r>
            <w:r>
              <w:rPr>
                <w:noProof/>
                <w:webHidden/>
              </w:rPr>
            </w:r>
            <w:r>
              <w:rPr>
                <w:noProof/>
                <w:webHidden/>
              </w:rPr>
              <w:fldChar w:fldCharType="separate"/>
            </w:r>
            <w:r>
              <w:rPr>
                <w:noProof/>
                <w:webHidden/>
              </w:rPr>
              <w:t>33</w:t>
            </w:r>
            <w:r>
              <w:rPr>
                <w:noProof/>
                <w:webHidden/>
              </w:rPr>
              <w:fldChar w:fldCharType="end"/>
            </w:r>
          </w:hyperlink>
        </w:p>
        <w:p w14:paraId="022DE8FE" w14:textId="4DCE272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1" w:history="1">
            <w:r w:rsidRPr="00EA1784">
              <w:rPr>
                <w:rStyle w:val="Hyperlink"/>
                <w:noProof/>
              </w:rPr>
              <w:t>12.9.10.2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Check area extension value  – S-102 depth su</w:t>
            </w:r>
            <w:r w:rsidRPr="00EA1784">
              <w:rPr>
                <w:rStyle w:val="Hyperlink"/>
                <w:noProof/>
              </w:rPr>
              <w:t>b</w:t>
            </w:r>
            <w:r w:rsidRPr="00EA1784">
              <w:rPr>
                <w:rStyle w:val="Hyperlink"/>
                <w:noProof/>
              </w:rPr>
              <w:t>stitution</w:t>
            </w:r>
            <w:r>
              <w:rPr>
                <w:noProof/>
                <w:webHidden/>
              </w:rPr>
              <w:tab/>
            </w:r>
            <w:r>
              <w:rPr>
                <w:noProof/>
                <w:webHidden/>
              </w:rPr>
              <w:fldChar w:fldCharType="begin"/>
            </w:r>
            <w:r>
              <w:rPr>
                <w:noProof/>
                <w:webHidden/>
              </w:rPr>
              <w:instrText xml:space="preserve"> PAGEREF _Toc194067141 \h </w:instrText>
            </w:r>
            <w:r>
              <w:rPr>
                <w:noProof/>
                <w:webHidden/>
              </w:rPr>
            </w:r>
            <w:r>
              <w:rPr>
                <w:noProof/>
                <w:webHidden/>
              </w:rPr>
              <w:fldChar w:fldCharType="separate"/>
            </w:r>
            <w:r>
              <w:rPr>
                <w:noProof/>
                <w:webHidden/>
              </w:rPr>
              <w:t>33</w:t>
            </w:r>
            <w:r>
              <w:rPr>
                <w:noProof/>
                <w:webHidden/>
              </w:rPr>
              <w:fldChar w:fldCharType="end"/>
            </w:r>
          </w:hyperlink>
        </w:p>
        <w:p w14:paraId="36501A83" w14:textId="3A6B62CC"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2" w:history="1">
            <w:r w:rsidRPr="00EA1784">
              <w:rPr>
                <w:rStyle w:val="Hyperlink"/>
                <w:noProof/>
                <w:lang w:val="en-US"/>
              </w:rPr>
              <w:t>12.9.10.3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Check area extension value – S-102 depth substitution and S-104 adjustment</w:t>
            </w:r>
            <w:r>
              <w:rPr>
                <w:noProof/>
                <w:webHidden/>
              </w:rPr>
              <w:tab/>
            </w:r>
            <w:r>
              <w:rPr>
                <w:noProof/>
                <w:webHidden/>
              </w:rPr>
              <w:fldChar w:fldCharType="begin"/>
            </w:r>
            <w:r>
              <w:rPr>
                <w:noProof/>
                <w:webHidden/>
              </w:rPr>
              <w:instrText xml:space="preserve"> PAGEREF _Toc194067142 \h </w:instrText>
            </w:r>
            <w:r>
              <w:rPr>
                <w:noProof/>
                <w:webHidden/>
              </w:rPr>
            </w:r>
            <w:r>
              <w:rPr>
                <w:noProof/>
                <w:webHidden/>
              </w:rPr>
              <w:fldChar w:fldCharType="separate"/>
            </w:r>
            <w:r>
              <w:rPr>
                <w:noProof/>
                <w:webHidden/>
              </w:rPr>
              <w:t>33</w:t>
            </w:r>
            <w:r>
              <w:rPr>
                <w:noProof/>
                <w:webHidden/>
              </w:rPr>
              <w:fldChar w:fldCharType="end"/>
            </w:r>
          </w:hyperlink>
        </w:p>
        <w:p w14:paraId="3A15DCF3" w14:textId="14CC4D1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3" w:history="1">
            <w:r w:rsidRPr="00EA1784">
              <w:rPr>
                <w:rStyle w:val="Hyperlink"/>
                <w:noProof/>
              </w:rPr>
              <w:t>12.9.11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Enhanced Safety Contour and Water Level Adjustment.</w:t>
            </w:r>
            <w:r>
              <w:rPr>
                <w:noProof/>
                <w:webHidden/>
              </w:rPr>
              <w:tab/>
            </w:r>
            <w:r>
              <w:rPr>
                <w:noProof/>
                <w:webHidden/>
              </w:rPr>
              <w:fldChar w:fldCharType="begin"/>
            </w:r>
            <w:r>
              <w:rPr>
                <w:noProof/>
                <w:webHidden/>
              </w:rPr>
              <w:instrText xml:space="preserve"> PAGEREF _Toc194067143 \h </w:instrText>
            </w:r>
            <w:r>
              <w:rPr>
                <w:noProof/>
                <w:webHidden/>
              </w:rPr>
            </w:r>
            <w:r>
              <w:rPr>
                <w:noProof/>
                <w:webHidden/>
              </w:rPr>
              <w:fldChar w:fldCharType="separate"/>
            </w:r>
            <w:r>
              <w:rPr>
                <w:noProof/>
                <w:webHidden/>
              </w:rPr>
              <w:t>34</w:t>
            </w:r>
            <w:r>
              <w:rPr>
                <w:noProof/>
                <w:webHidden/>
              </w:rPr>
              <w:fldChar w:fldCharType="end"/>
            </w:r>
          </w:hyperlink>
        </w:p>
        <w:p w14:paraId="73CA1A16" w14:textId="77C9112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44" w:history="1">
            <w:r w:rsidRPr="00EA1784">
              <w:rPr>
                <w:rStyle w:val="Hyperlink"/>
                <w:noProof/>
              </w:rPr>
              <w:t>12.10</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Other specified display features</w:t>
            </w:r>
            <w:r>
              <w:rPr>
                <w:noProof/>
                <w:webHidden/>
              </w:rPr>
              <w:tab/>
            </w:r>
            <w:r>
              <w:rPr>
                <w:noProof/>
                <w:webHidden/>
              </w:rPr>
              <w:fldChar w:fldCharType="begin"/>
            </w:r>
            <w:r>
              <w:rPr>
                <w:noProof/>
                <w:webHidden/>
              </w:rPr>
              <w:instrText xml:space="preserve"> PAGEREF _Toc194067144 \h </w:instrText>
            </w:r>
            <w:r>
              <w:rPr>
                <w:noProof/>
                <w:webHidden/>
              </w:rPr>
            </w:r>
            <w:r>
              <w:rPr>
                <w:noProof/>
                <w:webHidden/>
              </w:rPr>
              <w:fldChar w:fldCharType="separate"/>
            </w:r>
            <w:r>
              <w:rPr>
                <w:noProof/>
                <w:webHidden/>
              </w:rPr>
              <w:t>35</w:t>
            </w:r>
            <w:r>
              <w:rPr>
                <w:noProof/>
                <w:webHidden/>
              </w:rPr>
              <w:fldChar w:fldCharType="end"/>
            </w:r>
          </w:hyperlink>
        </w:p>
        <w:p w14:paraId="2B57A698" w14:textId="1DA7429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5" w:history="1">
            <w:r w:rsidRPr="00EA1784">
              <w:rPr>
                <w:rStyle w:val="Hyperlink"/>
                <w:noProof/>
              </w:rPr>
              <w:t>12.10.1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Legend</w:t>
            </w:r>
            <w:r>
              <w:rPr>
                <w:noProof/>
                <w:webHidden/>
              </w:rPr>
              <w:tab/>
            </w:r>
            <w:r>
              <w:rPr>
                <w:noProof/>
                <w:webHidden/>
              </w:rPr>
              <w:fldChar w:fldCharType="begin"/>
            </w:r>
            <w:r>
              <w:rPr>
                <w:noProof/>
                <w:webHidden/>
              </w:rPr>
              <w:instrText xml:space="preserve"> PAGEREF _Toc194067145 \h </w:instrText>
            </w:r>
            <w:r>
              <w:rPr>
                <w:noProof/>
                <w:webHidden/>
              </w:rPr>
            </w:r>
            <w:r>
              <w:rPr>
                <w:noProof/>
                <w:webHidden/>
              </w:rPr>
              <w:fldChar w:fldCharType="separate"/>
            </w:r>
            <w:r>
              <w:rPr>
                <w:noProof/>
                <w:webHidden/>
              </w:rPr>
              <w:t>35</w:t>
            </w:r>
            <w:r>
              <w:rPr>
                <w:noProof/>
                <w:webHidden/>
              </w:rPr>
              <w:fldChar w:fldCharType="end"/>
            </w:r>
          </w:hyperlink>
        </w:p>
        <w:p w14:paraId="5C9EDE92" w14:textId="2BF6531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6" w:history="1">
            <w:r w:rsidRPr="00EA1784">
              <w:rPr>
                <w:rStyle w:val="Hyperlink"/>
                <w:noProof/>
              </w:rPr>
              <w:t>12.10.2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Legend details</w:t>
            </w:r>
            <w:r>
              <w:rPr>
                <w:noProof/>
                <w:webHidden/>
              </w:rPr>
              <w:tab/>
            </w:r>
            <w:r>
              <w:rPr>
                <w:noProof/>
                <w:webHidden/>
              </w:rPr>
              <w:fldChar w:fldCharType="begin"/>
            </w:r>
            <w:r>
              <w:rPr>
                <w:noProof/>
                <w:webHidden/>
              </w:rPr>
              <w:instrText xml:space="preserve"> PAGEREF _Toc194067146 \h </w:instrText>
            </w:r>
            <w:r>
              <w:rPr>
                <w:noProof/>
                <w:webHidden/>
              </w:rPr>
            </w:r>
            <w:r>
              <w:rPr>
                <w:noProof/>
                <w:webHidden/>
              </w:rPr>
              <w:fldChar w:fldCharType="separate"/>
            </w:r>
            <w:r>
              <w:rPr>
                <w:noProof/>
                <w:webHidden/>
              </w:rPr>
              <w:t>35</w:t>
            </w:r>
            <w:r>
              <w:rPr>
                <w:noProof/>
                <w:webHidden/>
              </w:rPr>
              <w:fldChar w:fldCharType="end"/>
            </w:r>
          </w:hyperlink>
        </w:p>
        <w:p w14:paraId="55CD8092" w14:textId="5FF9D282"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7" w:history="1">
            <w:r w:rsidRPr="00EA1784">
              <w:rPr>
                <w:rStyle w:val="Hyperlink"/>
                <w:noProof/>
              </w:rPr>
              <w:t>12.10.3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ECDIS Legend</w:t>
            </w:r>
            <w:r>
              <w:rPr>
                <w:noProof/>
                <w:webHidden/>
              </w:rPr>
              <w:tab/>
            </w:r>
            <w:r>
              <w:rPr>
                <w:noProof/>
                <w:webHidden/>
              </w:rPr>
              <w:fldChar w:fldCharType="begin"/>
            </w:r>
            <w:r>
              <w:rPr>
                <w:noProof/>
                <w:webHidden/>
              </w:rPr>
              <w:instrText xml:space="preserve"> PAGEREF _Toc194067147 \h </w:instrText>
            </w:r>
            <w:r>
              <w:rPr>
                <w:noProof/>
                <w:webHidden/>
              </w:rPr>
            </w:r>
            <w:r>
              <w:rPr>
                <w:noProof/>
                <w:webHidden/>
              </w:rPr>
              <w:fldChar w:fldCharType="separate"/>
            </w:r>
            <w:r>
              <w:rPr>
                <w:noProof/>
                <w:webHidden/>
              </w:rPr>
              <w:t>35</w:t>
            </w:r>
            <w:r>
              <w:rPr>
                <w:noProof/>
                <w:webHidden/>
              </w:rPr>
              <w:fldChar w:fldCharType="end"/>
            </w:r>
          </w:hyperlink>
        </w:p>
        <w:p w14:paraId="47CA52B5" w14:textId="4825CFA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48" w:history="1">
            <w:r w:rsidRPr="00EA1784">
              <w:rPr>
                <w:rStyle w:val="Hyperlink"/>
                <w:noProof/>
              </w:rPr>
              <w:t>12.11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Displaying manual and automatic updates and added information</w:t>
            </w:r>
            <w:r>
              <w:rPr>
                <w:noProof/>
                <w:webHidden/>
              </w:rPr>
              <w:tab/>
            </w:r>
            <w:r>
              <w:rPr>
                <w:noProof/>
                <w:webHidden/>
              </w:rPr>
              <w:fldChar w:fldCharType="begin"/>
            </w:r>
            <w:r>
              <w:rPr>
                <w:noProof/>
                <w:webHidden/>
              </w:rPr>
              <w:instrText xml:space="preserve"> PAGEREF _Toc194067148 \h </w:instrText>
            </w:r>
            <w:r>
              <w:rPr>
                <w:noProof/>
                <w:webHidden/>
              </w:rPr>
            </w:r>
            <w:r>
              <w:rPr>
                <w:noProof/>
                <w:webHidden/>
              </w:rPr>
              <w:fldChar w:fldCharType="separate"/>
            </w:r>
            <w:r>
              <w:rPr>
                <w:noProof/>
                <w:webHidden/>
              </w:rPr>
              <w:t>37</w:t>
            </w:r>
            <w:r>
              <w:rPr>
                <w:noProof/>
                <w:webHidden/>
              </w:rPr>
              <w:fldChar w:fldCharType="end"/>
            </w:r>
          </w:hyperlink>
        </w:p>
        <w:p w14:paraId="37D3B249" w14:textId="474E623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9" w:history="1">
            <w:r w:rsidRPr="00EA1784">
              <w:rPr>
                <w:rStyle w:val="Hyperlink"/>
                <w:noProof/>
              </w:rPr>
              <w:t>12.11.1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Manual updates</w:t>
            </w:r>
            <w:r>
              <w:rPr>
                <w:noProof/>
                <w:webHidden/>
              </w:rPr>
              <w:tab/>
            </w:r>
            <w:r>
              <w:rPr>
                <w:noProof/>
                <w:webHidden/>
              </w:rPr>
              <w:fldChar w:fldCharType="begin"/>
            </w:r>
            <w:r>
              <w:rPr>
                <w:noProof/>
                <w:webHidden/>
              </w:rPr>
              <w:instrText xml:space="preserve"> PAGEREF _Toc194067149 \h </w:instrText>
            </w:r>
            <w:r>
              <w:rPr>
                <w:noProof/>
                <w:webHidden/>
              </w:rPr>
            </w:r>
            <w:r>
              <w:rPr>
                <w:noProof/>
                <w:webHidden/>
              </w:rPr>
              <w:fldChar w:fldCharType="separate"/>
            </w:r>
            <w:r>
              <w:rPr>
                <w:noProof/>
                <w:webHidden/>
              </w:rPr>
              <w:t>37</w:t>
            </w:r>
            <w:r>
              <w:rPr>
                <w:noProof/>
                <w:webHidden/>
              </w:rPr>
              <w:fldChar w:fldCharType="end"/>
            </w:r>
          </w:hyperlink>
        </w:p>
        <w:p w14:paraId="4F6B6DC4" w14:textId="57CD523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0" w:history="1">
            <w:r w:rsidRPr="00EA1784">
              <w:rPr>
                <w:rStyle w:val="Hyperlink"/>
                <w:noProof/>
              </w:rPr>
              <w:t>12.11.2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Additional Mariner’s Information</w:t>
            </w:r>
            <w:r>
              <w:rPr>
                <w:noProof/>
                <w:webHidden/>
              </w:rPr>
              <w:tab/>
            </w:r>
            <w:r>
              <w:rPr>
                <w:noProof/>
                <w:webHidden/>
              </w:rPr>
              <w:fldChar w:fldCharType="begin"/>
            </w:r>
            <w:r>
              <w:rPr>
                <w:noProof/>
                <w:webHidden/>
              </w:rPr>
              <w:instrText xml:space="preserve"> PAGEREF _Toc194067150 \h </w:instrText>
            </w:r>
            <w:r>
              <w:rPr>
                <w:noProof/>
                <w:webHidden/>
              </w:rPr>
            </w:r>
            <w:r>
              <w:rPr>
                <w:noProof/>
                <w:webHidden/>
              </w:rPr>
              <w:fldChar w:fldCharType="separate"/>
            </w:r>
            <w:r>
              <w:rPr>
                <w:noProof/>
                <w:webHidden/>
              </w:rPr>
              <w:t>37</w:t>
            </w:r>
            <w:r>
              <w:rPr>
                <w:noProof/>
                <w:webHidden/>
              </w:rPr>
              <w:fldChar w:fldCharType="end"/>
            </w:r>
          </w:hyperlink>
        </w:p>
        <w:p w14:paraId="675ECA79" w14:textId="4F24D2F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1" w:history="1">
            <w:r w:rsidRPr="00EA1784">
              <w:rPr>
                <w:rStyle w:val="Hyperlink"/>
                <w:noProof/>
              </w:rPr>
              <w:t>12.11.3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Automatic Updates</w:t>
            </w:r>
            <w:r>
              <w:rPr>
                <w:noProof/>
                <w:webHidden/>
              </w:rPr>
              <w:tab/>
            </w:r>
            <w:r>
              <w:rPr>
                <w:noProof/>
                <w:webHidden/>
              </w:rPr>
              <w:fldChar w:fldCharType="begin"/>
            </w:r>
            <w:r>
              <w:rPr>
                <w:noProof/>
                <w:webHidden/>
              </w:rPr>
              <w:instrText xml:space="preserve"> PAGEREF _Toc194067151 \h </w:instrText>
            </w:r>
            <w:r>
              <w:rPr>
                <w:noProof/>
                <w:webHidden/>
              </w:rPr>
            </w:r>
            <w:r>
              <w:rPr>
                <w:noProof/>
                <w:webHidden/>
              </w:rPr>
              <w:fldChar w:fldCharType="separate"/>
            </w:r>
            <w:r>
              <w:rPr>
                <w:noProof/>
                <w:webHidden/>
              </w:rPr>
              <w:t>37</w:t>
            </w:r>
            <w:r>
              <w:rPr>
                <w:noProof/>
                <w:webHidden/>
              </w:rPr>
              <w:fldChar w:fldCharType="end"/>
            </w:r>
          </w:hyperlink>
        </w:p>
        <w:p w14:paraId="3A8A6EBB" w14:textId="3B488B8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2" w:history="1">
            <w:r w:rsidRPr="00EA1784">
              <w:rPr>
                <w:rStyle w:val="Hyperlink"/>
                <w:noProof/>
              </w:rPr>
              <w:t>12.11.4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Identifying automatic chart corrections on demand</w:t>
            </w:r>
            <w:r>
              <w:rPr>
                <w:noProof/>
                <w:webHidden/>
              </w:rPr>
              <w:tab/>
            </w:r>
            <w:r>
              <w:rPr>
                <w:noProof/>
                <w:webHidden/>
              </w:rPr>
              <w:fldChar w:fldCharType="begin"/>
            </w:r>
            <w:r>
              <w:rPr>
                <w:noProof/>
                <w:webHidden/>
              </w:rPr>
              <w:instrText xml:space="preserve"> PAGEREF _Toc194067152 \h </w:instrText>
            </w:r>
            <w:r>
              <w:rPr>
                <w:noProof/>
                <w:webHidden/>
              </w:rPr>
            </w:r>
            <w:r>
              <w:rPr>
                <w:noProof/>
                <w:webHidden/>
              </w:rPr>
              <w:fldChar w:fldCharType="separate"/>
            </w:r>
            <w:r>
              <w:rPr>
                <w:noProof/>
                <w:webHidden/>
              </w:rPr>
              <w:t>37</w:t>
            </w:r>
            <w:r>
              <w:rPr>
                <w:noProof/>
                <w:webHidden/>
              </w:rPr>
              <w:fldChar w:fldCharType="end"/>
            </w:r>
          </w:hyperlink>
        </w:p>
        <w:p w14:paraId="6BC6CF8D" w14:textId="11B8CC4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3" w:history="1">
            <w:r w:rsidRPr="00EA1784">
              <w:rPr>
                <w:rStyle w:val="Hyperlink"/>
                <w:noProof/>
              </w:rPr>
              <w:t>12.11.5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Update Information</w:t>
            </w:r>
            <w:r>
              <w:rPr>
                <w:noProof/>
                <w:webHidden/>
              </w:rPr>
              <w:tab/>
            </w:r>
            <w:r>
              <w:rPr>
                <w:noProof/>
                <w:webHidden/>
              </w:rPr>
              <w:fldChar w:fldCharType="begin"/>
            </w:r>
            <w:r>
              <w:rPr>
                <w:noProof/>
                <w:webHidden/>
              </w:rPr>
              <w:instrText xml:space="preserve"> PAGEREF _Toc194067153 \h </w:instrText>
            </w:r>
            <w:r>
              <w:rPr>
                <w:noProof/>
                <w:webHidden/>
              </w:rPr>
            </w:r>
            <w:r>
              <w:rPr>
                <w:noProof/>
                <w:webHidden/>
              </w:rPr>
              <w:fldChar w:fldCharType="separate"/>
            </w:r>
            <w:r>
              <w:rPr>
                <w:noProof/>
                <w:webHidden/>
              </w:rPr>
              <w:t>38</w:t>
            </w:r>
            <w:r>
              <w:rPr>
                <w:noProof/>
                <w:webHidden/>
              </w:rPr>
              <w:fldChar w:fldCharType="end"/>
            </w:r>
          </w:hyperlink>
        </w:p>
        <w:p w14:paraId="45154956" w14:textId="468F6F9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6" w:history="1">
            <w:r w:rsidRPr="00EA1784">
              <w:rPr>
                <w:rStyle w:val="Hyperlink"/>
                <w:noProof/>
              </w:rPr>
              <w:t>12.11.6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Non-official (Non-ENC) Chart Information</w:t>
            </w:r>
            <w:r>
              <w:rPr>
                <w:noProof/>
                <w:webHidden/>
              </w:rPr>
              <w:tab/>
            </w:r>
            <w:r>
              <w:rPr>
                <w:noProof/>
                <w:webHidden/>
              </w:rPr>
              <w:fldChar w:fldCharType="begin"/>
            </w:r>
            <w:r>
              <w:rPr>
                <w:noProof/>
                <w:webHidden/>
              </w:rPr>
              <w:instrText xml:space="preserve"> PAGEREF _Toc194067156 \h </w:instrText>
            </w:r>
            <w:r>
              <w:rPr>
                <w:noProof/>
                <w:webHidden/>
              </w:rPr>
            </w:r>
            <w:r>
              <w:rPr>
                <w:noProof/>
                <w:webHidden/>
              </w:rPr>
              <w:fldChar w:fldCharType="separate"/>
            </w:r>
            <w:r>
              <w:rPr>
                <w:noProof/>
                <w:webHidden/>
              </w:rPr>
              <w:t>38</w:t>
            </w:r>
            <w:r>
              <w:rPr>
                <w:noProof/>
                <w:webHidden/>
              </w:rPr>
              <w:fldChar w:fldCharType="end"/>
            </w:r>
          </w:hyperlink>
        </w:p>
        <w:p w14:paraId="5CAB3E7C" w14:textId="1DFD6C9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57" w:history="1">
            <w:r w:rsidRPr="00EA1784">
              <w:rPr>
                <w:rStyle w:val="Hyperlink"/>
                <w:noProof/>
              </w:rPr>
              <w:t>12.12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and Management of Navigational Warnings</w:t>
            </w:r>
            <w:r>
              <w:rPr>
                <w:noProof/>
                <w:webHidden/>
              </w:rPr>
              <w:tab/>
            </w:r>
            <w:r>
              <w:rPr>
                <w:noProof/>
                <w:webHidden/>
              </w:rPr>
              <w:fldChar w:fldCharType="begin"/>
            </w:r>
            <w:r>
              <w:rPr>
                <w:noProof/>
                <w:webHidden/>
              </w:rPr>
              <w:instrText xml:space="preserve"> PAGEREF _Toc194067157 \h </w:instrText>
            </w:r>
            <w:r>
              <w:rPr>
                <w:noProof/>
                <w:webHidden/>
              </w:rPr>
            </w:r>
            <w:r>
              <w:rPr>
                <w:noProof/>
                <w:webHidden/>
              </w:rPr>
              <w:fldChar w:fldCharType="separate"/>
            </w:r>
            <w:r>
              <w:rPr>
                <w:noProof/>
                <w:webHidden/>
              </w:rPr>
              <w:t>38</w:t>
            </w:r>
            <w:r>
              <w:rPr>
                <w:noProof/>
                <w:webHidden/>
              </w:rPr>
              <w:fldChar w:fldCharType="end"/>
            </w:r>
          </w:hyperlink>
        </w:p>
        <w:p w14:paraId="3088F782" w14:textId="02ACCC22"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8" w:history="1">
            <w:r w:rsidRPr="00EA1784">
              <w:rPr>
                <w:rStyle w:val="Hyperlink"/>
                <w:noProof/>
              </w:rPr>
              <w:t>12.12.1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Additional Portrayal requirements of the Graphical User Interface</w:t>
            </w:r>
            <w:r>
              <w:rPr>
                <w:noProof/>
                <w:webHidden/>
              </w:rPr>
              <w:tab/>
            </w:r>
            <w:r>
              <w:rPr>
                <w:noProof/>
                <w:webHidden/>
              </w:rPr>
              <w:fldChar w:fldCharType="begin"/>
            </w:r>
            <w:r>
              <w:rPr>
                <w:noProof/>
                <w:webHidden/>
              </w:rPr>
              <w:instrText xml:space="preserve"> PAGEREF _Toc194067158 \h </w:instrText>
            </w:r>
            <w:r>
              <w:rPr>
                <w:noProof/>
                <w:webHidden/>
              </w:rPr>
            </w:r>
            <w:r>
              <w:rPr>
                <w:noProof/>
                <w:webHidden/>
              </w:rPr>
              <w:fldChar w:fldCharType="separate"/>
            </w:r>
            <w:r>
              <w:rPr>
                <w:noProof/>
                <w:webHidden/>
              </w:rPr>
              <w:t>38</w:t>
            </w:r>
            <w:r>
              <w:rPr>
                <w:noProof/>
                <w:webHidden/>
              </w:rPr>
              <w:fldChar w:fldCharType="end"/>
            </w:r>
          </w:hyperlink>
        </w:p>
        <w:p w14:paraId="118C159D" w14:textId="0CEC094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9" w:history="1">
            <w:r w:rsidRPr="00EA1784">
              <w:rPr>
                <w:rStyle w:val="Hyperlink"/>
                <w:noProof/>
              </w:rPr>
              <w:t>12.12.2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Filtering Navigational Warning information</w:t>
            </w:r>
            <w:r>
              <w:rPr>
                <w:noProof/>
                <w:webHidden/>
              </w:rPr>
              <w:tab/>
            </w:r>
            <w:r>
              <w:rPr>
                <w:noProof/>
                <w:webHidden/>
              </w:rPr>
              <w:fldChar w:fldCharType="begin"/>
            </w:r>
            <w:r>
              <w:rPr>
                <w:noProof/>
                <w:webHidden/>
              </w:rPr>
              <w:instrText xml:space="preserve"> PAGEREF _Toc194067159 \h </w:instrText>
            </w:r>
            <w:r>
              <w:rPr>
                <w:noProof/>
                <w:webHidden/>
              </w:rPr>
            </w:r>
            <w:r>
              <w:rPr>
                <w:noProof/>
                <w:webHidden/>
              </w:rPr>
              <w:fldChar w:fldCharType="separate"/>
            </w:r>
            <w:r>
              <w:rPr>
                <w:noProof/>
                <w:webHidden/>
              </w:rPr>
              <w:t>39</w:t>
            </w:r>
            <w:r>
              <w:rPr>
                <w:noProof/>
                <w:webHidden/>
              </w:rPr>
              <w:fldChar w:fldCharType="end"/>
            </w:r>
          </w:hyperlink>
        </w:p>
        <w:p w14:paraId="4625E447" w14:textId="0BBD543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60" w:history="1">
            <w:r w:rsidRPr="00EA1784">
              <w:rPr>
                <w:rStyle w:val="Hyperlink"/>
                <w:noProof/>
              </w:rPr>
              <w:t>12.12.3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Cancelled datasets</w:t>
            </w:r>
            <w:r>
              <w:rPr>
                <w:noProof/>
                <w:webHidden/>
              </w:rPr>
              <w:tab/>
            </w:r>
            <w:r>
              <w:rPr>
                <w:noProof/>
                <w:webHidden/>
              </w:rPr>
              <w:fldChar w:fldCharType="begin"/>
            </w:r>
            <w:r>
              <w:rPr>
                <w:noProof/>
                <w:webHidden/>
              </w:rPr>
              <w:instrText xml:space="preserve"> PAGEREF _Toc194067160 \h </w:instrText>
            </w:r>
            <w:r>
              <w:rPr>
                <w:noProof/>
                <w:webHidden/>
              </w:rPr>
            </w:r>
            <w:r>
              <w:rPr>
                <w:noProof/>
                <w:webHidden/>
              </w:rPr>
              <w:fldChar w:fldCharType="separate"/>
            </w:r>
            <w:r>
              <w:rPr>
                <w:noProof/>
                <w:webHidden/>
              </w:rPr>
              <w:t>40</w:t>
            </w:r>
            <w:r>
              <w:rPr>
                <w:noProof/>
                <w:webHidden/>
              </w:rPr>
              <w:fldChar w:fldCharType="end"/>
            </w:r>
          </w:hyperlink>
        </w:p>
        <w:p w14:paraId="36B35322" w14:textId="6DC2B5C9"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61" w:history="1">
            <w:r w:rsidRPr="00EA1784">
              <w:rPr>
                <w:rStyle w:val="Hyperlink"/>
                <w:noProof/>
              </w:rPr>
              <w:t>12.12.4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Portrayal of feature types</w:t>
            </w:r>
            <w:r>
              <w:rPr>
                <w:noProof/>
                <w:webHidden/>
              </w:rPr>
              <w:tab/>
            </w:r>
            <w:r>
              <w:rPr>
                <w:noProof/>
                <w:webHidden/>
              </w:rPr>
              <w:fldChar w:fldCharType="begin"/>
            </w:r>
            <w:r>
              <w:rPr>
                <w:noProof/>
                <w:webHidden/>
              </w:rPr>
              <w:instrText xml:space="preserve"> PAGEREF _Toc194067161 \h </w:instrText>
            </w:r>
            <w:r>
              <w:rPr>
                <w:noProof/>
                <w:webHidden/>
              </w:rPr>
            </w:r>
            <w:r>
              <w:rPr>
                <w:noProof/>
                <w:webHidden/>
              </w:rPr>
              <w:fldChar w:fldCharType="separate"/>
            </w:r>
            <w:r>
              <w:rPr>
                <w:noProof/>
                <w:webHidden/>
              </w:rPr>
              <w:t>40</w:t>
            </w:r>
            <w:r>
              <w:rPr>
                <w:noProof/>
                <w:webHidden/>
              </w:rPr>
              <w:fldChar w:fldCharType="end"/>
            </w:r>
          </w:hyperlink>
        </w:p>
        <w:p w14:paraId="188902F1" w14:textId="217F242D"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62" w:history="1">
            <w:r w:rsidRPr="00EA1784">
              <w:rPr>
                <w:rStyle w:val="Hyperlink"/>
                <w:noProof/>
              </w:rPr>
              <w:t>13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Coverages and Time Series for Gridded Data (S-102, S-104 and S-111)</w:t>
            </w:r>
            <w:r>
              <w:rPr>
                <w:noProof/>
                <w:webHidden/>
              </w:rPr>
              <w:tab/>
            </w:r>
            <w:r>
              <w:rPr>
                <w:noProof/>
                <w:webHidden/>
              </w:rPr>
              <w:fldChar w:fldCharType="begin"/>
            </w:r>
            <w:r>
              <w:rPr>
                <w:noProof/>
                <w:webHidden/>
              </w:rPr>
              <w:instrText xml:space="preserve"> PAGEREF _Toc194067162 \h </w:instrText>
            </w:r>
            <w:r>
              <w:rPr>
                <w:noProof/>
                <w:webHidden/>
              </w:rPr>
            </w:r>
            <w:r>
              <w:rPr>
                <w:noProof/>
                <w:webHidden/>
              </w:rPr>
              <w:fldChar w:fldCharType="separate"/>
            </w:r>
            <w:r>
              <w:rPr>
                <w:noProof/>
                <w:webHidden/>
              </w:rPr>
              <w:t>41</w:t>
            </w:r>
            <w:r>
              <w:rPr>
                <w:noProof/>
                <w:webHidden/>
              </w:rPr>
              <w:fldChar w:fldCharType="end"/>
            </w:r>
          </w:hyperlink>
        </w:p>
        <w:p w14:paraId="5B4284E2" w14:textId="51775D3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3" w:history="1">
            <w:r w:rsidRPr="00EA1784">
              <w:rPr>
                <w:rStyle w:val="Hyperlink"/>
                <w:noProof/>
              </w:rPr>
              <w:t>13.1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Thinning</w:t>
            </w:r>
            <w:r>
              <w:rPr>
                <w:noProof/>
                <w:webHidden/>
              </w:rPr>
              <w:tab/>
            </w:r>
            <w:r>
              <w:rPr>
                <w:noProof/>
                <w:webHidden/>
              </w:rPr>
              <w:fldChar w:fldCharType="begin"/>
            </w:r>
            <w:r>
              <w:rPr>
                <w:noProof/>
                <w:webHidden/>
              </w:rPr>
              <w:instrText xml:space="preserve"> PAGEREF _Toc194067163 \h </w:instrText>
            </w:r>
            <w:r>
              <w:rPr>
                <w:noProof/>
                <w:webHidden/>
              </w:rPr>
            </w:r>
            <w:r>
              <w:rPr>
                <w:noProof/>
                <w:webHidden/>
              </w:rPr>
              <w:fldChar w:fldCharType="separate"/>
            </w:r>
            <w:r>
              <w:rPr>
                <w:noProof/>
                <w:webHidden/>
              </w:rPr>
              <w:t>41</w:t>
            </w:r>
            <w:r>
              <w:rPr>
                <w:noProof/>
                <w:webHidden/>
              </w:rPr>
              <w:fldChar w:fldCharType="end"/>
            </w:r>
          </w:hyperlink>
        </w:p>
        <w:p w14:paraId="21F0A7D2" w14:textId="51D2F04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4" w:history="1">
            <w:r w:rsidRPr="00EA1784">
              <w:rPr>
                <w:rStyle w:val="Hyperlink"/>
                <w:noProof/>
              </w:rPr>
              <w:t>13.2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Temporal variation</w:t>
            </w:r>
            <w:r>
              <w:rPr>
                <w:noProof/>
                <w:webHidden/>
              </w:rPr>
              <w:tab/>
            </w:r>
            <w:r>
              <w:rPr>
                <w:noProof/>
                <w:webHidden/>
              </w:rPr>
              <w:fldChar w:fldCharType="begin"/>
            </w:r>
            <w:r>
              <w:rPr>
                <w:noProof/>
                <w:webHidden/>
              </w:rPr>
              <w:instrText xml:space="preserve"> PAGEREF _Toc194067164 \h </w:instrText>
            </w:r>
            <w:r>
              <w:rPr>
                <w:noProof/>
                <w:webHidden/>
              </w:rPr>
            </w:r>
            <w:r>
              <w:rPr>
                <w:noProof/>
                <w:webHidden/>
              </w:rPr>
              <w:fldChar w:fldCharType="separate"/>
            </w:r>
            <w:r>
              <w:rPr>
                <w:noProof/>
                <w:webHidden/>
              </w:rPr>
              <w:t>41</w:t>
            </w:r>
            <w:r>
              <w:rPr>
                <w:noProof/>
                <w:webHidden/>
              </w:rPr>
              <w:fldChar w:fldCharType="end"/>
            </w:r>
          </w:hyperlink>
        </w:p>
        <w:p w14:paraId="2862F556" w14:textId="08C60BE7"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65" w:history="1">
            <w:r w:rsidRPr="00EA1784">
              <w:rPr>
                <w:rStyle w:val="Hyperlink"/>
                <w:noProof/>
              </w:rPr>
              <w:t>14</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Colours</w:t>
            </w:r>
            <w:r>
              <w:rPr>
                <w:noProof/>
                <w:webHidden/>
              </w:rPr>
              <w:tab/>
            </w:r>
            <w:r>
              <w:rPr>
                <w:noProof/>
                <w:webHidden/>
              </w:rPr>
              <w:fldChar w:fldCharType="begin"/>
            </w:r>
            <w:r>
              <w:rPr>
                <w:noProof/>
                <w:webHidden/>
              </w:rPr>
              <w:instrText xml:space="preserve"> PAGEREF _Toc194067165 \h </w:instrText>
            </w:r>
            <w:r>
              <w:rPr>
                <w:noProof/>
                <w:webHidden/>
              </w:rPr>
            </w:r>
            <w:r>
              <w:rPr>
                <w:noProof/>
                <w:webHidden/>
              </w:rPr>
              <w:fldChar w:fldCharType="separate"/>
            </w:r>
            <w:r>
              <w:rPr>
                <w:noProof/>
                <w:webHidden/>
              </w:rPr>
              <w:t>42</w:t>
            </w:r>
            <w:r>
              <w:rPr>
                <w:noProof/>
                <w:webHidden/>
              </w:rPr>
              <w:fldChar w:fldCharType="end"/>
            </w:r>
          </w:hyperlink>
        </w:p>
        <w:p w14:paraId="776ABA1B" w14:textId="35B433C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6" w:history="1">
            <w:r w:rsidRPr="00EA1784">
              <w:rPr>
                <w:rStyle w:val="Hyperlink"/>
                <w:noProof/>
              </w:rPr>
              <w:t>14.1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Colour palettes implemented by the portrayal catalogue</w:t>
            </w:r>
            <w:r>
              <w:rPr>
                <w:noProof/>
                <w:webHidden/>
              </w:rPr>
              <w:tab/>
            </w:r>
            <w:r>
              <w:rPr>
                <w:noProof/>
                <w:webHidden/>
              </w:rPr>
              <w:fldChar w:fldCharType="begin"/>
            </w:r>
            <w:r>
              <w:rPr>
                <w:noProof/>
                <w:webHidden/>
              </w:rPr>
              <w:instrText xml:space="preserve"> PAGEREF _Toc194067166 \h </w:instrText>
            </w:r>
            <w:r>
              <w:rPr>
                <w:noProof/>
                <w:webHidden/>
              </w:rPr>
            </w:r>
            <w:r>
              <w:rPr>
                <w:noProof/>
                <w:webHidden/>
              </w:rPr>
              <w:fldChar w:fldCharType="separate"/>
            </w:r>
            <w:r>
              <w:rPr>
                <w:noProof/>
                <w:webHidden/>
              </w:rPr>
              <w:t>42</w:t>
            </w:r>
            <w:r>
              <w:rPr>
                <w:noProof/>
                <w:webHidden/>
              </w:rPr>
              <w:fldChar w:fldCharType="end"/>
            </w:r>
          </w:hyperlink>
        </w:p>
        <w:p w14:paraId="5472A427" w14:textId="578A30CD"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67" w:history="1">
            <w:r w:rsidRPr="00EA1784">
              <w:rPr>
                <w:rStyle w:val="Hyperlink"/>
                <w:noProof/>
              </w:rPr>
              <w:t>15</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Cursor Pick Reports and Displays in Interface Panels</w:t>
            </w:r>
            <w:r>
              <w:rPr>
                <w:noProof/>
                <w:webHidden/>
              </w:rPr>
              <w:tab/>
            </w:r>
            <w:r>
              <w:rPr>
                <w:noProof/>
                <w:webHidden/>
              </w:rPr>
              <w:fldChar w:fldCharType="begin"/>
            </w:r>
            <w:r>
              <w:rPr>
                <w:noProof/>
                <w:webHidden/>
              </w:rPr>
              <w:instrText xml:space="preserve"> PAGEREF _Toc194067167 \h </w:instrText>
            </w:r>
            <w:r>
              <w:rPr>
                <w:noProof/>
                <w:webHidden/>
              </w:rPr>
            </w:r>
            <w:r>
              <w:rPr>
                <w:noProof/>
                <w:webHidden/>
              </w:rPr>
              <w:fldChar w:fldCharType="separate"/>
            </w:r>
            <w:r>
              <w:rPr>
                <w:noProof/>
                <w:webHidden/>
              </w:rPr>
              <w:t>42</w:t>
            </w:r>
            <w:r>
              <w:rPr>
                <w:noProof/>
                <w:webHidden/>
              </w:rPr>
              <w:fldChar w:fldCharType="end"/>
            </w:r>
          </w:hyperlink>
        </w:p>
        <w:p w14:paraId="4D10603B" w14:textId="2702CD0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8" w:history="1">
            <w:r w:rsidRPr="00EA1784">
              <w:rPr>
                <w:rStyle w:val="Hyperlink"/>
                <w:noProof/>
              </w:rPr>
              <w:t>15.1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Cursor pick rules</w:t>
            </w:r>
            <w:r>
              <w:rPr>
                <w:noProof/>
                <w:webHidden/>
              </w:rPr>
              <w:tab/>
            </w:r>
            <w:r>
              <w:rPr>
                <w:noProof/>
                <w:webHidden/>
              </w:rPr>
              <w:fldChar w:fldCharType="begin"/>
            </w:r>
            <w:r>
              <w:rPr>
                <w:noProof/>
                <w:webHidden/>
              </w:rPr>
              <w:instrText xml:space="preserve"> PAGEREF _Toc194067168 \h </w:instrText>
            </w:r>
            <w:r>
              <w:rPr>
                <w:noProof/>
                <w:webHidden/>
              </w:rPr>
            </w:r>
            <w:r>
              <w:rPr>
                <w:noProof/>
                <w:webHidden/>
              </w:rPr>
              <w:fldChar w:fldCharType="separate"/>
            </w:r>
            <w:r>
              <w:rPr>
                <w:noProof/>
                <w:webHidden/>
              </w:rPr>
              <w:t>42</w:t>
            </w:r>
            <w:r>
              <w:rPr>
                <w:noProof/>
                <w:webHidden/>
              </w:rPr>
              <w:fldChar w:fldCharType="end"/>
            </w:r>
          </w:hyperlink>
        </w:p>
        <w:p w14:paraId="08489F23" w14:textId="22AC528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9" w:history="1">
            <w:r w:rsidRPr="00EA1784">
              <w:rPr>
                <w:rStyle w:val="Hyperlink"/>
                <w:noProof/>
              </w:rPr>
              <w:t>15.2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dataset support files</w:t>
            </w:r>
            <w:r>
              <w:rPr>
                <w:noProof/>
                <w:webHidden/>
              </w:rPr>
              <w:tab/>
            </w:r>
            <w:r>
              <w:rPr>
                <w:noProof/>
                <w:webHidden/>
              </w:rPr>
              <w:fldChar w:fldCharType="begin"/>
            </w:r>
            <w:r>
              <w:rPr>
                <w:noProof/>
                <w:webHidden/>
              </w:rPr>
              <w:instrText xml:space="preserve"> PAGEREF _Toc194067169 \h </w:instrText>
            </w:r>
            <w:r>
              <w:rPr>
                <w:noProof/>
                <w:webHidden/>
              </w:rPr>
            </w:r>
            <w:r>
              <w:rPr>
                <w:noProof/>
                <w:webHidden/>
              </w:rPr>
              <w:fldChar w:fldCharType="separate"/>
            </w:r>
            <w:r>
              <w:rPr>
                <w:noProof/>
                <w:webHidden/>
              </w:rPr>
              <w:t>43</w:t>
            </w:r>
            <w:r>
              <w:rPr>
                <w:noProof/>
                <w:webHidden/>
              </w:rPr>
              <w:fldChar w:fldCharType="end"/>
            </w:r>
          </w:hyperlink>
        </w:p>
        <w:p w14:paraId="650DC42D" w14:textId="1FC1E7C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0" w:history="1">
            <w:r w:rsidRPr="00EA1784">
              <w:rPr>
                <w:rStyle w:val="Hyperlink"/>
                <w:noProof/>
              </w:rPr>
              <w:t>15.3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Pick report organisation.</w:t>
            </w:r>
            <w:r>
              <w:rPr>
                <w:noProof/>
                <w:webHidden/>
              </w:rPr>
              <w:tab/>
            </w:r>
            <w:r>
              <w:rPr>
                <w:noProof/>
                <w:webHidden/>
              </w:rPr>
              <w:fldChar w:fldCharType="begin"/>
            </w:r>
            <w:r>
              <w:rPr>
                <w:noProof/>
                <w:webHidden/>
              </w:rPr>
              <w:instrText xml:space="preserve"> PAGEREF _Toc194067170 \h </w:instrText>
            </w:r>
            <w:r>
              <w:rPr>
                <w:noProof/>
                <w:webHidden/>
              </w:rPr>
            </w:r>
            <w:r>
              <w:rPr>
                <w:noProof/>
                <w:webHidden/>
              </w:rPr>
              <w:fldChar w:fldCharType="separate"/>
            </w:r>
            <w:r>
              <w:rPr>
                <w:noProof/>
                <w:webHidden/>
              </w:rPr>
              <w:t>43</w:t>
            </w:r>
            <w:r>
              <w:rPr>
                <w:noProof/>
                <w:webHidden/>
              </w:rPr>
              <w:fldChar w:fldCharType="end"/>
            </w:r>
          </w:hyperlink>
        </w:p>
        <w:p w14:paraId="5C2BD09B" w14:textId="0C3FD21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71" w:history="1">
            <w:r w:rsidRPr="00EA1784">
              <w:rPr>
                <w:rStyle w:val="Hyperlink"/>
                <w:noProof/>
              </w:rPr>
              <w:t>15.3.1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Sorting order of results</w:t>
            </w:r>
            <w:r>
              <w:rPr>
                <w:noProof/>
                <w:webHidden/>
              </w:rPr>
              <w:tab/>
            </w:r>
            <w:r>
              <w:rPr>
                <w:noProof/>
                <w:webHidden/>
              </w:rPr>
              <w:fldChar w:fldCharType="begin"/>
            </w:r>
            <w:r>
              <w:rPr>
                <w:noProof/>
                <w:webHidden/>
              </w:rPr>
              <w:instrText xml:space="preserve"> PAGEREF _Toc194067171 \h </w:instrText>
            </w:r>
            <w:r>
              <w:rPr>
                <w:noProof/>
                <w:webHidden/>
              </w:rPr>
            </w:r>
            <w:r>
              <w:rPr>
                <w:noProof/>
                <w:webHidden/>
              </w:rPr>
              <w:fldChar w:fldCharType="separate"/>
            </w:r>
            <w:r>
              <w:rPr>
                <w:noProof/>
                <w:webHidden/>
              </w:rPr>
              <w:t>43</w:t>
            </w:r>
            <w:r>
              <w:rPr>
                <w:noProof/>
                <w:webHidden/>
              </w:rPr>
              <w:fldChar w:fldCharType="end"/>
            </w:r>
          </w:hyperlink>
        </w:p>
        <w:p w14:paraId="17EEB77B" w14:textId="4060569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72" w:history="1">
            <w:r w:rsidRPr="00EA1784">
              <w:rPr>
                <w:rStyle w:val="Hyperlink"/>
                <w:noProof/>
              </w:rPr>
              <w:t>15.3.2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Hover-over function</w:t>
            </w:r>
            <w:r>
              <w:rPr>
                <w:noProof/>
                <w:webHidden/>
              </w:rPr>
              <w:tab/>
            </w:r>
            <w:r>
              <w:rPr>
                <w:noProof/>
                <w:webHidden/>
              </w:rPr>
              <w:fldChar w:fldCharType="begin"/>
            </w:r>
            <w:r>
              <w:rPr>
                <w:noProof/>
                <w:webHidden/>
              </w:rPr>
              <w:instrText xml:space="preserve"> PAGEREF _Toc194067172 \h </w:instrText>
            </w:r>
            <w:r>
              <w:rPr>
                <w:noProof/>
                <w:webHidden/>
              </w:rPr>
            </w:r>
            <w:r>
              <w:rPr>
                <w:noProof/>
                <w:webHidden/>
              </w:rPr>
              <w:fldChar w:fldCharType="separate"/>
            </w:r>
            <w:r>
              <w:rPr>
                <w:noProof/>
                <w:webHidden/>
              </w:rPr>
              <w:t>43</w:t>
            </w:r>
            <w:r>
              <w:rPr>
                <w:noProof/>
                <w:webHidden/>
              </w:rPr>
              <w:fldChar w:fldCharType="end"/>
            </w:r>
          </w:hyperlink>
        </w:p>
        <w:p w14:paraId="3C01B61C" w14:textId="5C3E1173"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3" w:history="1">
            <w:r w:rsidRPr="00EA1784">
              <w:rPr>
                <w:rStyle w:val="Hyperlink"/>
                <w:noProof/>
              </w:rPr>
              <w:t>15.4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Tidal stream data panels</w:t>
            </w:r>
            <w:r>
              <w:rPr>
                <w:noProof/>
                <w:webHidden/>
              </w:rPr>
              <w:tab/>
            </w:r>
            <w:r>
              <w:rPr>
                <w:noProof/>
                <w:webHidden/>
              </w:rPr>
              <w:fldChar w:fldCharType="begin"/>
            </w:r>
            <w:r>
              <w:rPr>
                <w:noProof/>
                <w:webHidden/>
              </w:rPr>
              <w:instrText xml:space="preserve"> PAGEREF _Toc194067173 \h </w:instrText>
            </w:r>
            <w:r>
              <w:rPr>
                <w:noProof/>
                <w:webHidden/>
              </w:rPr>
            </w:r>
            <w:r>
              <w:rPr>
                <w:noProof/>
                <w:webHidden/>
              </w:rPr>
              <w:fldChar w:fldCharType="separate"/>
            </w:r>
            <w:r>
              <w:rPr>
                <w:noProof/>
                <w:webHidden/>
              </w:rPr>
              <w:t>43</w:t>
            </w:r>
            <w:r>
              <w:rPr>
                <w:noProof/>
                <w:webHidden/>
              </w:rPr>
              <w:fldChar w:fldCharType="end"/>
            </w:r>
          </w:hyperlink>
        </w:p>
        <w:p w14:paraId="28B43481" w14:textId="3E948DA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74" w:history="1">
            <w:r w:rsidRPr="00EA1784">
              <w:rPr>
                <w:rStyle w:val="Hyperlink"/>
                <w:noProof/>
              </w:rPr>
              <w:t>16</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Alerts and Indications</w:t>
            </w:r>
            <w:r>
              <w:rPr>
                <w:noProof/>
                <w:webHidden/>
              </w:rPr>
              <w:tab/>
            </w:r>
            <w:r>
              <w:rPr>
                <w:noProof/>
                <w:webHidden/>
              </w:rPr>
              <w:fldChar w:fldCharType="begin"/>
            </w:r>
            <w:r>
              <w:rPr>
                <w:noProof/>
                <w:webHidden/>
              </w:rPr>
              <w:instrText xml:space="preserve"> PAGEREF _Toc194067174 \h </w:instrText>
            </w:r>
            <w:r>
              <w:rPr>
                <w:noProof/>
                <w:webHidden/>
              </w:rPr>
            </w:r>
            <w:r>
              <w:rPr>
                <w:noProof/>
                <w:webHidden/>
              </w:rPr>
              <w:fldChar w:fldCharType="separate"/>
            </w:r>
            <w:r>
              <w:rPr>
                <w:noProof/>
                <w:webHidden/>
              </w:rPr>
              <w:t>44</w:t>
            </w:r>
            <w:r>
              <w:rPr>
                <w:noProof/>
                <w:webHidden/>
              </w:rPr>
              <w:fldChar w:fldCharType="end"/>
            </w:r>
          </w:hyperlink>
        </w:p>
        <w:p w14:paraId="244EF4A8" w14:textId="1490C86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5" w:history="1">
            <w:r w:rsidRPr="00EA1784">
              <w:rPr>
                <w:rStyle w:val="Hyperlink"/>
                <w:noProof/>
              </w:rPr>
              <w:t>16.1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Multiple spatial objects.</w:t>
            </w:r>
            <w:r>
              <w:rPr>
                <w:noProof/>
                <w:webHidden/>
              </w:rPr>
              <w:tab/>
            </w:r>
            <w:r>
              <w:rPr>
                <w:noProof/>
                <w:webHidden/>
              </w:rPr>
              <w:fldChar w:fldCharType="begin"/>
            </w:r>
            <w:r>
              <w:rPr>
                <w:noProof/>
                <w:webHidden/>
              </w:rPr>
              <w:instrText xml:space="preserve"> PAGEREF _Toc194067175 \h </w:instrText>
            </w:r>
            <w:r>
              <w:rPr>
                <w:noProof/>
                <w:webHidden/>
              </w:rPr>
            </w:r>
            <w:r>
              <w:rPr>
                <w:noProof/>
                <w:webHidden/>
              </w:rPr>
              <w:fldChar w:fldCharType="separate"/>
            </w:r>
            <w:r>
              <w:rPr>
                <w:noProof/>
                <w:webHidden/>
              </w:rPr>
              <w:t>44</w:t>
            </w:r>
            <w:r>
              <w:rPr>
                <w:noProof/>
                <w:webHidden/>
              </w:rPr>
              <w:fldChar w:fldCharType="end"/>
            </w:r>
          </w:hyperlink>
        </w:p>
        <w:p w14:paraId="040CA8ED" w14:textId="574612D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76" w:history="1">
            <w:r w:rsidRPr="00EA1784">
              <w:rPr>
                <w:rStyle w:val="Hyperlink"/>
                <w:noProof/>
              </w:rPr>
              <w:t>17</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Use of Context Parameters</w:t>
            </w:r>
            <w:r>
              <w:rPr>
                <w:noProof/>
                <w:webHidden/>
              </w:rPr>
              <w:tab/>
            </w:r>
            <w:r>
              <w:rPr>
                <w:noProof/>
                <w:webHidden/>
              </w:rPr>
              <w:fldChar w:fldCharType="begin"/>
            </w:r>
            <w:r>
              <w:rPr>
                <w:noProof/>
                <w:webHidden/>
              </w:rPr>
              <w:instrText xml:space="preserve"> PAGEREF _Toc194067176 \h </w:instrText>
            </w:r>
            <w:r>
              <w:rPr>
                <w:noProof/>
                <w:webHidden/>
              </w:rPr>
            </w:r>
            <w:r>
              <w:rPr>
                <w:noProof/>
                <w:webHidden/>
              </w:rPr>
              <w:fldChar w:fldCharType="separate"/>
            </w:r>
            <w:r>
              <w:rPr>
                <w:noProof/>
                <w:webHidden/>
              </w:rPr>
              <w:t>44</w:t>
            </w:r>
            <w:r>
              <w:rPr>
                <w:noProof/>
                <w:webHidden/>
              </w:rPr>
              <w:fldChar w:fldCharType="end"/>
            </w:r>
          </w:hyperlink>
        </w:p>
        <w:p w14:paraId="74B9420B" w14:textId="343ADF6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77" w:history="1">
            <w:r w:rsidRPr="00EA1784">
              <w:rPr>
                <w:rStyle w:val="Hyperlink"/>
                <w:noProof/>
              </w:rPr>
              <w:t>18</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Dual-fuel systems</w:t>
            </w:r>
            <w:r>
              <w:rPr>
                <w:noProof/>
                <w:webHidden/>
              </w:rPr>
              <w:tab/>
            </w:r>
            <w:r>
              <w:rPr>
                <w:noProof/>
                <w:webHidden/>
              </w:rPr>
              <w:fldChar w:fldCharType="begin"/>
            </w:r>
            <w:r>
              <w:rPr>
                <w:noProof/>
                <w:webHidden/>
              </w:rPr>
              <w:instrText xml:space="preserve"> PAGEREF _Toc194067177 \h </w:instrText>
            </w:r>
            <w:r>
              <w:rPr>
                <w:noProof/>
                <w:webHidden/>
              </w:rPr>
            </w:r>
            <w:r>
              <w:rPr>
                <w:noProof/>
                <w:webHidden/>
              </w:rPr>
              <w:fldChar w:fldCharType="separate"/>
            </w:r>
            <w:r>
              <w:rPr>
                <w:noProof/>
                <w:webHidden/>
              </w:rPr>
              <w:t>44</w:t>
            </w:r>
            <w:r>
              <w:rPr>
                <w:noProof/>
                <w:webHidden/>
              </w:rPr>
              <w:fldChar w:fldCharType="end"/>
            </w:r>
          </w:hyperlink>
        </w:p>
        <w:p w14:paraId="022797CF" w14:textId="2AE5209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8" w:history="1">
            <w:r w:rsidRPr="00EA1784">
              <w:rPr>
                <w:rStyle w:val="Hyperlink"/>
                <w:noProof/>
              </w:rPr>
              <w:t>18.1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additional information layers</w:t>
            </w:r>
            <w:r>
              <w:rPr>
                <w:noProof/>
                <w:webHidden/>
              </w:rPr>
              <w:tab/>
            </w:r>
            <w:r>
              <w:rPr>
                <w:noProof/>
                <w:webHidden/>
              </w:rPr>
              <w:fldChar w:fldCharType="begin"/>
            </w:r>
            <w:r>
              <w:rPr>
                <w:noProof/>
                <w:webHidden/>
              </w:rPr>
              <w:instrText xml:space="preserve"> PAGEREF _Toc194067178 \h </w:instrText>
            </w:r>
            <w:r>
              <w:rPr>
                <w:noProof/>
                <w:webHidden/>
              </w:rPr>
            </w:r>
            <w:r>
              <w:rPr>
                <w:noProof/>
                <w:webHidden/>
              </w:rPr>
              <w:fldChar w:fldCharType="separate"/>
            </w:r>
            <w:r>
              <w:rPr>
                <w:noProof/>
                <w:webHidden/>
              </w:rPr>
              <w:t>44</w:t>
            </w:r>
            <w:r>
              <w:rPr>
                <w:noProof/>
                <w:webHidden/>
              </w:rPr>
              <w:fldChar w:fldCharType="end"/>
            </w:r>
          </w:hyperlink>
        </w:p>
        <w:p w14:paraId="43F7A4C2" w14:textId="12AC09B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9" w:history="1">
            <w:r w:rsidRPr="00EA1784">
              <w:rPr>
                <w:rStyle w:val="Hyperlink"/>
                <w:noProof/>
              </w:rPr>
              <w:t>18.2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Concurrent applicability of S-52 and S-57</w:t>
            </w:r>
            <w:r>
              <w:rPr>
                <w:noProof/>
                <w:webHidden/>
              </w:rPr>
              <w:tab/>
            </w:r>
            <w:r>
              <w:rPr>
                <w:noProof/>
                <w:webHidden/>
              </w:rPr>
              <w:fldChar w:fldCharType="begin"/>
            </w:r>
            <w:r>
              <w:rPr>
                <w:noProof/>
                <w:webHidden/>
              </w:rPr>
              <w:instrText xml:space="preserve"> PAGEREF _Toc194067179 \h </w:instrText>
            </w:r>
            <w:r>
              <w:rPr>
                <w:noProof/>
                <w:webHidden/>
              </w:rPr>
            </w:r>
            <w:r>
              <w:rPr>
                <w:noProof/>
                <w:webHidden/>
              </w:rPr>
              <w:fldChar w:fldCharType="separate"/>
            </w:r>
            <w:r>
              <w:rPr>
                <w:noProof/>
                <w:webHidden/>
              </w:rPr>
              <w:t>45</w:t>
            </w:r>
            <w:r>
              <w:rPr>
                <w:noProof/>
                <w:webHidden/>
              </w:rPr>
              <w:fldChar w:fldCharType="end"/>
            </w:r>
          </w:hyperlink>
        </w:p>
        <w:p w14:paraId="0E78880A" w14:textId="3AB466E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80" w:history="1">
            <w:r w:rsidRPr="00EA1784">
              <w:rPr>
                <w:rStyle w:val="Hyperlink"/>
                <w:noProof/>
              </w:rPr>
              <w:t>19</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Specifications for the display screen</w:t>
            </w:r>
            <w:r>
              <w:rPr>
                <w:noProof/>
                <w:webHidden/>
              </w:rPr>
              <w:tab/>
            </w:r>
            <w:r>
              <w:rPr>
                <w:noProof/>
                <w:webHidden/>
              </w:rPr>
              <w:fldChar w:fldCharType="begin"/>
            </w:r>
            <w:r>
              <w:rPr>
                <w:noProof/>
                <w:webHidden/>
              </w:rPr>
              <w:instrText xml:space="preserve"> PAGEREF _Toc194067180 \h </w:instrText>
            </w:r>
            <w:r>
              <w:rPr>
                <w:noProof/>
                <w:webHidden/>
              </w:rPr>
            </w:r>
            <w:r>
              <w:rPr>
                <w:noProof/>
                <w:webHidden/>
              </w:rPr>
              <w:fldChar w:fldCharType="separate"/>
            </w:r>
            <w:r>
              <w:rPr>
                <w:noProof/>
                <w:webHidden/>
              </w:rPr>
              <w:t>45</w:t>
            </w:r>
            <w:r>
              <w:rPr>
                <w:noProof/>
                <w:webHidden/>
              </w:rPr>
              <w:fldChar w:fldCharType="end"/>
            </w:r>
          </w:hyperlink>
        </w:p>
        <w:p w14:paraId="41079EC8" w14:textId="4053CF6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81" w:history="1">
            <w:r w:rsidRPr="00EA1784">
              <w:rPr>
                <w:rStyle w:val="Hyperlink"/>
                <w:noProof/>
              </w:rPr>
              <w:t>19.1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Physical display requirements</w:t>
            </w:r>
            <w:r>
              <w:rPr>
                <w:noProof/>
                <w:webHidden/>
              </w:rPr>
              <w:tab/>
            </w:r>
            <w:r>
              <w:rPr>
                <w:noProof/>
                <w:webHidden/>
              </w:rPr>
              <w:fldChar w:fldCharType="begin"/>
            </w:r>
            <w:r>
              <w:rPr>
                <w:noProof/>
                <w:webHidden/>
              </w:rPr>
              <w:instrText xml:space="preserve"> PAGEREF _Toc194067181 \h </w:instrText>
            </w:r>
            <w:r>
              <w:rPr>
                <w:noProof/>
                <w:webHidden/>
              </w:rPr>
            </w:r>
            <w:r>
              <w:rPr>
                <w:noProof/>
                <w:webHidden/>
              </w:rPr>
              <w:fldChar w:fldCharType="separate"/>
            </w:r>
            <w:r>
              <w:rPr>
                <w:noProof/>
                <w:webHidden/>
              </w:rPr>
              <w:t>45</w:t>
            </w:r>
            <w:r>
              <w:rPr>
                <w:noProof/>
                <w:webHidden/>
              </w:rPr>
              <w:fldChar w:fldCharType="end"/>
            </w:r>
          </w:hyperlink>
        </w:p>
        <w:p w14:paraId="5C632C81" w14:textId="7357225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82" w:history="1">
            <w:r w:rsidRPr="00EA1784">
              <w:rPr>
                <w:rStyle w:val="Hyperlink"/>
                <w:noProof/>
              </w:rPr>
              <w:t>19.2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Colour reproduction</w:t>
            </w:r>
            <w:r>
              <w:rPr>
                <w:noProof/>
                <w:webHidden/>
              </w:rPr>
              <w:tab/>
            </w:r>
            <w:r>
              <w:rPr>
                <w:noProof/>
                <w:webHidden/>
              </w:rPr>
              <w:fldChar w:fldCharType="begin"/>
            </w:r>
            <w:r>
              <w:rPr>
                <w:noProof/>
                <w:webHidden/>
              </w:rPr>
              <w:instrText xml:space="preserve"> PAGEREF _Toc194067182 \h </w:instrText>
            </w:r>
            <w:r>
              <w:rPr>
                <w:noProof/>
                <w:webHidden/>
              </w:rPr>
            </w:r>
            <w:r>
              <w:rPr>
                <w:noProof/>
                <w:webHidden/>
              </w:rPr>
              <w:fldChar w:fldCharType="separate"/>
            </w:r>
            <w:r>
              <w:rPr>
                <w:noProof/>
                <w:webHidden/>
              </w:rPr>
              <w:t>46</w:t>
            </w:r>
            <w:r>
              <w:rPr>
                <w:noProof/>
                <w:webHidden/>
              </w:rPr>
              <w:fldChar w:fldCharType="end"/>
            </w:r>
          </w:hyperlink>
        </w:p>
        <w:p w14:paraId="63AF4680" w14:textId="5AA7AAB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83" w:history="1">
            <w:r w:rsidRPr="00EA1784">
              <w:rPr>
                <w:rStyle w:val="Hyperlink"/>
                <w:noProof/>
              </w:rPr>
              <w:t>19.3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requirements for colours</w:t>
            </w:r>
            <w:r>
              <w:rPr>
                <w:noProof/>
                <w:webHidden/>
              </w:rPr>
              <w:tab/>
            </w:r>
            <w:r>
              <w:rPr>
                <w:noProof/>
                <w:webHidden/>
              </w:rPr>
              <w:fldChar w:fldCharType="begin"/>
            </w:r>
            <w:r>
              <w:rPr>
                <w:noProof/>
                <w:webHidden/>
              </w:rPr>
              <w:instrText xml:space="preserve"> PAGEREF _Toc194067183 \h </w:instrText>
            </w:r>
            <w:r>
              <w:rPr>
                <w:noProof/>
                <w:webHidden/>
              </w:rPr>
            </w:r>
            <w:r>
              <w:rPr>
                <w:noProof/>
                <w:webHidden/>
              </w:rPr>
              <w:fldChar w:fldCharType="separate"/>
            </w:r>
            <w:r>
              <w:rPr>
                <w:noProof/>
                <w:webHidden/>
              </w:rPr>
              <w:t>46</w:t>
            </w:r>
            <w:r>
              <w:rPr>
                <w:noProof/>
                <w:webHidden/>
              </w:rPr>
              <w:fldChar w:fldCharType="end"/>
            </w:r>
          </w:hyperlink>
        </w:p>
        <w:p w14:paraId="56307D15" w14:textId="43FB8CD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4" w:history="1">
            <w:r w:rsidRPr="00EA1784">
              <w:rPr>
                <w:rStyle w:val="Hyperlink"/>
                <w:noProof/>
              </w:rPr>
              <w:t>19.3.1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General</w:t>
            </w:r>
            <w:r>
              <w:rPr>
                <w:noProof/>
                <w:webHidden/>
              </w:rPr>
              <w:tab/>
            </w:r>
            <w:r>
              <w:rPr>
                <w:noProof/>
                <w:webHidden/>
              </w:rPr>
              <w:fldChar w:fldCharType="begin"/>
            </w:r>
            <w:r>
              <w:rPr>
                <w:noProof/>
                <w:webHidden/>
              </w:rPr>
              <w:instrText xml:space="preserve"> PAGEREF _Toc194067184 \h </w:instrText>
            </w:r>
            <w:r>
              <w:rPr>
                <w:noProof/>
                <w:webHidden/>
              </w:rPr>
            </w:r>
            <w:r>
              <w:rPr>
                <w:noProof/>
                <w:webHidden/>
              </w:rPr>
              <w:fldChar w:fldCharType="separate"/>
            </w:r>
            <w:r>
              <w:rPr>
                <w:noProof/>
                <w:webHidden/>
              </w:rPr>
              <w:t>46</w:t>
            </w:r>
            <w:r>
              <w:rPr>
                <w:noProof/>
                <w:webHidden/>
              </w:rPr>
              <w:fldChar w:fldCharType="end"/>
            </w:r>
          </w:hyperlink>
        </w:p>
        <w:p w14:paraId="1D3B6DA4" w14:textId="46D4C16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5" w:history="1">
            <w:r w:rsidRPr="00EA1784">
              <w:rPr>
                <w:rStyle w:val="Hyperlink"/>
                <w:noProof/>
              </w:rPr>
              <w:t>19.3.2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calibration and verification</w:t>
            </w:r>
            <w:r>
              <w:rPr>
                <w:noProof/>
                <w:webHidden/>
              </w:rPr>
              <w:tab/>
            </w:r>
            <w:r>
              <w:rPr>
                <w:noProof/>
                <w:webHidden/>
              </w:rPr>
              <w:fldChar w:fldCharType="begin"/>
            </w:r>
            <w:r>
              <w:rPr>
                <w:noProof/>
                <w:webHidden/>
              </w:rPr>
              <w:instrText xml:space="preserve"> PAGEREF _Toc194067185 \h </w:instrText>
            </w:r>
            <w:r>
              <w:rPr>
                <w:noProof/>
                <w:webHidden/>
              </w:rPr>
            </w:r>
            <w:r>
              <w:rPr>
                <w:noProof/>
                <w:webHidden/>
              </w:rPr>
              <w:fldChar w:fldCharType="separate"/>
            </w:r>
            <w:r>
              <w:rPr>
                <w:noProof/>
                <w:webHidden/>
              </w:rPr>
              <w:t>46</w:t>
            </w:r>
            <w:r>
              <w:rPr>
                <w:noProof/>
                <w:webHidden/>
              </w:rPr>
              <w:fldChar w:fldCharType="end"/>
            </w:r>
          </w:hyperlink>
        </w:p>
        <w:p w14:paraId="0BE9EC58" w14:textId="1386E11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6" w:history="1">
            <w:r w:rsidRPr="00EA1784">
              <w:rPr>
                <w:rStyle w:val="Hyperlink"/>
                <w:noProof/>
              </w:rPr>
              <w:t>19.3.3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Colour control, contrast and brightness controls</w:t>
            </w:r>
            <w:r>
              <w:rPr>
                <w:noProof/>
                <w:webHidden/>
              </w:rPr>
              <w:tab/>
            </w:r>
            <w:r>
              <w:rPr>
                <w:noProof/>
                <w:webHidden/>
              </w:rPr>
              <w:fldChar w:fldCharType="begin"/>
            </w:r>
            <w:r>
              <w:rPr>
                <w:noProof/>
                <w:webHidden/>
              </w:rPr>
              <w:instrText xml:space="preserve"> PAGEREF _Toc194067186 \h </w:instrText>
            </w:r>
            <w:r>
              <w:rPr>
                <w:noProof/>
                <w:webHidden/>
              </w:rPr>
            </w:r>
            <w:r>
              <w:rPr>
                <w:noProof/>
                <w:webHidden/>
              </w:rPr>
              <w:fldChar w:fldCharType="separate"/>
            </w:r>
            <w:r>
              <w:rPr>
                <w:noProof/>
                <w:webHidden/>
              </w:rPr>
              <w:t>46</w:t>
            </w:r>
            <w:r>
              <w:rPr>
                <w:noProof/>
                <w:webHidden/>
              </w:rPr>
              <w:fldChar w:fldCharType="end"/>
            </w:r>
          </w:hyperlink>
        </w:p>
        <w:p w14:paraId="281CB58D" w14:textId="68B3EB4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7" w:history="1">
            <w:r w:rsidRPr="00EA1784">
              <w:rPr>
                <w:rStyle w:val="Hyperlink"/>
                <w:noProof/>
              </w:rPr>
              <w:t>19.3.4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Effect of controls</w:t>
            </w:r>
            <w:r>
              <w:rPr>
                <w:noProof/>
                <w:webHidden/>
              </w:rPr>
              <w:tab/>
            </w:r>
            <w:r>
              <w:rPr>
                <w:noProof/>
                <w:webHidden/>
              </w:rPr>
              <w:fldChar w:fldCharType="begin"/>
            </w:r>
            <w:r>
              <w:rPr>
                <w:noProof/>
                <w:webHidden/>
              </w:rPr>
              <w:instrText xml:space="preserve"> PAGEREF _Toc194067187 \h </w:instrText>
            </w:r>
            <w:r>
              <w:rPr>
                <w:noProof/>
                <w:webHidden/>
              </w:rPr>
            </w:r>
            <w:r>
              <w:rPr>
                <w:noProof/>
                <w:webHidden/>
              </w:rPr>
              <w:fldChar w:fldCharType="separate"/>
            </w:r>
            <w:r>
              <w:rPr>
                <w:noProof/>
                <w:webHidden/>
              </w:rPr>
              <w:t>46</w:t>
            </w:r>
            <w:r>
              <w:rPr>
                <w:noProof/>
                <w:webHidden/>
              </w:rPr>
              <w:fldChar w:fldCharType="end"/>
            </w:r>
          </w:hyperlink>
        </w:p>
        <w:p w14:paraId="706DA3EF" w14:textId="3D86AA5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8" w:history="1">
            <w:r w:rsidRPr="00EA1784">
              <w:rPr>
                <w:rStyle w:val="Hyperlink"/>
                <w:noProof/>
              </w:rPr>
              <w:t>19.3.5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Use of the controls</w:t>
            </w:r>
            <w:r>
              <w:rPr>
                <w:noProof/>
                <w:webHidden/>
              </w:rPr>
              <w:tab/>
            </w:r>
            <w:r>
              <w:rPr>
                <w:noProof/>
                <w:webHidden/>
              </w:rPr>
              <w:fldChar w:fldCharType="begin"/>
            </w:r>
            <w:r>
              <w:rPr>
                <w:noProof/>
                <w:webHidden/>
              </w:rPr>
              <w:instrText xml:space="preserve"> PAGEREF _Toc194067188 \h </w:instrText>
            </w:r>
            <w:r>
              <w:rPr>
                <w:noProof/>
                <w:webHidden/>
              </w:rPr>
            </w:r>
            <w:r>
              <w:rPr>
                <w:noProof/>
                <w:webHidden/>
              </w:rPr>
              <w:fldChar w:fldCharType="separate"/>
            </w:r>
            <w:r>
              <w:rPr>
                <w:noProof/>
                <w:webHidden/>
              </w:rPr>
              <w:t>47</w:t>
            </w:r>
            <w:r>
              <w:rPr>
                <w:noProof/>
                <w:webHidden/>
              </w:rPr>
              <w:fldChar w:fldCharType="end"/>
            </w:r>
          </w:hyperlink>
        </w:p>
        <w:p w14:paraId="3936ED21" w14:textId="090B41C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9" w:history="1">
            <w:r w:rsidRPr="00EA1784">
              <w:rPr>
                <w:rStyle w:val="Hyperlink"/>
                <w:noProof/>
              </w:rPr>
              <w:t>19.3.6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Setting the controls for route monitoring</w:t>
            </w:r>
            <w:r>
              <w:rPr>
                <w:noProof/>
                <w:webHidden/>
              </w:rPr>
              <w:tab/>
            </w:r>
            <w:r>
              <w:rPr>
                <w:noProof/>
                <w:webHidden/>
              </w:rPr>
              <w:fldChar w:fldCharType="begin"/>
            </w:r>
            <w:r>
              <w:rPr>
                <w:noProof/>
                <w:webHidden/>
              </w:rPr>
              <w:instrText xml:space="preserve"> PAGEREF _Toc194067189 \h </w:instrText>
            </w:r>
            <w:r>
              <w:rPr>
                <w:noProof/>
                <w:webHidden/>
              </w:rPr>
            </w:r>
            <w:r>
              <w:rPr>
                <w:noProof/>
                <w:webHidden/>
              </w:rPr>
              <w:fldChar w:fldCharType="separate"/>
            </w:r>
            <w:r>
              <w:rPr>
                <w:noProof/>
                <w:webHidden/>
              </w:rPr>
              <w:t>47</w:t>
            </w:r>
            <w:r>
              <w:rPr>
                <w:noProof/>
                <w:webHidden/>
              </w:rPr>
              <w:fldChar w:fldCharType="end"/>
            </w:r>
          </w:hyperlink>
        </w:p>
        <w:p w14:paraId="0B33D4A5" w14:textId="675C732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0" w:history="1">
            <w:r w:rsidRPr="00EA1784">
              <w:rPr>
                <w:rStyle w:val="Hyperlink"/>
                <w:noProof/>
              </w:rPr>
              <w:t>19.4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Colour display capability</w:t>
            </w:r>
            <w:r>
              <w:rPr>
                <w:noProof/>
                <w:webHidden/>
              </w:rPr>
              <w:tab/>
            </w:r>
            <w:r>
              <w:rPr>
                <w:noProof/>
                <w:webHidden/>
              </w:rPr>
              <w:fldChar w:fldCharType="begin"/>
            </w:r>
            <w:r>
              <w:rPr>
                <w:noProof/>
                <w:webHidden/>
              </w:rPr>
              <w:instrText xml:space="preserve"> PAGEREF _Toc194067190 \h </w:instrText>
            </w:r>
            <w:r>
              <w:rPr>
                <w:noProof/>
                <w:webHidden/>
              </w:rPr>
            </w:r>
            <w:r>
              <w:rPr>
                <w:noProof/>
                <w:webHidden/>
              </w:rPr>
              <w:fldChar w:fldCharType="separate"/>
            </w:r>
            <w:r>
              <w:rPr>
                <w:noProof/>
                <w:webHidden/>
              </w:rPr>
              <w:t>48</w:t>
            </w:r>
            <w:r>
              <w:rPr>
                <w:noProof/>
                <w:webHidden/>
              </w:rPr>
              <w:fldChar w:fldCharType="end"/>
            </w:r>
          </w:hyperlink>
        </w:p>
        <w:p w14:paraId="5E71869F" w14:textId="747D0743"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1" w:history="1">
            <w:r w:rsidRPr="00EA1784">
              <w:rPr>
                <w:rStyle w:val="Hyperlink"/>
                <w:noProof/>
              </w:rPr>
              <w:t>19.4.1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Colour conversion tolerances and tests</w:t>
            </w:r>
            <w:r>
              <w:rPr>
                <w:noProof/>
                <w:webHidden/>
              </w:rPr>
              <w:tab/>
            </w:r>
            <w:r>
              <w:rPr>
                <w:noProof/>
                <w:webHidden/>
              </w:rPr>
              <w:fldChar w:fldCharType="begin"/>
            </w:r>
            <w:r>
              <w:rPr>
                <w:noProof/>
                <w:webHidden/>
              </w:rPr>
              <w:instrText xml:space="preserve"> PAGEREF _Toc194067191 \h </w:instrText>
            </w:r>
            <w:r>
              <w:rPr>
                <w:noProof/>
                <w:webHidden/>
              </w:rPr>
            </w:r>
            <w:r>
              <w:rPr>
                <w:noProof/>
                <w:webHidden/>
              </w:rPr>
              <w:fldChar w:fldCharType="separate"/>
            </w:r>
            <w:r>
              <w:rPr>
                <w:noProof/>
                <w:webHidden/>
              </w:rPr>
              <w:t>48</w:t>
            </w:r>
            <w:r>
              <w:rPr>
                <w:noProof/>
                <w:webHidden/>
              </w:rPr>
              <w:fldChar w:fldCharType="end"/>
            </w:r>
          </w:hyperlink>
        </w:p>
        <w:p w14:paraId="444662F2" w14:textId="5BBE1E4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2" w:history="1">
            <w:r w:rsidRPr="00EA1784">
              <w:rPr>
                <w:rStyle w:val="Hyperlink"/>
                <w:noProof/>
              </w:rPr>
              <w:t>19.5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ECDIS Chart 1 and Colour (Differentiation) Test Diagram</w:t>
            </w:r>
            <w:r>
              <w:rPr>
                <w:noProof/>
                <w:webHidden/>
              </w:rPr>
              <w:tab/>
            </w:r>
            <w:r>
              <w:rPr>
                <w:noProof/>
                <w:webHidden/>
              </w:rPr>
              <w:fldChar w:fldCharType="begin"/>
            </w:r>
            <w:r>
              <w:rPr>
                <w:noProof/>
                <w:webHidden/>
              </w:rPr>
              <w:instrText xml:space="preserve"> PAGEREF _Toc194067192 \h </w:instrText>
            </w:r>
            <w:r>
              <w:rPr>
                <w:noProof/>
                <w:webHidden/>
              </w:rPr>
            </w:r>
            <w:r>
              <w:rPr>
                <w:noProof/>
                <w:webHidden/>
              </w:rPr>
              <w:fldChar w:fldCharType="separate"/>
            </w:r>
            <w:r>
              <w:rPr>
                <w:noProof/>
                <w:webHidden/>
              </w:rPr>
              <w:t>49</w:t>
            </w:r>
            <w:r>
              <w:rPr>
                <w:noProof/>
                <w:webHidden/>
              </w:rPr>
              <w:fldChar w:fldCharType="end"/>
            </w:r>
          </w:hyperlink>
        </w:p>
        <w:p w14:paraId="5B4EA7F1" w14:textId="21F47C9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3" w:history="1">
            <w:r w:rsidRPr="00EA1784">
              <w:rPr>
                <w:rStyle w:val="Hyperlink"/>
                <w:noProof/>
              </w:rPr>
              <w:t>19.6</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Use of ECDIS Chart 1 and Colour Test Diagram</w:t>
            </w:r>
            <w:r>
              <w:rPr>
                <w:noProof/>
                <w:webHidden/>
              </w:rPr>
              <w:tab/>
            </w:r>
            <w:r>
              <w:rPr>
                <w:noProof/>
                <w:webHidden/>
              </w:rPr>
              <w:fldChar w:fldCharType="begin"/>
            </w:r>
            <w:r>
              <w:rPr>
                <w:noProof/>
                <w:webHidden/>
              </w:rPr>
              <w:instrText xml:space="preserve"> PAGEREF _Toc194067193 \h </w:instrText>
            </w:r>
            <w:r>
              <w:rPr>
                <w:noProof/>
                <w:webHidden/>
              </w:rPr>
            </w:r>
            <w:r>
              <w:rPr>
                <w:noProof/>
                <w:webHidden/>
              </w:rPr>
              <w:fldChar w:fldCharType="separate"/>
            </w:r>
            <w:r>
              <w:rPr>
                <w:noProof/>
                <w:webHidden/>
              </w:rPr>
              <w:t>50</w:t>
            </w:r>
            <w:r>
              <w:rPr>
                <w:noProof/>
                <w:webHidden/>
              </w:rPr>
              <w:fldChar w:fldCharType="end"/>
            </w:r>
          </w:hyperlink>
        </w:p>
        <w:p w14:paraId="738DB412" w14:textId="334A5DC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4" w:history="1">
            <w:r w:rsidRPr="00EA1784">
              <w:rPr>
                <w:rStyle w:val="Hyperlink"/>
                <w:noProof/>
              </w:rPr>
              <w:t>19.6.1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Specification for ECDIS Chart 1 and the Colour Test Diagram</w:t>
            </w:r>
            <w:r>
              <w:rPr>
                <w:noProof/>
                <w:webHidden/>
              </w:rPr>
              <w:tab/>
            </w:r>
            <w:r>
              <w:rPr>
                <w:noProof/>
                <w:webHidden/>
              </w:rPr>
              <w:fldChar w:fldCharType="begin"/>
            </w:r>
            <w:r>
              <w:rPr>
                <w:noProof/>
                <w:webHidden/>
              </w:rPr>
              <w:instrText xml:space="preserve"> PAGEREF _Toc194067194 \h </w:instrText>
            </w:r>
            <w:r>
              <w:rPr>
                <w:noProof/>
                <w:webHidden/>
              </w:rPr>
            </w:r>
            <w:r>
              <w:rPr>
                <w:noProof/>
                <w:webHidden/>
              </w:rPr>
              <w:fldChar w:fldCharType="separate"/>
            </w:r>
            <w:r>
              <w:rPr>
                <w:noProof/>
                <w:webHidden/>
              </w:rPr>
              <w:t>50</w:t>
            </w:r>
            <w:r>
              <w:rPr>
                <w:noProof/>
                <w:webHidden/>
              </w:rPr>
              <w:fldChar w:fldCharType="end"/>
            </w:r>
          </w:hyperlink>
        </w:p>
        <w:p w14:paraId="1E42097B" w14:textId="32D77D4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5" w:history="1">
            <w:r w:rsidRPr="00EA1784">
              <w:rPr>
                <w:rStyle w:val="Hyperlink"/>
                <w:noProof/>
              </w:rPr>
              <w:t>19.6.2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The Colour Test Diagram</w:t>
            </w:r>
            <w:r>
              <w:rPr>
                <w:noProof/>
                <w:webHidden/>
              </w:rPr>
              <w:tab/>
            </w:r>
            <w:r>
              <w:rPr>
                <w:noProof/>
                <w:webHidden/>
              </w:rPr>
              <w:fldChar w:fldCharType="begin"/>
            </w:r>
            <w:r>
              <w:rPr>
                <w:noProof/>
                <w:webHidden/>
              </w:rPr>
              <w:instrText xml:space="preserve"> PAGEREF _Toc194067195 \h </w:instrText>
            </w:r>
            <w:r>
              <w:rPr>
                <w:noProof/>
                <w:webHidden/>
              </w:rPr>
            </w:r>
            <w:r>
              <w:rPr>
                <w:noProof/>
                <w:webHidden/>
              </w:rPr>
              <w:fldChar w:fldCharType="separate"/>
            </w:r>
            <w:r>
              <w:rPr>
                <w:noProof/>
                <w:webHidden/>
              </w:rPr>
              <w:t>50</w:t>
            </w:r>
            <w:r>
              <w:rPr>
                <w:noProof/>
                <w:webHidden/>
              </w:rPr>
              <w:fldChar w:fldCharType="end"/>
            </w:r>
          </w:hyperlink>
        </w:p>
        <w:p w14:paraId="66727F95" w14:textId="43C57A2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6" w:history="1">
            <w:r w:rsidRPr="00EA1784">
              <w:rPr>
                <w:rStyle w:val="Hyperlink"/>
                <w:noProof/>
              </w:rPr>
              <w:t>19.6.3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Relationship to S-57 Chart 1</w:t>
            </w:r>
            <w:r>
              <w:rPr>
                <w:noProof/>
                <w:webHidden/>
              </w:rPr>
              <w:tab/>
            </w:r>
            <w:r>
              <w:rPr>
                <w:noProof/>
                <w:webHidden/>
              </w:rPr>
              <w:fldChar w:fldCharType="begin"/>
            </w:r>
            <w:r>
              <w:rPr>
                <w:noProof/>
                <w:webHidden/>
              </w:rPr>
              <w:instrText xml:space="preserve"> PAGEREF _Toc194067196 \h </w:instrText>
            </w:r>
            <w:r>
              <w:rPr>
                <w:noProof/>
                <w:webHidden/>
              </w:rPr>
            </w:r>
            <w:r>
              <w:rPr>
                <w:noProof/>
                <w:webHidden/>
              </w:rPr>
              <w:fldChar w:fldCharType="separate"/>
            </w:r>
            <w:r>
              <w:rPr>
                <w:noProof/>
                <w:webHidden/>
              </w:rPr>
              <w:t>52</w:t>
            </w:r>
            <w:r>
              <w:rPr>
                <w:noProof/>
                <w:webHidden/>
              </w:rPr>
              <w:fldChar w:fldCharType="end"/>
            </w:r>
          </w:hyperlink>
        </w:p>
        <w:p w14:paraId="51957768" w14:textId="6A079D4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7" w:history="1">
            <w:r w:rsidRPr="00EA1784">
              <w:rPr>
                <w:rStyle w:val="Hyperlink"/>
                <w:noProof/>
              </w:rPr>
              <w:t>19.6.4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The Black-adjust symbol</w:t>
            </w:r>
            <w:r>
              <w:rPr>
                <w:noProof/>
                <w:webHidden/>
              </w:rPr>
              <w:tab/>
            </w:r>
            <w:r>
              <w:rPr>
                <w:noProof/>
                <w:webHidden/>
              </w:rPr>
              <w:fldChar w:fldCharType="begin"/>
            </w:r>
            <w:r>
              <w:rPr>
                <w:noProof/>
                <w:webHidden/>
              </w:rPr>
              <w:instrText xml:space="preserve"> PAGEREF _Toc194067197 \h </w:instrText>
            </w:r>
            <w:r>
              <w:rPr>
                <w:noProof/>
                <w:webHidden/>
              </w:rPr>
            </w:r>
            <w:r>
              <w:rPr>
                <w:noProof/>
                <w:webHidden/>
              </w:rPr>
              <w:fldChar w:fldCharType="separate"/>
            </w:r>
            <w:r>
              <w:rPr>
                <w:noProof/>
                <w:webHidden/>
              </w:rPr>
              <w:t>52</w:t>
            </w:r>
            <w:r>
              <w:rPr>
                <w:noProof/>
                <w:webHidden/>
              </w:rPr>
              <w:fldChar w:fldCharType="end"/>
            </w:r>
          </w:hyperlink>
        </w:p>
        <w:p w14:paraId="6E12A96B" w14:textId="1DD0EAE1"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98" w:history="1">
            <w:r w:rsidRPr="00EA1784">
              <w:rPr>
                <w:rStyle w:val="Hyperlink"/>
                <w:noProof/>
              </w:rPr>
              <w:t>20</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Dataset Management</w:t>
            </w:r>
            <w:r>
              <w:rPr>
                <w:noProof/>
                <w:webHidden/>
              </w:rPr>
              <w:tab/>
            </w:r>
            <w:r>
              <w:rPr>
                <w:noProof/>
                <w:webHidden/>
              </w:rPr>
              <w:fldChar w:fldCharType="begin"/>
            </w:r>
            <w:r>
              <w:rPr>
                <w:noProof/>
                <w:webHidden/>
              </w:rPr>
              <w:instrText xml:space="preserve"> PAGEREF _Toc194067198 \h </w:instrText>
            </w:r>
            <w:r>
              <w:rPr>
                <w:noProof/>
                <w:webHidden/>
              </w:rPr>
            </w:r>
            <w:r>
              <w:rPr>
                <w:noProof/>
                <w:webHidden/>
              </w:rPr>
              <w:fldChar w:fldCharType="separate"/>
            </w:r>
            <w:r>
              <w:rPr>
                <w:noProof/>
                <w:webHidden/>
              </w:rPr>
              <w:t>52</w:t>
            </w:r>
            <w:r>
              <w:rPr>
                <w:noProof/>
                <w:webHidden/>
              </w:rPr>
              <w:fldChar w:fldCharType="end"/>
            </w:r>
          </w:hyperlink>
        </w:p>
        <w:p w14:paraId="5CFA6980" w14:textId="5A70A5C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9" w:history="1">
            <w:r w:rsidRPr="00EA1784">
              <w:rPr>
                <w:rStyle w:val="Hyperlink"/>
                <w:noProof/>
              </w:rPr>
              <w:t>20.1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Multiple Feature and Portrayal Catalogues</w:t>
            </w:r>
            <w:r>
              <w:rPr>
                <w:noProof/>
                <w:webHidden/>
              </w:rPr>
              <w:tab/>
            </w:r>
            <w:r>
              <w:rPr>
                <w:noProof/>
                <w:webHidden/>
              </w:rPr>
              <w:fldChar w:fldCharType="begin"/>
            </w:r>
            <w:r>
              <w:rPr>
                <w:noProof/>
                <w:webHidden/>
              </w:rPr>
              <w:instrText xml:space="preserve"> PAGEREF _Toc194067199 \h </w:instrText>
            </w:r>
            <w:r>
              <w:rPr>
                <w:noProof/>
                <w:webHidden/>
              </w:rPr>
            </w:r>
            <w:r>
              <w:rPr>
                <w:noProof/>
                <w:webHidden/>
              </w:rPr>
              <w:fldChar w:fldCharType="separate"/>
            </w:r>
            <w:r>
              <w:rPr>
                <w:noProof/>
                <w:webHidden/>
              </w:rPr>
              <w:t>52</w:t>
            </w:r>
            <w:r>
              <w:rPr>
                <w:noProof/>
                <w:webHidden/>
              </w:rPr>
              <w:fldChar w:fldCharType="end"/>
            </w:r>
          </w:hyperlink>
        </w:p>
        <w:p w14:paraId="0DAE4877" w14:textId="266A4D8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00" w:history="1">
            <w:r w:rsidRPr="00EA1784">
              <w:rPr>
                <w:rStyle w:val="Hyperlink"/>
                <w:noProof/>
              </w:rPr>
              <w:t>20.2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Portrayal and feature catalogue compatibility</w:t>
            </w:r>
            <w:r>
              <w:rPr>
                <w:noProof/>
                <w:webHidden/>
              </w:rPr>
              <w:tab/>
            </w:r>
            <w:r>
              <w:rPr>
                <w:noProof/>
                <w:webHidden/>
              </w:rPr>
              <w:fldChar w:fldCharType="begin"/>
            </w:r>
            <w:r>
              <w:rPr>
                <w:noProof/>
                <w:webHidden/>
              </w:rPr>
              <w:instrText xml:space="preserve"> PAGEREF _Toc194067200 \h </w:instrText>
            </w:r>
            <w:r>
              <w:rPr>
                <w:noProof/>
                <w:webHidden/>
              </w:rPr>
            </w:r>
            <w:r>
              <w:rPr>
                <w:noProof/>
                <w:webHidden/>
              </w:rPr>
              <w:fldChar w:fldCharType="separate"/>
            </w:r>
            <w:r>
              <w:rPr>
                <w:noProof/>
                <w:webHidden/>
              </w:rPr>
              <w:t>54</w:t>
            </w:r>
            <w:r>
              <w:rPr>
                <w:noProof/>
                <w:webHidden/>
              </w:rPr>
              <w:fldChar w:fldCharType="end"/>
            </w:r>
          </w:hyperlink>
        </w:p>
        <w:p w14:paraId="721EC575" w14:textId="03DA0B54"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01" w:history="1">
            <w:r w:rsidRPr="00EA1784">
              <w:rPr>
                <w:rStyle w:val="Hyperlink"/>
                <w:noProof/>
              </w:rPr>
              <w:t>20.3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Dataset overlaps and gaps</w:t>
            </w:r>
            <w:r>
              <w:rPr>
                <w:noProof/>
                <w:webHidden/>
              </w:rPr>
              <w:tab/>
            </w:r>
            <w:r>
              <w:rPr>
                <w:noProof/>
                <w:webHidden/>
              </w:rPr>
              <w:fldChar w:fldCharType="begin"/>
            </w:r>
            <w:r>
              <w:rPr>
                <w:noProof/>
                <w:webHidden/>
              </w:rPr>
              <w:instrText xml:space="preserve"> PAGEREF _Toc194067201 \h </w:instrText>
            </w:r>
            <w:r>
              <w:rPr>
                <w:noProof/>
                <w:webHidden/>
              </w:rPr>
            </w:r>
            <w:r>
              <w:rPr>
                <w:noProof/>
                <w:webHidden/>
              </w:rPr>
              <w:fldChar w:fldCharType="separate"/>
            </w:r>
            <w:r>
              <w:rPr>
                <w:noProof/>
                <w:webHidden/>
              </w:rPr>
              <w:t>54</w:t>
            </w:r>
            <w:r>
              <w:rPr>
                <w:noProof/>
                <w:webHidden/>
              </w:rPr>
              <w:fldChar w:fldCharType="end"/>
            </w:r>
          </w:hyperlink>
        </w:p>
        <w:p w14:paraId="218A1D9B" w14:textId="01A432A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2" w:history="1">
            <w:r w:rsidRPr="00EA1784">
              <w:rPr>
                <w:rStyle w:val="Hyperlink"/>
                <w:noProof/>
              </w:rPr>
              <w:t>20.3.1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Overlaps and gaps in ENC coverage</w:t>
            </w:r>
            <w:r>
              <w:rPr>
                <w:noProof/>
                <w:webHidden/>
              </w:rPr>
              <w:tab/>
            </w:r>
            <w:r>
              <w:rPr>
                <w:noProof/>
                <w:webHidden/>
              </w:rPr>
              <w:fldChar w:fldCharType="begin"/>
            </w:r>
            <w:r>
              <w:rPr>
                <w:noProof/>
                <w:webHidden/>
              </w:rPr>
              <w:instrText xml:space="preserve"> PAGEREF _Toc194067202 \h </w:instrText>
            </w:r>
            <w:r>
              <w:rPr>
                <w:noProof/>
                <w:webHidden/>
              </w:rPr>
            </w:r>
            <w:r>
              <w:rPr>
                <w:noProof/>
                <w:webHidden/>
              </w:rPr>
              <w:fldChar w:fldCharType="separate"/>
            </w:r>
            <w:r>
              <w:rPr>
                <w:noProof/>
                <w:webHidden/>
              </w:rPr>
              <w:t>54</w:t>
            </w:r>
            <w:r>
              <w:rPr>
                <w:noProof/>
                <w:webHidden/>
              </w:rPr>
              <w:fldChar w:fldCharType="end"/>
            </w:r>
          </w:hyperlink>
        </w:p>
        <w:p w14:paraId="4A9E7FC7" w14:textId="02A6DEE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3" w:history="1">
            <w:r w:rsidRPr="00EA1784">
              <w:rPr>
                <w:rStyle w:val="Hyperlink"/>
                <w:noProof/>
              </w:rPr>
              <w:t>20.3.2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Overlaps and gaps between other data products</w:t>
            </w:r>
            <w:r>
              <w:rPr>
                <w:noProof/>
                <w:webHidden/>
              </w:rPr>
              <w:tab/>
            </w:r>
            <w:r>
              <w:rPr>
                <w:noProof/>
                <w:webHidden/>
              </w:rPr>
              <w:fldChar w:fldCharType="begin"/>
            </w:r>
            <w:r>
              <w:rPr>
                <w:noProof/>
                <w:webHidden/>
              </w:rPr>
              <w:instrText xml:space="preserve"> PAGEREF _Toc194067203 \h </w:instrText>
            </w:r>
            <w:r>
              <w:rPr>
                <w:noProof/>
                <w:webHidden/>
              </w:rPr>
            </w:r>
            <w:r>
              <w:rPr>
                <w:noProof/>
                <w:webHidden/>
              </w:rPr>
              <w:fldChar w:fldCharType="separate"/>
            </w:r>
            <w:r>
              <w:rPr>
                <w:noProof/>
                <w:webHidden/>
              </w:rPr>
              <w:t>54</w:t>
            </w:r>
            <w:r>
              <w:rPr>
                <w:noProof/>
                <w:webHidden/>
              </w:rPr>
              <w:fldChar w:fldCharType="end"/>
            </w:r>
          </w:hyperlink>
        </w:p>
        <w:p w14:paraId="3D98BF2C" w14:textId="5589C7B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04" w:history="1">
            <w:r w:rsidRPr="00EA1784">
              <w:rPr>
                <w:rStyle w:val="Hyperlink"/>
                <w:noProof/>
              </w:rPr>
              <w:t>20.4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Updating Datasets on ECDIS</w:t>
            </w:r>
            <w:r>
              <w:rPr>
                <w:noProof/>
                <w:webHidden/>
              </w:rPr>
              <w:tab/>
            </w:r>
            <w:r>
              <w:rPr>
                <w:noProof/>
                <w:webHidden/>
              </w:rPr>
              <w:fldChar w:fldCharType="begin"/>
            </w:r>
            <w:r>
              <w:rPr>
                <w:noProof/>
                <w:webHidden/>
              </w:rPr>
              <w:instrText xml:space="preserve"> PAGEREF _Toc194067204 \h </w:instrText>
            </w:r>
            <w:r>
              <w:rPr>
                <w:noProof/>
                <w:webHidden/>
              </w:rPr>
            </w:r>
            <w:r>
              <w:rPr>
                <w:noProof/>
                <w:webHidden/>
              </w:rPr>
              <w:fldChar w:fldCharType="separate"/>
            </w:r>
            <w:r>
              <w:rPr>
                <w:noProof/>
                <w:webHidden/>
              </w:rPr>
              <w:t>54</w:t>
            </w:r>
            <w:r>
              <w:rPr>
                <w:noProof/>
                <w:webHidden/>
              </w:rPr>
              <w:fldChar w:fldCharType="end"/>
            </w:r>
          </w:hyperlink>
        </w:p>
        <w:p w14:paraId="27EAD892" w14:textId="4F5EEEC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5" w:history="1">
            <w:r w:rsidRPr="00EA1784">
              <w:rPr>
                <w:rStyle w:val="Hyperlink"/>
                <w:noProof/>
              </w:rPr>
              <w:t>20.4.1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_Toc194067205 \h </w:instrText>
            </w:r>
            <w:r>
              <w:rPr>
                <w:noProof/>
                <w:webHidden/>
              </w:rPr>
            </w:r>
            <w:r>
              <w:rPr>
                <w:noProof/>
                <w:webHidden/>
              </w:rPr>
              <w:fldChar w:fldCharType="separate"/>
            </w:r>
            <w:r>
              <w:rPr>
                <w:noProof/>
                <w:webHidden/>
              </w:rPr>
              <w:t>54</w:t>
            </w:r>
            <w:r>
              <w:rPr>
                <w:noProof/>
                <w:webHidden/>
              </w:rPr>
              <w:fldChar w:fldCharType="end"/>
            </w:r>
          </w:hyperlink>
        </w:p>
        <w:p w14:paraId="77832DDB" w14:textId="3B1F272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6" w:history="1">
            <w:r w:rsidRPr="00EA1784">
              <w:rPr>
                <w:rStyle w:val="Hyperlink"/>
                <w:noProof/>
              </w:rPr>
              <w:t>20.4.2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General requirements</w:t>
            </w:r>
            <w:r>
              <w:rPr>
                <w:noProof/>
                <w:webHidden/>
              </w:rPr>
              <w:tab/>
            </w:r>
            <w:r>
              <w:rPr>
                <w:noProof/>
                <w:webHidden/>
              </w:rPr>
              <w:fldChar w:fldCharType="begin"/>
            </w:r>
            <w:r>
              <w:rPr>
                <w:noProof/>
                <w:webHidden/>
              </w:rPr>
              <w:instrText xml:space="preserve"> PAGEREF _Toc194067206 \h </w:instrText>
            </w:r>
            <w:r>
              <w:rPr>
                <w:noProof/>
                <w:webHidden/>
              </w:rPr>
            </w:r>
            <w:r>
              <w:rPr>
                <w:noProof/>
                <w:webHidden/>
              </w:rPr>
              <w:fldChar w:fldCharType="separate"/>
            </w:r>
            <w:r>
              <w:rPr>
                <w:noProof/>
                <w:webHidden/>
              </w:rPr>
              <w:t>54</w:t>
            </w:r>
            <w:r>
              <w:rPr>
                <w:noProof/>
                <w:webHidden/>
              </w:rPr>
              <w:fldChar w:fldCharType="end"/>
            </w:r>
          </w:hyperlink>
        </w:p>
        <w:p w14:paraId="7E831C12" w14:textId="6B4B299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7" w:history="1">
            <w:r w:rsidRPr="00EA1784">
              <w:rPr>
                <w:rStyle w:val="Hyperlink"/>
                <w:noProof/>
              </w:rPr>
              <w:t>20.4.3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Automatic Update</w:t>
            </w:r>
            <w:r>
              <w:rPr>
                <w:noProof/>
                <w:webHidden/>
              </w:rPr>
              <w:tab/>
            </w:r>
            <w:r>
              <w:rPr>
                <w:noProof/>
                <w:webHidden/>
              </w:rPr>
              <w:fldChar w:fldCharType="begin"/>
            </w:r>
            <w:r>
              <w:rPr>
                <w:noProof/>
                <w:webHidden/>
              </w:rPr>
              <w:instrText xml:space="preserve"> PAGEREF _Toc194067207 \h </w:instrText>
            </w:r>
            <w:r>
              <w:rPr>
                <w:noProof/>
                <w:webHidden/>
              </w:rPr>
            </w:r>
            <w:r>
              <w:rPr>
                <w:noProof/>
                <w:webHidden/>
              </w:rPr>
              <w:fldChar w:fldCharType="separate"/>
            </w:r>
            <w:r>
              <w:rPr>
                <w:noProof/>
                <w:webHidden/>
              </w:rPr>
              <w:t>55</w:t>
            </w:r>
            <w:r>
              <w:rPr>
                <w:noProof/>
                <w:webHidden/>
              </w:rPr>
              <w:fldChar w:fldCharType="end"/>
            </w:r>
          </w:hyperlink>
        </w:p>
        <w:p w14:paraId="06D8E5F0" w14:textId="56A2E1D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16" w:history="1">
            <w:r w:rsidRPr="00EA1784">
              <w:rPr>
                <w:rStyle w:val="Hyperlink"/>
                <w:noProof/>
              </w:rPr>
              <w:t>20.5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New editions, re-issues, cancellations and updates of datasets</w:t>
            </w:r>
            <w:r>
              <w:rPr>
                <w:noProof/>
                <w:webHidden/>
              </w:rPr>
              <w:tab/>
            </w:r>
            <w:r>
              <w:rPr>
                <w:noProof/>
                <w:webHidden/>
              </w:rPr>
              <w:fldChar w:fldCharType="begin"/>
            </w:r>
            <w:r>
              <w:rPr>
                <w:noProof/>
                <w:webHidden/>
              </w:rPr>
              <w:instrText xml:space="preserve"> PAGEREF _Toc194067216 \h </w:instrText>
            </w:r>
            <w:r>
              <w:rPr>
                <w:noProof/>
                <w:webHidden/>
              </w:rPr>
            </w:r>
            <w:r>
              <w:rPr>
                <w:noProof/>
                <w:webHidden/>
              </w:rPr>
              <w:fldChar w:fldCharType="separate"/>
            </w:r>
            <w:r>
              <w:rPr>
                <w:noProof/>
                <w:webHidden/>
              </w:rPr>
              <w:t>56</w:t>
            </w:r>
            <w:r>
              <w:rPr>
                <w:noProof/>
                <w:webHidden/>
              </w:rPr>
              <w:fldChar w:fldCharType="end"/>
            </w:r>
          </w:hyperlink>
        </w:p>
        <w:p w14:paraId="49F9E45B" w14:textId="01BD761D"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18" w:history="1">
            <w:r w:rsidRPr="00EA1784">
              <w:rPr>
                <w:rStyle w:val="Hyperlink"/>
                <w:noProof/>
              </w:rPr>
              <w:t>21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Dataset Support Files</w:t>
            </w:r>
            <w:r>
              <w:rPr>
                <w:noProof/>
                <w:webHidden/>
              </w:rPr>
              <w:tab/>
            </w:r>
            <w:r>
              <w:rPr>
                <w:noProof/>
                <w:webHidden/>
              </w:rPr>
              <w:fldChar w:fldCharType="begin"/>
            </w:r>
            <w:r>
              <w:rPr>
                <w:noProof/>
                <w:webHidden/>
              </w:rPr>
              <w:instrText xml:space="preserve"> PAGEREF _Toc194067218 \h </w:instrText>
            </w:r>
            <w:r>
              <w:rPr>
                <w:noProof/>
                <w:webHidden/>
              </w:rPr>
            </w:r>
            <w:r>
              <w:rPr>
                <w:noProof/>
                <w:webHidden/>
              </w:rPr>
              <w:fldChar w:fldCharType="separate"/>
            </w:r>
            <w:r>
              <w:rPr>
                <w:noProof/>
                <w:webHidden/>
              </w:rPr>
              <w:t>56</w:t>
            </w:r>
            <w:r>
              <w:rPr>
                <w:noProof/>
                <w:webHidden/>
              </w:rPr>
              <w:fldChar w:fldCharType="end"/>
            </w:r>
          </w:hyperlink>
        </w:p>
        <w:p w14:paraId="12BA4B6E" w14:textId="00167A2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19" w:history="1">
            <w:r w:rsidRPr="00EA1784">
              <w:rPr>
                <w:rStyle w:val="Hyperlink"/>
                <w:noProof/>
              </w:rPr>
              <w:t>21.1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Exchange set delivery</w:t>
            </w:r>
            <w:r>
              <w:rPr>
                <w:noProof/>
                <w:webHidden/>
              </w:rPr>
              <w:tab/>
            </w:r>
            <w:r>
              <w:rPr>
                <w:noProof/>
                <w:webHidden/>
              </w:rPr>
              <w:fldChar w:fldCharType="begin"/>
            </w:r>
            <w:r>
              <w:rPr>
                <w:noProof/>
                <w:webHidden/>
              </w:rPr>
              <w:instrText xml:space="preserve"> PAGEREF _Toc194067219 \h </w:instrText>
            </w:r>
            <w:r>
              <w:rPr>
                <w:noProof/>
                <w:webHidden/>
              </w:rPr>
            </w:r>
            <w:r>
              <w:rPr>
                <w:noProof/>
                <w:webHidden/>
              </w:rPr>
              <w:fldChar w:fldCharType="separate"/>
            </w:r>
            <w:r>
              <w:rPr>
                <w:noProof/>
                <w:webHidden/>
              </w:rPr>
              <w:t>56</w:t>
            </w:r>
            <w:r>
              <w:rPr>
                <w:noProof/>
                <w:webHidden/>
              </w:rPr>
              <w:fldChar w:fldCharType="end"/>
            </w:r>
          </w:hyperlink>
        </w:p>
        <w:p w14:paraId="0FEC82AC" w14:textId="1DDC06A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0" w:history="1">
            <w:r w:rsidRPr="00EA1784">
              <w:rPr>
                <w:rStyle w:val="Hyperlink"/>
                <w:noProof/>
              </w:rPr>
              <w:t>21.2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Management of automatic updates to Dataset Support files</w:t>
            </w:r>
            <w:r>
              <w:rPr>
                <w:noProof/>
                <w:webHidden/>
              </w:rPr>
              <w:tab/>
            </w:r>
            <w:r>
              <w:rPr>
                <w:noProof/>
                <w:webHidden/>
              </w:rPr>
              <w:fldChar w:fldCharType="begin"/>
            </w:r>
            <w:r>
              <w:rPr>
                <w:noProof/>
                <w:webHidden/>
              </w:rPr>
              <w:instrText xml:space="preserve"> PAGEREF _Toc194067220 \h </w:instrText>
            </w:r>
            <w:r>
              <w:rPr>
                <w:noProof/>
                <w:webHidden/>
              </w:rPr>
            </w:r>
            <w:r>
              <w:rPr>
                <w:noProof/>
                <w:webHidden/>
              </w:rPr>
              <w:fldChar w:fldCharType="separate"/>
            </w:r>
            <w:r>
              <w:rPr>
                <w:noProof/>
                <w:webHidden/>
              </w:rPr>
              <w:t>56</w:t>
            </w:r>
            <w:r>
              <w:rPr>
                <w:noProof/>
                <w:webHidden/>
              </w:rPr>
              <w:fldChar w:fldCharType="end"/>
            </w:r>
          </w:hyperlink>
        </w:p>
        <w:p w14:paraId="7F5DAD70" w14:textId="6E8995B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1" w:history="1">
            <w:r w:rsidRPr="00EA1784">
              <w:rPr>
                <w:rStyle w:val="Hyperlink"/>
                <w:noProof/>
              </w:rPr>
              <w:t>21.3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Dataset Support File formats.</w:t>
            </w:r>
            <w:r>
              <w:rPr>
                <w:noProof/>
                <w:webHidden/>
              </w:rPr>
              <w:tab/>
            </w:r>
            <w:r>
              <w:rPr>
                <w:noProof/>
                <w:webHidden/>
              </w:rPr>
              <w:fldChar w:fldCharType="begin"/>
            </w:r>
            <w:r>
              <w:rPr>
                <w:noProof/>
                <w:webHidden/>
              </w:rPr>
              <w:instrText xml:space="preserve"> PAGEREF _Toc194067221 \h </w:instrText>
            </w:r>
            <w:r>
              <w:rPr>
                <w:noProof/>
                <w:webHidden/>
              </w:rPr>
            </w:r>
            <w:r>
              <w:rPr>
                <w:noProof/>
                <w:webHidden/>
              </w:rPr>
              <w:fldChar w:fldCharType="separate"/>
            </w:r>
            <w:r>
              <w:rPr>
                <w:noProof/>
                <w:webHidden/>
              </w:rPr>
              <w:t>57</w:t>
            </w:r>
            <w:r>
              <w:rPr>
                <w:noProof/>
                <w:webHidden/>
              </w:rPr>
              <w:fldChar w:fldCharType="end"/>
            </w:r>
          </w:hyperlink>
        </w:p>
        <w:p w14:paraId="47D3A14A" w14:textId="0FDDF2D7"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22" w:history="1">
            <w:r w:rsidRPr="00EA1784">
              <w:rPr>
                <w:rStyle w:val="Hyperlink"/>
                <w:noProof/>
              </w:rPr>
              <w:t>Appendix A – Manual Updates</w:t>
            </w:r>
            <w:r>
              <w:rPr>
                <w:noProof/>
                <w:webHidden/>
              </w:rPr>
              <w:tab/>
            </w:r>
            <w:r>
              <w:rPr>
                <w:noProof/>
                <w:webHidden/>
              </w:rPr>
              <w:fldChar w:fldCharType="begin"/>
            </w:r>
            <w:r>
              <w:rPr>
                <w:noProof/>
                <w:webHidden/>
              </w:rPr>
              <w:instrText xml:space="preserve"> PAGEREF _Toc194067222 \h </w:instrText>
            </w:r>
            <w:r>
              <w:rPr>
                <w:noProof/>
                <w:webHidden/>
              </w:rPr>
            </w:r>
            <w:r>
              <w:rPr>
                <w:noProof/>
                <w:webHidden/>
              </w:rPr>
              <w:fldChar w:fldCharType="separate"/>
            </w:r>
            <w:r>
              <w:rPr>
                <w:noProof/>
                <w:webHidden/>
              </w:rPr>
              <w:t>59</w:t>
            </w:r>
            <w:r>
              <w:rPr>
                <w:noProof/>
                <w:webHidden/>
              </w:rPr>
              <w:fldChar w:fldCharType="end"/>
            </w:r>
          </w:hyperlink>
        </w:p>
        <w:p w14:paraId="1CDF7A9D" w14:textId="6A7EAF8D"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3" w:history="1">
            <w:r w:rsidRPr="00EA1784">
              <w:rPr>
                <w:rStyle w:val="Hyperlink"/>
                <w:noProof/>
              </w:rPr>
              <w:t>A-1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_Toc194067223 \h </w:instrText>
            </w:r>
            <w:r>
              <w:rPr>
                <w:noProof/>
                <w:webHidden/>
              </w:rPr>
            </w:r>
            <w:r>
              <w:rPr>
                <w:noProof/>
                <w:webHidden/>
              </w:rPr>
              <w:fldChar w:fldCharType="separate"/>
            </w:r>
            <w:r>
              <w:rPr>
                <w:noProof/>
                <w:webHidden/>
              </w:rPr>
              <w:t>59</w:t>
            </w:r>
            <w:r>
              <w:rPr>
                <w:noProof/>
                <w:webHidden/>
              </w:rPr>
              <w:fldChar w:fldCharType="end"/>
            </w:r>
          </w:hyperlink>
        </w:p>
        <w:p w14:paraId="446F8DA3" w14:textId="10E1F8D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4" w:history="1">
            <w:r w:rsidRPr="00EA1784">
              <w:rPr>
                <w:rStyle w:val="Hyperlink"/>
                <w:noProof/>
              </w:rPr>
              <w:t>A-2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Attribution of Manual Update Features</w:t>
            </w:r>
            <w:r>
              <w:rPr>
                <w:noProof/>
                <w:webHidden/>
              </w:rPr>
              <w:tab/>
            </w:r>
            <w:r>
              <w:rPr>
                <w:noProof/>
                <w:webHidden/>
              </w:rPr>
              <w:fldChar w:fldCharType="begin"/>
            </w:r>
            <w:r>
              <w:rPr>
                <w:noProof/>
                <w:webHidden/>
              </w:rPr>
              <w:instrText xml:space="preserve"> PAGEREF _Toc194067224 \h </w:instrText>
            </w:r>
            <w:r>
              <w:rPr>
                <w:noProof/>
                <w:webHidden/>
              </w:rPr>
            </w:r>
            <w:r>
              <w:rPr>
                <w:noProof/>
                <w:webHidden/>
              </w:rPr>
              <w:fldChar w:fldCharType="separate"/>
            </w:r>
            <w:r>
              <w:rPr>
                <w:noProof/>
                <w:webHidden/>
              </w:rPr>
              <w:t>61</w:t>
            </w:r>
            <w:r>
              <w:rPr>
                <w:noProof/>
                <w:webHidden/>
              </w:rPr>
              <w:fldChar w:fldCharType="end"/>
            </w:r>
          </w:hyperlink>
        </w:p>
        <w:p w14:paraId="06996D53" w14:textId="068107C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25" w:history="1">
            <w:r w:rsidRPr="00EA1784">
              <w:rPr>
                <w:rStyle w:val="Hyperlink"/>
                <w:noProof/>
              </w:rPr>
              <w:t>Appendix B: S-100 Data Import Error Codes and Explanations</w:t>
            </w:r>
            <w:r>
              <w:rPr>
                <w:noProof/>
                <w:webHidden/>
              </w:rPr>
              <w:tab/>
            </w:r>
            <w:r>
              <w:rPr>
                <w:noProof/>
                <w:webHidden/>
              </w:rPr>
              <w:fldChar w:fldCharType="begin"/>
            </w:r>
            <w:r>
              <w:rPr>
                <w:noProof/>
                <w:webHidden/>
              </w:rPr>
              <w:instrText xml:space="preserve"> PAGEREF _Toc194067225 \h </w:instrText>
            </w:r>
            <w:r>
              <w:rPr>
                <w:noProof/>
                <w:webHidden/>
              </w:rPr>
            </w:r>
            <w:r>
              <w:rPr>
                <w:noProof/>
                <w:webHidden/>
              </w:rPr>
              <w:fldChar w:fldCharType="separate"/>
            </w:r>
            <w:r>
              <w:rPr>
                <w:noProof/>
                <w:webHidden/>
              </w:rPr>
              <w:t>63</w:t>
            </w:r>
            <w:r>
              <w:rPr>
                <w:noProof/>
                <w:webHidden/>
              </w:rPr>
              <w:fldChar w:fldCharType="end"/>
            </w:r>
          </w:hyperlink>
        </w:p>
        <w:p w14:paraId="4703CB17" w14:textId="493894F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6" w:history="1">
            <w:r w:rsidRPr="00EA1784">
              <w:rPr>
                <w:rStyle w:val="Hyperlink"/>
                <w:noProof/>
              </w:rPr>
              <w:t>B-1.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_Toc194067226 \h </w:instrText>
            </w:r>
            <w:r>
              <w:rPr>
                <w:noProof/>
                <w:webHidden/>
              </w:rPr>
            </w:r>
            <w:r>
              <w:rPr>
                <w:noProof/>
                <w:webHidden/>
              </w:rPr>
              <w:fldChar w:fldCharType="separate"/>
            </w:r>
            <w:r>
              <w:rPr>
                <w:noProof/>
                <w:webHidden/>
              </w:rPr>
              <w:t>63</w:t>
            </w:r>
            <w:r>
              <w:rPr>
                <w:noProof/>
                <w:webHidden/>
              </w:rPr>
              <w:fldChar w:fldCharType="end"/>
            </w:r>
          </w:hyperlink>
        </w:p>
        <w:p w14:paraId="77930532" w14:textId="4BDB440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7" w:history="1">
            <w:r w:rsidRPr="00EA1784">
              <w:rPr>
                <w:rStyle w:val="Hyperlink"/>
                <w:noProof/>
              </w:rPr>
              <w:t>B-2.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Error code descriptions.</w:t>
            </w:r>
            <w:r>
              <w:rPr>
                <w:noProof/>
                <w:webHidden/>
              </w:rPr>
              <w:tab/>
            </w:r>
            <w:r>
              <w:rPr>
                <w:noProof/>
                <w:webHidden/>
              </w:rPr>
              <w:fldChar w:fldCharType="begin"/>
            </w:r>
            <w:r>
              <w:rPr>
                <w:noProof/>
                <w:webHidden/>
              </w:rPr>
              <w:instrText xml:space="preserve"> PAGEREF _Toc194067227 \h </w:instrText>
            </w:r>
            <w:r>
              <w:rPr>
                <w:noProof/>
                <w:webHidden/>
              </w:rPr>
            </w:r>
            <w:r>
              <w:rPr>
                <w:noProof/>
                <w:webHidden/>
              </w:rPr>
              <w:fldChar w:fldCharType="separate"/>
            </w:r>
            <w:r>
              <w:rPr>
                <w:noProof/>
                <w:webHidden/>
              </w:rPr>
              <w:t>64</w:t>
            </w:r>
            <w:r>
              <w:rPr>
                <w:noProof/>
                <w:webHidden/>
              </w:rPr>
              <w:fldChar w:fldCharType="end"/>
            </w:r>
          </w:hyperlink>
        </w:p>
        <w:p w14:paraId="5E3B592E" w14:textId="6B476FC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8" w:history="1">
            <w:r w:rsidRPr="00EA1784">
              <w:rPr>
                <w:rStyle w:val="Hyperlink"/>
                <w:noProof/>
              </w:rPr>
              <w:t>B-3.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Exchange Set Installation on ECDIS</w:t>
            </w:r>
            <w:r>
              <w:rPr>
                <w:noProof/>
                <w:webHidden/>
              </w:rPr>
              <w:tab/>
            </w:r>
            <w:r>
              <w:rPr>
                <w:noProof/>
                <w:webHidden/>
              </w:rPr>
              <w:fldChar w:fldCharType="begin"/>
            </w:r>
            <w:r>
              <w:rPr>
                <w:noProof/>
                <w:webHidden/>
              </w:rPr>
              <w:instrText xml:space="preserve"> PAGEREF _Toc194067228 \h </w:instrText>
            </w:r>
            <w:r>
              <w:rPr>
                <w:noProof/>
                <w:webHidden/>
              </w:rPr>
            </w:r>
            <w:r>
              <w:rPr>
                <w:noProof/>
                <w:webHidden/>
              </w:rPr>
              <w:fldChar w:fldCharType="separate"/>
            </w:r>
            <w:r>
              <w:rPr>
                <w:noProof/>
                <w:webHidden/>
              </w:rPr>
              <w:t>65</w:t>
            </w:r>
            <w:r>
              <w:rPr>
                <w:noProof/>
                <w:webHidden/>
              </w:rPr>
              <w:fldChar w:fldCharType="end"/>
            </w:r>
          </w:hyperlink>
        </w:p>
        <w:p w14:paraId="25D929E1" w14:textId="79978C69"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29" w:history="1">
            <w:r w:rsidRPr="00EA1784">
              <w:rPr>
                <w:rStyle w:val="Hyperlink"/>
                <w:noProof/>
              </w:rPr>
              <w:t>Appendix C  -  ECDIS Update Status Reports</w:t>
            </w:r>
            <w:r>
              <w:rPr>
                <w:noProof/>
                <w:webHidden/>
              </w:rPr>
              <w:tab/>
            </w:r>
            <w:r>
              <w:rPr>
                <w:noProof/>
                <w:webHidden/>
              </w:rPr>
              <w:fldChar w:fldCharType="begin"/>
            </w:r>
            <w:r>
              <w:rPr>
                <w:noProof/>
                <w:webHidden/>
              </w:rPr>
              <w:instrText xml:space="preserve"> PAGEREF _Toc194067229 \h </w:instrText>
            </w:r>
            <w:r>
              <w:rPr>
                <w:noProof/>
                <w:webHidden/>
              </w:rPr>
            </w:r>
            <w:r>
              <w:rPr>
                <w:noProof/>
                <w:webHidden/>
              </w:rPr>
              <w:fldChar w:fldCharType="separate"/>
            </w:r>
            <w:r>
              <w:rPr>
                <w:noProof/>
                <w:webHidden/>
              </w:rPr>
              <w:t>69</w:t>
            </w:r>
            <w:r>
              <w:rPr>
                <w:noProof/>
                <w:webHidden/>
              </w:rPr>
              <w:fldChar w:fldCharType="end"/>
            </w:r>
          </w:hyperlink>
        </w:p>
        <w:p w14:paraId="1728735C" w14:textId="787D9F0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0" w:history="1">
            <w:r w:rsidRPr="00EA1784">
              <w:rPr>
                <w:rStyle w:val="Hyperlink"/>
                <w:noProof/>
              </w:rPr>
              <w:t>C-1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Purpose</w:t>
            </w:r>
            <w:r>
              <w:rPr>
                <w:noProof/>
                <w:webHidden/>
              </w:rPr>
              <w:tab/>
            </w:r>
            <w:r>
              <w:rPr>
                <w:noProof/>
                <w:webHidden/>
              </w:rPr>
              <w:fldChar w:fldCharType="begin"/>
            </w:r>
            <w:r>
              <w:rPr>
                <w:noProof/>
                <w:webHidden/>
              </w:rPr>
              <w:instrText xml:space="preserve"> PAGEREF _Toc194067230 \h </w:instrText>
            </w:r>
            <w:r>
              <w:rPr>
                <w:noProof/>
                <w:webHidden/>
              </w:rPr>
            </w:r>
            <w:r>
              <w:rPr>
                <w:noProof/>
                <w:webHidden/>
              </w:rPr>
              <w:fldChar w:fldCharType="separate"/>
            </w:r>
            <w:r>
              <w:rPr>
                <w:noProof/>
                <w:webHidden/>
              </w:rPr>
              <w:t>69</w:t>
            </w:r>
            <w:r>
              <w:rPr>
                <w:noProof/>
                <w:webHidden/>
              </w:rPr>
              <w:fldChar w:fldCharType="end"/>
            </w:r>
          </w:hyperlink>
        </w:p>
        <w:p w14:paraId="05DE4301" w14:textId="37CC4D0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1" w:history="1">
            <w:r w:rsidRPr="00EA1784">
              <w:rPr>
                <w:rStyle w:val="Hyperlink"/>
                <w:noProof/>
              </w:rPr>
              <w:t>Appendix D – Enhanced Safety Contour and Water Level Adjustment</w:t>
            </w:r>
            <w:r>
              <w:rPr>
                <w:noProof/>
                <w:webHidden/>
              </w:rPr>
              <w:tab/>
            </w:r>
            <w:r>
              <w:rPr>
                <w:noProof/>
                <w:webHidden/>
              </w:rPr>
              <w:fldChar w:fldCharType="begin"/>
            </w:r>
            <w:r>
              <w:rPr>
                <w:noProof/>
                <w:webHidden/>
              </w:rPr>
              <w:instrText xml:space="preserve"> PAGEREF _Toc194067231 \h </w:instrText>
            </w:r>
            <w:r>
              <w:rPr>
                <w:noProof/>
                <w:webHidden/>
              </w:rPr>
            </w:r>
            <w:r>
              <w:rPr>
                <w:noProof/>
                <w:webHidden/>
              </w:rPr>
              <w:fldChar w:fldCharType="separate"/>
            </w:r>
            <w:r>
              <w:rPr>
                <w:noProof/>
                <w:webHidden/>
              </w:rPr>
              <w:t>76</w:t>
            </w:r>
            <w:r>
              <w:rPr>
                <w:noProof/>
                <w:webHidden/>
              </w:rPr>
              <w:fldChar w:fldCharType="end"/>
            </w:r>
          </w:hyperlink>
        </w:p>
        <w:p w14:paraId="3ABD21C7" w14:textId="331C267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2" w:history="1">
            <w:r w:rsidRPr="00EA1784">
              <w:rPr>
                <w:rStyle w:val="Hyperlink"/>
                <w:noProof/>
              </w:rPr>
              <w:t>D-1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Enhanced Safety Contour</w:t>
            </w:r>
            <w:r>
              <w:rPr>
                <w:noProof/>
                <w:webHidden/>
              </w:rPr>
              <w:tab/>
            </w:r>
            <w:r>
              <w:rPr>
                <w:noProof/>
                <w:webHidden/>
              </w:rPr>
              <w:fldChar w:fldCharType="begin"/>
            </w:r>
            <w:r>
              <w:rPr>
                <w:noProof/>
                <w:webHidden/>
              </w:rPr>
              <w:instrText xml:space="preserve"> PAGEREF _Toc194067232 \h </w:instrText>
            </w:r>
            <w:r>
              <w:rPr>
                <w:noProof/>
                <w:webHidden/>
              </w:rPr>
            </w:r>
            <w:r>
              <w:rPr>
                <w:noProof/>
                <w:webHidden/>
              </w:rPr>
              <w:fldChar w:fldCharType="separate"/>
            </w:r>
            <w:r>
              <w:rPr>
                <w:noProof/>
                <w:webHidden/>
              </w:rPr>
              <w:t>76</w:t>
            </w:r>
            <w:r>
              <w:rPr>
                <w:noProof/>
                <w:webHidden/>
              </w:rPr>
              <w:fldChar w:fldCharType="end"/>
            </w:r>
          </w:hyperlink>
        </w:p>
        <w:p w14:paraId="04C5B3C7" w14:textId="0CE4B97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33" w:history="1">
            <w:r w:rsidRPr="00EA1784">
              <w:rPr>
                <w:rStyle w:val="Hyperlink"/>
                <w:noProof/>
              </w:rPr>
              <w:t>D-1.1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 Constraints</w:t>
            </w:r>
            <w:r>
              <w:rPr>
                <w:noProof/>
                <w:webHidden/>
              </w:rPr>
              <w:tab/>
            </w:r>
            <w:r>
              <w:rPr>
                <w:noProof/>
                <w:webHidden/>
              </w:rPr>
              <w:fldChar w:fldCharType="begin"/>
            </w:r>
            <w:r>
              <w:rPr>
                <w:noProof/>
                <w:webHidden/>
              </w:rPr>
              <w:instrText xml:space="preserve"> PAGEREF _Toc194067233 \h </w:instrText>
            </w:r>
            <w:r>
              <w:rPr>
                <w:noProof/>
                <w:webHidden/>
              </w:rPr>
            </w:r>
            <w:r>
              <w:rPr>
                <w:noProof/>
                <w:webHidden/>
              </w:rPr>
              <w:fldChar w:fldCharType="separate"/>
            </w:r>
            <w:r>
              <w:rPr>
                <w:noProof/>
                <w:webHidden/>
              </w:rPr>
              <w:t>77</w:t>
            </w:r>
            <w:r>
              <w:rPr>
                <w:noProof/>
                <w:webHidden/>
              </w:rPr>
              <w:fldChar w:fldCharType="end"/>
            </w:r>
          </w:hyperlink>
        </w:p>
        <w:p w14:paraId="2F8E7CA9" w14:textId="1A3091E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34" w:history="1">
            <w:r w:rsidRPr="00EA1784">
              <w:rPr>
                <w:rStyle w:val="Hyperlink"/>
                <w:noProof/>
              </w:rPr>
              <w:t>D-1.2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Enhanced Safety Contour Selection and Implementation</w:t>
            </w:r>
            <w:r>
              <w:rPr>
                <w:noProof/>
                <w:webHidden/>
              </w:rPr>
              <w:tab/>
            </w:r>
            <w:r>
              <w:rPr>
                <w:noProof/>
                <w:webHidden/>
              </w:rPr>
              <w:fldChar w:fldCharType="begin"/>
            </w:r>
            <w:r>
              <w:rPr>
                <w:noProof/>
                <w:webHidden/>
              </w:rPr>
              <w:instrText xml:space="preserve"> PAGEREF _Toc194067234 \h </w:instrText>
            </w:r>
            <w:r>
              <w:rPr>
                <w:noProof/>
                <w:webHidden/>
              </w:rPr>
            </w:r>
            <w:r>
              <w:rPr>
                <w:noProof/>
                <w:webHidden/>
              </w:rPr>
              <w:fldChar w:fldCharType="separate"/>
            </w:r>
            <w:r>
              <w:rPr>
                <w:noProof/>
                <w:webHidden/>
              </w:rPr>
              <w:t>78</w:t>
            </w:r>
            <w:r>
              <w:rPr>
                <w:noProof/>
                <w:webHidden/>
              </w:rPr>
              <w:fldChar w:fldCharType="end"/>
            </w:r>
          </w:hyperlink>
        </w:p>
        <w:p w14:paraId="08512F0C" w14:textId="0D964AC3"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5" w:history="1">
            <w:r w:rsidRPr="00EA1784">
              <w:rPr>
                <w:rStyle w:val="Hyperlink"/>
                <w:noProof/>
              </w:rPr>
              <w:t>D-2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Water Level Adjustment (WLA)</w:t>
            </w:r>
            <w:r>
              <w:rPr>
                <w:noProof/>
                <w:webHidden/>
              </w:rPr>
              <w:tab/>
            </w:r>
            <w:r>
              <w:rPr>
                <w:noProof/>
                <w:webHidden/>
              </w:rPr>
              <w:fldChar w:fldCharType="begin"/>
            </w:r>
            <w:r>
              <w:rPr>
                <w:noProof/>
                <w:webHidden/>
              </w:rPr>
              <w:instrText xml:space="preserve"> PAGEREF _Toc194067235 \h </w:instrText>
            </w:r>
            <w:r>
              <w:rPr>
                <w:noProof/>
                <w:webHidden/>
              </w:rPr>
            </w:r>
            <w:r>
              <w:rPr>
                <w:noProof/>
                <w:webHidden/>
              </w:rPr>
              <w:fldChar w:fldCharType="separate"/>
            </w:r>
            <w:r>
              <w:rPr>
                <w:noProof/>
                <w:webHidden/>
              </w:rPr>
              <w:t>80</w:t>
            </w:r>
            <w:r>
              <w:rPr>
                <w:noProof/>
                <w:webHidden/>
              </w:rPr>
              <w:fldChar w:fldCharType="end"/>
            </w:r>
          </w:hyperlink>
        </w:p>
        <w:p w14:paraId="2D86960F" w14:textId="0743803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6" w:history="1">
            <w:r w:rsidRPr="00EA1784">
              <w:rPr>
                <w:rStyle w:val="Hyperlink"/>
                <w:noProof/>
              </w:rPr>
              <w:t>D-2.1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Scope</w:t>
            </w:r>
            <w:r>
              <w:rPr>
                <w:noProof/>
                <w:webHidden/>
              </w:rPr>
              <w:tab/>
            </w:r>
            <w:r>
              <w:rPr>
                <w:noProof/>
                <w:webHidden/>
              </w:rPr>
              <w:fldChar w:fldCharType="begin"/>
            </w:r>
            <w:r>
              <w:rPr>
                <w:noProof/>
                <w:webHidden/>
              </w:rPr>
              <w:instrText xml:space="preserve"> PAGEREF _Toc194067236 \h </w:instrText>
            </w:r>
            <w:r>
              <w:rPr>
                <w:noProof/>
                <w:webHidden/>
              </w:rPr>
            </w:r>
            <w:r>
              <w:rPr>
                <w:noProof/>
                <w:webHidden/>
              </w:rPr>
              <w:fldChar w:fldCharType="separate"/>
            </w:r>
            <w:r>
              <w:rPr>
                <w:noProof/>
                <w:webHidden/>
              </w:rPr>
              <w:t>80</w:t>
            </w:r>
            <w:r>
              <w:rPr>
                <w:noProof/>
                <w:webHidden/>
              </w:rPr>
              <w:fldChar w:fldCharType="end"/>
            </w:r>
          </w:hyperlink>
        </w:p>
        <w:p w14:paraId="1F3787DB" w14:textId="30A529A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7" w:history="1">
            <w:r w:rsidRPr="00EA1784">
              <w:rPr>
                <w:rStyle w:val="Hyperlink"/>
                <w:noProof/>
              </w:rPr>
              <w:t>D-2.2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Constraints on input data</w:t>
            </w:r>
            <w:r>
              <w:rPr>
                <w:noProof/>
                <w:webHidden/>
              </w:rPr>
              <w:tab/>
            </w:r>
            <w:r>
              <w:rPr>
                <w:noProof/>
                <w:webHidden/>
              </w:rPr>
              <w:fldChar w:fldCharType="begin"/>
            </w:r>
            <w:r>
              <w:rPr>
                <w:noProof/>
                <w:webHidden/>
              </w:rPr>
              <w:instrText xml:space="preserve"> PAGEREF _Toc194067237 \h </w:instrText>
            </w:r>
            <w:r>
              <w:rPr>
                <w:noProof/>
                <w:webHidden/>
              </w:rPr>
            </w:r>
            <w:r>
              <w:rPr>
                <w:noProof/>
                <w:webHidden/>
              </w:rPr>
              <w:fldChar w:fldCharType="separate"/>
            </w:r>
            <w:r>
              <w:rPr>
                <w:noProof/>
                <w:webHidden/>
              </w:rPr>
              <w:t>80</w:t>
            </w:r>
            <w:r>
              <w:rPr>
                <w:noProof/>
                <w:webHidden/>
              </w:rPr>
              <w:fldChar w:fldCharType="end"/>
            </w:r>
          </w:hyperlink>
        </w:p>
        <w:p w14:paraId="30639E32" w14:textId="0D4AAEA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8" w:history="1">
            <w:r w:rsidRPr="00EA1784">
              <w:rPr>
                <w:rStyle w:val="Hyperlink"/>
                <w:noProof/>
              </w:rPr>
              <w:t>D-2.3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User Inputs</w:t>
            </w:r>
            <w:r>
              <w:rPr>
                <w:noProof/>
                <w:webHidden/>
              </w:rPr>
              <w:tab/>
            </w:r>
            <w:r>
              <w:rPr>
                <w:noProof/>
                <w:webHidden/>
              </w:rPr>
              <w:fldChar w:fldCharType="begin"/>
            </w:r>
            <w:r>
              <w:rPr>
                <w:noProof/>
                <w:webHidden/>
              </w:rPr>
              <w:instrText xml:space="preserve"> PAGEREF _Toc194067238 \h </w:instrText>
            </w:r>
            <w:r>
              <w:rPr>
                <w:noProof/>
                <w:webHidden/>
              </w:rPr>
            </w:r>
            <w:r>
              <w:rPr>
                <w:noProof/>
                <w:webHidden/>
              </w:rPr>
              <w:fldChar w:fldCharType="separate"/>
            </w:r>
            <w:r>
              <w:rPr>
                <w:noProof/>
                <w:webHidden/>
              </w:rPr>
              <w:t>81</w:t>
            </w:r>
            <w:r>
              <w:rPr>
                <w:noProof/>
                <w:webHidden/>
              </w:rPr>
              <w:fldChar w:fldCharType="end"/>
            </w:r>
          </w:hyperlink>
        </w:p>
        <w:p w14:paraId="78B8C27F" w14:textId="75F3F639"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9" w:history="1">
            <w:r w:rsidRPr="00EA1784">
              <w:rPr>
                <w:rStyle w:val="Hyperlink"/>
                <w:noProof/>
              </w:rPr>
              <w:t>D-2.4</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 general</w:t>
            </w:r>
            <w:r>
              <w:rPr>
                <w:noProof/>
                <w:webHidden/>
              </w:rPr>
              <w:tab/>
            </w:r>
            <w:r>
              <w:rPr>
                <w:noProof/>
                <w:webHidden/>
              </w:rPr>
              <w:fldChar w:fldCharType="begin"/>
            </w:r>
            <w:r>
              <w:rPr>
                <w:noProof/>
                <w:webHidden/>
              </w:rPr>
              <w:instrText xml:space="preserve"> PAGEREF _Toc194067239 \h </w:instrText>
            </w:r>
            <w:r>
              <w:rPr>
                <w:noProof/>
                <w:webHidden/>
              </w:rPr>
            </w:r>
            <w:r>
              <w:rPr>
                <w:noProof/>
                <w:webHidden/>
              </w:rPr>
              <w:fldChar w:fldCharType="separate"/>
            </w:r>
            <w:r>
              <w:rPr>
                <w:noProof/>
                <w:webHidden/>
              </w:rPr>
              <w:t>81</w:t>
            </w:r>
            <w:r>
              <w:rPr>
                <w:noProof/>
                <w:webHidden/>
              </w:rPr>
              <w:fldChar w:fldCharType="end"/>
            </w:r>
          </w:hyperlink>
        </w:p>
        <w:p w14:paraId="630A7646" w14:textId="1D10E40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0" w:history="1">
            <w:r w:rsidRPr="00EA1784">
              <w:rPr>
                <w:rStyle w:val="Hyperlink"/>
                <w:noProof/>
              </w:rPr>
              <w:t>D-2.5</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of WLA Option 1 – WLA for a single datetime instant</w:t>
            </w:r>
            <w:r>
              <w:rPr>
                <w:noProof/>
                <w:webHidden/>
              </w:rPr>
              <w:tab/>
            </w:r>
            <w:r>
              <w:rPr>
                <w:noProof/>
                <w:webHidden/>
              </w:rPr>
              <w:fldChar w:fldCharType="begin"/>
            </w:r>
            <w:r>
              <w:rPr>
                <w:noProof/>
                <w:webHidden/>
              </w:rPr>
              <w:instrText xml:space="preserve"> PAGEREF _Toc194067240 \h </w:instrText>
            </w:r>
            <w:r>
              <w:rPr>
                <w:noProof/>
                <w:webHidden/>
              </w:rPr>
            </w:r>
            <w:r>
              <w:rPr>
                <w:noProof/>
                <w:webHidden/>
              </w:rPr>
              <w:fldChar w:fldCharType="separate"/>
            </w:r>
            <w:r>
              <w:rPr>
                <w:noProof/>
                <w:webHidden/>
              </w:rPr>
              <w:t>82</w:t>
            </w:r>
            <w:r>
              <w:rPr>
                <w:noProof/>
                <w:webHidden/>
              </w:rPr>
              <w:fldChar w:fldCharType="end"/>
            </w:r>
          </w:hyperlink>
        </w:p>
        <w:p w14:paraId="23684A1A" w14:textId="43FCD0B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1" w:history="1">
            <w:r w:rsidRPr="00EA1784">
              <w:rPr>
                <w:rStyle w:val="Hyperlink"/>
                <w:noProof/>
              </w:rPr>
              <w:t>D-2.6</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of WLA Option 2 – WLA for a datetime range specified by the user as a time period</w:t>
            </w:r>
            <w:r>
              <w:rPr>
                <w:noProof/>
                <w:webHidden/>
              </w:rPr>
              <w:tab/>
            </w:r>
            <w:r>
              <w:rPr>
                <w:noProof/>
                <w:webHidden/>
              </w:rPr>
              <w:fldChar w:fldCharType="begin"/>
            </w:r>
            <w:r>
              <w:rPr>
                <w:noProof/>
                <w:webHidden/>
              </w:rPr>
              <w:instrText xml:space="preserve"> PAGEREF _Toc194067241 \h </w:instrText>
            </w:r>
            <w:r>
              <w:rPr>
                <w:noProof/>
                <w:webHidden/>
              </w:rPr>
            </w:r>
            <w:r>
              <w:rPr>
                <w:noProof/>
                <w:webHidden/>
              </w:rPr>
              <w:fldChar w:fldCharType="separate"/>
            </w:r>
            <w:r>
              <w:rPr>
                <w:noProof/>
                <w:webHidden/>
              </w:rPr>
              <w:t>83</w:t>
            </w:r>
            <w:r>
              <w:rPr>
                <w:noProof/>
                <w:webHidden/>
              </w:rPr>
              <w:fldChar w:fldCharType="end"/>
            </w:r>
          </w:hyperlink>
        </w:p>
        <w:p w14:paraId="72EF85C8" w14:textId="1DFDF73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2" w:history="1">
            <w:r w:rsidRPr="00EA1784">
              <w:rPr>
                <w:rStyle w:val="Hyperlink"/>
                <w:noProof/>
              </w:rPr>
              <w:t>D-2.7</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of WLA Option 3 – linking of WLA to a defined route with planned waypoints and times</w:t>
            </w:r>
            <w:r>
              <w:rPr>
                <w:noProof/>
                <w:webHidden/>
              </w:rPr>
              <w:tab/>
            </w:r>
            <w:r>
              <w:rPr>
                <w:noProof/>
                <w:webHidden/>
              </w:rPr>
              <w:fldChar w:fldCharType="begin"/>
            </w:r>
            <w:r>
              <w:rPr>
                <w:noProof/>
                <w:webHidden/>
              </w:rPr>
              <w:instrText xml:space="preserve"> PAGEREF _Toc194067242 \h </w:instrText>
            </w:r>
            <w:r>
              <w:rPr>
                <w:noProof/>
                <w:webHidden/>
              </w:rPr>
            </w:r>
            <w:r>
              <w:rPr>
                <w:noProof/>
                <w:webHidden/>
              </w:rPr>
              <w:fldChar w:fldCharType="separate"/>
            </w:r>
            <w:r>
              <w:rPr>
                <w:noProof/>
                <w:webHidden/>
              </w:rPr>
              <w:t>84</w:t>
            </w:r>
            <w:r>
              <w:rPr>
                <w:noProof/>
                <w:webHidden/>
              </w:rPr>
              <w:fldChar w:fldCharType="end"/>
            </w:r>
          </w:hyperlink>
        </w:p>
        <w:p w14:paraId="69EC4EA7" w14:textId="3710F98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3" w:history="1">
            <w:r w:rsidRPr="00EA1784">
              <w:rPr>
                <w:rStyle w:val="Hyperlink"/>
                <w:noProof/>
              </w:rPr>
              <w:t>D-3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Treatment of depth and water level related S-101 features</w:t>
            </w:r>
            <w:r>
              <w:rPr>
                <w:noProof/>
                <w:webHidden/>
              </w:rPr>
              <w:tab/>
            </w:r>
            <w:r>
              <w:rPr>
                <w:noProof/>
                <w:webHidden/>
              </w:rPr>
              <w:fldChar w:fldCharType="begin"/>
            </w:r>
            <w:r>
              <w:rPr>
                <w:noProof/>
                <w:webHidden/>
              </w:rPr>
              <w:instrText xml:space="preserve"> PAGEREF _Toc194067243 \h </w:instrText>
            </w:r>
            <w:r>
              <w:rPr>
                <w:noProof/>
                <w:webHidden/>
              </w:rPr>
            </w:r>
            <w:r>
              <w:rPr>
                <w:noProof/>
                <w:webHidden/>
              </w:rPr>
              <w:fldChar w:fldCharType="separate"/>
            </w:r>
            <w:r>
              <w:rPr>
                <w:noProof/>
                <w:webHidden/>
              </w:rPr>
              <w:t>89</w:t>
            </w:r>
            <w:r>
              <w:rPr>
                <w:noProof/>
                <w:webHidden/>
              </w:rPr>
              <w:fldChar w:fldCharType="end"/>
            </w:r>
          </w:hyperlink>
        </w:p>
        <w:p w14:paraId="29924665" w14:textId="770A700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4" w:history="1">
            <w:r w:rsidRPr="00EA1784">
              <w:rPr>
                <w:rStyle w:val="Hyperlink"/>
                <w:noProof/>
              </w:rPr>
              <w:t>D-3.1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Substitution and adjustment of depth values</w:t>
            </w:r>
            <w:r>
              <w:rPr>
                <w:noProof/>
                <w:webHidden/>
              </w:rPr>
              <w:tab/>
            </w:r>
            <w:r>
              <w:rPr>
                <w:noProof/>
                <w:webHidden/>
              </w:rPr>
              <w:fldChar w:fldCharType="begin"/>
            </w:r>
            <w:r>
              <w:rPr>
                <w:noProof/>
                <w:webHidden/>
              </w:rPr>
              <w:instrText xml:space="preserve"> PAGEREF _Toc194067244 \h </w:instrText>
            </w:r>
            <w:r>
              <w:rPr>
                <w:noProof/>
                <w:webHidden/>
              </w:rPr>
            </w:r>
            <w:r>
              <w:rPr>
                <w:noProof/>
                <w:webHidden/>
              </w:rPr>
              <w:fldChar w:fldCharType="separate"/>
            </w:r>
            <w:r>
              <w:rPr>
                <w:noProof/>
                <w:webHidden/>
              </w:rPr>
              <w:t>89</w:t>
            </w:r>
            <w:r>
              <w:rPr>
                <w:noProof/>
                <w:webHidden/>
              </w:rPr>
              <w:fldChar w:fldCharType="end"/>
            </w:r>
          </w:hyperlink>
        </w:p>
        <w:p w14:paraId="6BA34F7B" w14:textId="09A955B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5" w:history="1">
            <w:r w:rsidRPr="00EA1784">
              <w:rPr>
                <w:rStyle w:val="Hyperlink"/>
                <w:noProof/>
              </w:rPr>
              <w:t>D-3.2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Areas covered by S-102 only or by both S-102 and S-104</w:t>
            </w:r>
            <w:r>
              <w:rPr>
                <w:noProof/>
                <w:webHidden/>
              </w:rPr>
              <w:tab/>
            </w:r>
            <w:r>
              <w:rPr>
                <w:noProof/>
                <w:webHidden/>
              </w:rPr>
              <w:fldChar w:fldCharType="begin"/>
            </w:r>
            <w:r>
              <w:rPr>
                <w:noProof/>
                <w:webHidden/>
              </w:rPr>
              <w:instrText xml:space="preserve"> PAGEREF _Toc194067245 \h </w:instrText>
            </w:r>
            <w:r>
              <w:rPr>
                <w:noProof/>
                <w:webHidden/>
              </w:rPr>
            </w:r>
            <w:r>
              <w:rPr>
                <w:noProof/>
                <w:webHidden/>
              </w:rPr>
              <w:fldChar w:fldCharType="separate"/>
            </w:r>
            <w:r>
              <w:rPr>
                <w:noProof/>
                <w:webHidden/>
              </w:rPr>
              <w:t>89</w:t>
            </w:r>
            <w:r>
              <w:rPr>
                <w:noProof/>
                <w:webHidden/>
              </w:rPr>
              <w:fldChar w:fldCharType="end"/>
            </w:r>
          </w:hyperlink>
        </w:p>
        <w:p w14:paraId="732D03C3" w14:textId="449E161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6" w:history="1">
            <w:r w:rsidRPr="00EA1784">
              <w:rPr>
                <w:rStyle w:val="Hyperlink"/>
                <w:noProof/>
              </w:rPr>
              <w:t>D-3.3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Adjustment of heights and vertical clearance values</w:t>
            </w:r>
            <w:r>
              <w:rPr>
                <w:noProof/>
                <w:webHidden/>
              </w:rPr>
              <w:tab/>
            </w:r>
            <w:r>
              <w:rPr>
                <w:noProof/>
                <w:webHidden/>
              </w:rPr>
              <w:fldChar w:fldCharType="begin"/>
            </w:r>
            <w:r>
              <w:rPr>
                <w:noProof/>
                <w:webHidden/>
              </w:rPr>
              <w:instrText xml:space="preserve"> PAGEREF _Toc194067246 \h </w:instrText>
            </w:r>
            <w:r>
              <w:rPr>
                <w:noProof/>
                <w:webHidden/>
              </w:rPr>
            </w:r>
            <w:r>
              <w:rPr>
                <w:noProof/>
                <w:webHidden/>
              </w:rPr>
              <w:fldChar w:fldCharType="separate"/>
            </w:r>
            <w:r>
              <w:rPr>
                <w:noProof/>
                <w:webHidden/>
              </w:rPr>
              <w:t>91</w:t>
            </w:r>
            <w:r>
              <w:rPr>
                <w:noProof/>
                <w:webHidden/>
              </w:rPr>
              <w:fldChar w:fldCharType="end"/>
            </w:r>
          </w:hyperlink>
        </w:p>
        <w:p w14:paraId="20F64734" w14:textId="743BD20D"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7" w:history="1">
            <w:r w:rsidRPr="00EA1784">
              <w:rPr>
                <w:rStyle w:val="Hyperlink"/>
                <w:noProof/>
              </w:rPr>
              <w:t>D-3.4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Alerts and indication details</w:t>
            </w:r>
            <w:r>
              <w:rPr>
                <w:noProof/>
                <w:webHidden/>
              </w:rPr>
              <w:tab/>
            </w:r>
            <w:r>
              <w:rPr>
                <w:noProof/>
                <w:webHidden/>
              </w:rPr>
              <w:fldChar w:fldCharType="begin"/>
            </w:r>
            <w:r>
              <w:rPr>
                <w:noProof/>
                <w:webHidden/>
              </w:rPr>
              <w:instrText xml:space="preserve"> PAGEREF _Toc194067247 \h </w:instrText>
            </w:r>
            <w:r>
              <w:rPr>
                <w:noProof/>
                <w:webHidden/>
              </w:rPr>
            </w:r>
            <w:r>
              <w:rPr>
                <w:noProof/>
                <w:webHidden/>
              </w:rPr>
              <w:fldChar w:fldCharType="separate"/>
            </w:r>
            <w:r>
              <w:rPr>
                <w:noProof/>
                <w:webHidden/>
              </w:rPr>
              <w:t>92</w:t>
            </w:r>
            <w:r>
              <w:rPr>
                <w:noProof/>
                <w:webHidden/>
              </w:rPr>
              <w:fldChar w:fldCharType="end"/>
            </w:r>
          </w:hyperlink>
        </w:p>
        <w:p w14:paraId="23165701" w14:textId="312D4F3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8" w:history="1">
            <w:r w:rsidRPr="00EA1784">
              <w:rPr>
                <w:rStyle w:val="Hyperlink"/>
                <w:noProof/>
              </w:rPr>
              <w:t>D-3.5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Legend details</w:t>
            </w:r>
            <w:r>
              <w:rPr>
                <w:noProof/>
                <w:webHidden/>
              </w:rPr>
              <w:tab/>
            </w:r>
            <w:r>
              <w:rPr>
                <w:noProof/>
                <w:webHidden/>
              </w:rPr>
              <w:fldChar w:fldCharType="begin"/>
            </w:r>
            <w:r>
              <w:rPr>
                <w:noProof/>
                <w:webHidden/>
              </w:rPr>
              <w:instrText xml:space="preserve"> PAGEREF _Toc194067248 \h </w:instrText>
            </w:r>
            <w:r>
              <w:rPr>
                <w:noProof/>
                <w:webHidden/>
              </w:rPr>
            </w:r>
            <w:r>
              <w:rPr>
                <w:noProof/>
                <w:webHidden/>
              </w:rPr>
              <w:fldChar w:fldCharType="separate"/>
            </w:r>
            <w:r>
              <w:rPr>
                <w:noProof/>
                <w:webHidden/>
              </w:rPr>
              <w:t>92</w:t>
            </w:r>
            <w:r>
              <w:rPr>
                <w:noProof/>
                <w:webHidden/>
              </w:rPr>
              <w:fldChar w:fldCharType="end"/>
            </w:r>
          </w:hyperlink>
        </w:p>
        <w:p w14:paraId="2B149549" w14:textId="4CEF4951"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9" w:history="1">
            <w:r w:rsidRPr="00EA1784">
              <w:rPr>
                <w:rStyle w:val="Hyperlink"/>
                <w:noProof/>
              </w:rPr>
              <w:t>Appendix E – Dataset Loading and Display (Rendering) Algorithms</w:t>
            </w:r>
            <w:r>
              <w:rPr>
                <w:noProof/>
                <w:webHidden/>
              </w:rPr>
              <w:tab/>
            </w:r>
            <w:r>
              <w:rPr>
                <w:noProof/>
                <w:webHidden/>
              </w:rPr>
              <w:fldChar w:fldCharType="begin"/>
            </w:r>
            <w:r>
              <w:rPr>
                <w:noProof/>
                <w:webHidden/>
              </w:rPr>
              <w:instrText xml:space="preserve"> PAGEREF _Toc194067249 \h </w:instrText>
            </w:r>
            <w:r>
              <w:rPr>
                <w:noProof/>
                <w:webHidden/>
              </w:rPr>
            </w:r>
            <w:r>
              <w:rPr>
                <w:noProof/>
                <w:webHidden/>
              </w:rPr>
              <w:fldChar w:fldCharType="separate"/>
            </w:r>
            <w:r>
              <w:rPr>
                <w:noProof/>
                <w:webHidden/>
              </w:rPr>
              <w:t>94</w:t>
            </w:r>
            <w:r>
              <w:rPr>
                <w:noProof/>
                <w:webHidden/>
              </w:rPr>
              <w:fldChar w:fldCharType="end"/>
            </w:r>
          </w:hyperlink>
        </w:p>
        <w:p w14:paraId="4FAFD5C7" w14:textId="0EF5F46B"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0" w:history="1">
            <w:r w:rsidRPr="00EA1784">
              <w:rPr>
                <w:rStyle w:val="Hyperlink"/>
                <w:noProof/>
              </w:rPr>
              <w:t>E-1.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_Toc194067250 \h </w:instrText>
            </w:r>
            <w:r>
              <w:rPr>
                <w:noProof/>
                <w:webHidden/>
              </w:rPr>
            </w:r>
            <w:r>
              <w:rPr>
                <w:noProof/>
                <w:webHidden/>
              </w:rPr>
              <w:fldChar w:fldCharType="separate"/>
            </w:r>
            <w:r>
              <w:rPr>
                <w:noProof/>
                <w:webHidden/>
              </w:rPr>
              <w:t>94</w:t>
            </w:r>
            <w:r>
              <w:rPr>
                <w:noProof/>
                <w:webHidden/>
              </w:rPr>
              <w:fldChar w:fldCharType="end"/>
            </w:r>
          </w:hyperlink>
        </w:p>
        <w:p w14:paraId="27A91F57" w14:textId="466FD76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51" w:history="1">
            <w:r w:rsidRPr="00EA1784">
              <w:rPr>
                <w:rStyle w:val="Hyperlink"/>
                <w:noProof/>
                <w:lang w:eastAsia="en-US"/>
              </w:rPr>
              <w:t>E-1.1.1.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lang w:eastAsia="en-US"/>
              </w:rPr>
              <w:t>Prerequisites</w:t>
            </w:r>
            <w:r>
              <w:rPr>
                <w:noProof/>
                <w:webHidden/>
              </w:rPr>
              <w:tab/>
            </w:r>
            <w:r>
              <w:rPr>
                <w:noProof/>
                <w:webHidden/>
              </w:rPr>
              <w:fldChar w:fldCharType="begin"/>
            </w:r>
            <w:r>
              <w:rPr>
                <w:noProof/>
                <w:webHidden/>
              </w:rPr>
              <w:instrText xml:space="preserve"> PAGEREF _Toc194067251 \h </w:instrText>
            </w:r>
            <w:r>
              <w:rPr>
                <w:noProof/>
                <w:webHidden/>
              </w:rPr>
            </w:r>
            <w:r>
              <w:rPr>
                <w:noProof/>
                <w:webHidden/>
              </w:rPr>
              <w:fldChar w:fldCharType="separate"/>
            </w:r>
            <w:r>
              <w:rPr>
                <w:noProof/>
                <w:webHidden/>
              </w:rPr>
              <w:t>94</w:t>
            </w:r>
            <w:r>
              <w:rPr>
                <w:noProof/>
                <w:webHidden/>
              </w:rPr>
              <w:fldChar w:fldCharType="end"/>
            </w:r>
          </w:hyperlink>
        </w:p>
        <w:p w14:paraId="1E242399" w14:textId="59571FFF"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2" w:history="1">
            <w:r w:rsidRPr="00EA1784">
              <w:rPr>
                <w:rStyle w:val="Hyperlink"/>
                <w:noProof/>
              </w:rPr>
              <w:t>Appendix F – GML Coverage Polygons</w:t>
            </w:r>
            <w:r>
              <w:rPr>
                <w:noProof/>
                <w:webHidden/>
              </w:rPr>
              <w:tab/>
            </w:r>
            <w:r>
              <w:rPr>
                <w:noProof/>
                <w:webHidden/>
              </w:rPr>
              <w:fldChar w:fldCharType="begin"/>
            </w:r>
            <w:r>
              <w:rPr>
                <w:noProof/>
                <w:webHidden/>
              </w:rPr>
              <w:instrText xml:space="preserve"> PAGEREF _Toc194067252 \h </w:instrText>
            </w:r>
            <w:r>
              <w:rPr>
                <w:noProof/>
                <w:webHidden/>
              </w:rPr>
            </w:r>
            <w:r>
              <w:rPr>
                <w:noProof/>
                <w:webHidden/>
              </w:rPr>
              <w:fldChar w:fldCharType="separate"/>
            </w:r>
            <w:r>
              <w:rPr>
                <w:noProof/>
                <w:webHidden/>
              </w:rPr>
              <w:t>100</w:t>
            </w:r>
            <w:r>
              <w:rPr>
                <w:noProof/>
                <w:webHidden/>
              </w:rPr>
              <w:fldChar w:fldCharType="end"/>
            </w:r>
          </w:hyperlink>
        </w:p>
        <w:p w14:paraId="6B7679FF" w14:textId="02706AC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3" w:history="1">
            <w:r w:rsidRPr="00EA1784">
              <w:rPr>
                <w:rStyle w:val="Hyperlink"/>
                <w:noProof/>
              </w:rPr>
              <w:t>F-1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GML Coverage Polygons</w:t>
            </w:r>
            <w:r>
              <w:rPr>
                <w:noProof/>
                <w:webHidden/>
              </w:rPr>
              <w:tab/>
            </w:r>
            <w:r>
              <w:rPr>
                <w:noProof/>
                <w:webHidden/>
              </w:rPr>
              <w:fldChar w:fldCharType="begin"/>
            </w:r>
            <w:r>
              <w:rPr>
                <w:noProof/>
                <w:webHidden/>
              </w:rPr>
              <w:instrText xml:space="preserve"> PAGEREF _Toc194067253 \h </w:instrText>
            </w:r>
            <w:r>
              <w:rPr>
                <w:noProof/>
                <w:webHidden/>
              </w:rPr>
            </w:r>
            <w:r>
              <w:rPr>
                <w:noProof/>
                <w:webHidden/>
              </w:rPr>
              <w:fldChar w:fldCharType="separate"/>
            </w:r>
            <w:r>
              <w:rPr>
                <w:noProof/>
                <w:webHidden/>
              </w:rPr>
              <w:t>100</w:t>
            </w:r>
            <w:r>
              <w:rPr>
                <w:noProof/>
                <w:webHidden/>
              </w:rPr>
              <w:fldChar w:fldCharType="end"/>
            </w:r>
          </w:hyperlink>
        </w:p>
        <w:p w14:paraId="3B332E89" w14:textId="4CAD773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54" w:history="1">
            <w:r w:rsidRPr="00EA1784">
              <w:rPr>
                <w:rStyle w:val="Hyperlink"/>
                <w:noProof/>
              </w:rPr>
              <w:t>F-1.1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_Toc194067254 \h </w:instrText>
            </w:r>
            <w:r>
              <w:rPr>
                <w:noProof/>
                <w:webHidden/>
              </w:rPr>
            </w:r>
            <w:r>
              <w:rPr>
                <w:noProof/>
                <w:webHidden/>
              </w:rPr>
              <w:fldChar w:fldCharType="separate"/>
            </w:r>
            <w:r>
              <w:rPr>
                <w:noProof/>
                <w:webHidden/>
              </w:rPr>
              <w:t>100</w:t>
            </w:r>
            <w:r>
              <w:rPr>
                <w:noProof/>
                <w:webHidden/>
              </w:rPr>
              <w:fldChar w:fldCharType="end"/>
            </w:r>
          </w:hyperlink>
        </w:p>
        <w:p w14:paraId="358D2433" w14:textId="744976E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56" w:history="1">
            <w:r w:rsidRPr="00EA1784">
              <w:rPr>
                <w:rStyle w:val="Hyperlink"/>
                <w:noProof/>
              </w:rPr>
              <w:t>F-1.2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Specification</w:t>
            </w:r>
            <w:r>
              <w:rPr>
                <w:noProof/>
                <w:webHidden/>
              </w:rPr>
              <w:tab/>
            </w:r>
            <w:r>
              <w:rPr>
                <w:noProof/>
                <w:webHidden/>
              </w:rPr>
              <w:fldChar w:fldCharType="begin"/>
            </w:r>
            <w:r>
              <w:rPr>
                <w:noProof/>
                <w:webHidden/>
              </w:rPr>
              <w:instrText xml:space="preserve"> PAGEREF _Toc194067256 \h </w:instrText>
            </w:r>
            <w:r>
              <w:rPr>
                <w:noProof/>
                <w:webHidden/>
              </w:rPr>
            </w:r>
            <w:r>
              <w:rPr>
                <w:noProof/>
                <w:webHidden/>
              </w:rPr>
              <w:fldChar w:fldCharType="separate"/>
            </w:r>
            <w:r>
              <w:rPr>
                <w:noProof/>
                <w:webHidden/>
              </w:rPr>
              <w:t>100</w:t>
            </w:r>
            <w:r>
              <w:rPr>
                <w:noProof/>
                <w:webHidden/>
              </w:rPr>
              <w:fldChar w:fldCharType="end"/>
            </w:r>
          </w:hyperlink>
        </w:p>
        <w:p w14:paraId="02B2779F" w14:textId="368ED46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7" w:history="1">
            <w:r w:rsidRPr="00EA1784">
              <w:rPr>
                <w:rStyle w:val="Hyperlink"/>
                <w:noProof/>
              </w:rPr>
              <w:t>Appendix G - Thinning Algorithms</w:t>
            </w:r>
            <w:r>
              <w:rPr>
                <w:noProof/>
                <w:webHidden/>
              </w:rPr>
              <w:tab/>
            </w:r>
            <w:r>
              <w:rPr>
                <w:noProof/>
                <w:webHidden/>
              </w:rPr>
              <w:fldChar w:fldCharType="begin"/>
            </w:r>
            <w:r>
              <w:rPr>
                <w:noProof/>
                <w:webHidden/>
              </w:rPr>
              <w:instrText xml:space="preserve"> PAGEREF _Toc194067257 \h </w:instrText>
            </w:r>
            <w:r>
              <w:rPr>
                <w:noProof/>
                <w:webHidden/>
              </w:rPr>
            </w:r>
            <w:r>
              <w:rPr>
                <w:noProof/>
                <w:webHidden/>
              </w:rPr>
              <w:fldChar w:fldCharType="separate"/>
            </w:r>
            <w:r>
              <w:rPr>
                <w:noProof/>
                <w:webHidden/>
              </w:rPr>
              <w:t>101</w:t>
            </w:r>
            <w:r>
              <w:rPr>
                <w:noProof/>
                <w:webHidden/>
              </w:rPr>
              <w:fldChar w:fldCharType="end"/>
            </w:r>
          </w:hyperlink>
        </w:p>
        <w:p w14:paraId="13A3BFFE" w14:textId="1E02DC7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8" w:history="1">
            <w:r w:rsidRPr="00EA1784">
              <w:rPr>
                <w:rStyle w:val="Hyperlink"/>
                <w:noProof/>
              </w:rPr>
              <w:t>G-1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_Toc194067258 \h </w:instrText>
            </w:r>
            <w:r>
              <w:rPr>
                <w:noProof/>
                <w:webHidden/>
              </w:rPr>
            </w:r>
            <w:r>
              <w:rPr>
                <w:noProof/>
                <w:webHidden/>
              </w:rPr>
              <w:fldChar w:fldCharType="separate"/>
            </w:r>
            <w:r>
              <w:rPr>
                <w:noProof/>
                <w:webHidden/>
              </w:rPr>
              <w:t>101</w:t>
            </w:r>
            <w:r>
              <w:rPr>
                <w:noProof/>
                <w:webHidden/>
              </w:rPr>
              <w:fldChar w:fldCharType="end"/>
            </w:r>
          </w:hyperlink>
        </w:p>
        <w:p w14:paraId="0C0933B8" w14:textId="7DADB28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59" w:history="1">
            <w:r w:rsidRPr="00EA1784">
              <w:rPr>
                <w:rStyle w:val="Hyperlink"/>
                <w:noProof/>
              </w:rPr>
              <w:t>G-1.1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Regularly gridded data</w:t>
            </w:r>
            <w:r>
              <w:rPr>
                <w:noProof/>
                <w:webHidden/>
              </w:rPr>
              <w:tab/>
            </w:r>
            <w:r>
              <w:rPr>
                <w:noProof/>
                <w:webHidden/>
              </w:rPr>
              <w:fldChar w:fldCharType="begin"/>
            </w:r>
            <w:r>
              <w:rPr>
                <w:noProof/>
                <w:webHidden/>
              </w:rPr>
              <w:instrText xml:space="preserve"> PAGEREF _Toc194067259 \h </w:instrText>
            </w:r>
            <w:r>
              <w:rPr>
                <w:noProof/>
                <w:webHidden/>
              </w:rPr>
            </w:r>
            <w:r>
              <w:rPr>
                <w:noProof/>
                <w:webHidden/>
              </w:rPr>
              <w:fldChar w:fldCharType="separate"/>
            </w:r>
            <w:r>
              <w:rPr>
                <w:noProof/>
                <w:webHidden/>
              </w:rPr>
              <w:t>101</w:t>
            </w:r>
            <w:r>
              <w:rPr>
                <w:noProof/>
                <w:webHidden/>
              </w:rPr>
              <w:fldChar w:fldCharType="end"/>
            </w:r>
          </w:hyperlink>
        </w:p>
        <w:p w14:paraId="5811C60D" w14:textId="76623506"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60" w:history="1">
            <w:r w:rsidRPr="00EA1784">
              <w:rPr>
                <w:rStyle w:val="Hyperlink"/>
                <w:noProof/>
              </w:rPr>
              <w:t>Appendix H-  Import and Use of projected data on S-100 ECDIS</w:t>
            </w:r>
            <w:r>
              <w:rPr>
                <w:noProof/>
                <w:webHidden/>
              </w:rPr>
              <w:tab/>
            </w:r>
            <w:r>
              <w:rPr>
                <w:noProof/>
                <w:webHidden/>
              </w:rPr>
              <w:fldChar w:fldCharType="begin"/>
            </w:r>
            <w:r>
              <w:rPr>
                <w:noProof/>
                <w:webHidden/>
              </w:rPr>
              <w:instrText xml:space="preserve"> PAGEREF _Toc194067260 \h </w:instrText>
            </w:r>
            <w:r>
              <w:rPr>
                <w:noProof/>
                <w:webHidden/>
              </w:rPr>
            </w:r>
            <w:r>
              <w:rPr>
                <w:noProof/>
                <w:webHidden/>
              </w:rPr>
              <w:fldChar w:fldCharType="separate"/>
            </w:r>
            <w:r>
              <w:rPr>
                <w:noProof/>
                <w:webHidden/>
              </w:rPr>
              <w:t>105</w:t>
            </w:r>
            <w:r>
              <w:rPr>
                <w:noProof/>
                <w:webHidden/>
              </w:rPr>
              <w:fldChar w:fldCharType="end"/>
            </w:r>
          </w:hyperlink>
        </w:p>
        <w:p w14:paraId="3CE7C102" w14:textId="28E3B752"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61" w:history="1">
            <w:r w:rsidRPr="00EA1784">
              <w:rPr>
                <w:rStyle w:val="Hyperlink"/>
                <w:noProof/>
              </w:rPr>
              <w:t>H-1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_Toc194067261 \h </w:instrText>
            </w:r>
            <w:r>
              <w:rPr>
                <w:noProof/>
                <w:webHidden/>
              </w:rPr>
            </w:r>
            <w:r>
              <w:rPr>
                <w:noProof/>
                <w:webHidden/>
              </w:rPr>
              <w:fldChar w:fldCharType="separate"/>
            </w:r>
            <w:r>
              <w:rPr>
                <w:noProof/>
                <w:webHidden/>
              </w:rPr>
              <w:t>105</w:t>
            </w:r>
            <w:r>
              <w:rPr>
                <w:noProof/>
                <w:webHidden/>
              </w:rPr>
              <w:fldChar w:fldCharType="end"/>
            </w:r>
          </w:hyperlink>
        </w:p>
        <w:p w14:paraId="21E42CDD" w14:textId="6AD9685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2" w:history="1">
            <w:r w:rsidRPr="00EA1784">
              <w:rPr>
                <w:rStyle w:val="Hyperlink"/>
                <w:noProof/>
              </w:rPr>
              <w:t>H-1.1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Conversion from UTM to WGS 84</w:t>
            </w:r>
            <w:r>
              <w:rPr>
                <w:noProof/>
                <w:webHidden/>
              </w:rPr>
              <w:tab/>
            </w:r>
            <w:r>
              <w:rPr>
                <w:noProof/>
                <w:webHidden/>
              </w:rPr>
              <w:fldChar w:fldCharType="begin"/>
            </w:r>
            <w:r>
              <w:rPr>
                <w:noProof/>
                <w:webHidden/>
              </w:rPr>
              <w:instrText xml:space="preserve"> PAGEREF _Toc194067262 \h </w:instrText>
            </w:r>
            <w:r>
              <w:rPr>
                <w:noProof/>
                <w:webHidden/>
              </w:rPr>
            </w:r>
            <w:r>
              <w:rPr>
                <w:noProof/>
                <w:webHidden/>
              </w:rPr>
              <w:fldChar w:fldCharType="separate"/>
            </w:r>
            <w:r>
              <w:rPr>
                <w:noProof/>
                <w:webHidden/>
              </w:rPr>
              <w:t>105</w:t>
            </w:r>
            <w:r>
              <w:rPr>
                <w:noProof/>
                <w:webHidden/>
              </w:rPr>
              <w:fldChar w:fldCharType="end"/>
            </w:r>
          </w:hyperlink>
        </w:p>
        <w:p w14:paraId="4999EA88" w14:textId="65BF8AB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3" w:history="1">
            <w:r w:rsidRPr="00EA1784">
              <w:rPr>
                <w:rStyle w:val="Hyperlink"/>
                <w:noProof/>
              </w:rPr>
              <w:t>H-1.2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Conversion from UPS North to WGS 84</w:t>
            </w:r>
            <w:r>
              <w:rPr>
                <w:noProof/>
                <w:webHidden/>
              </w:rPr>
              <w:tab/>
            </w:r>
            <w:r>
              <w:rPr>
                <w:noProof/>
                <w:webHidden/>
              </w:rPr>
              <w:fldChar w:fldCharType="begin"/>
            </w:r>
            <w:r>
              <w:rPr>
                <w:noProof/>
                <w:webHidden/>
              </w:rPr>
              <w:instrText xml:space="preserve"> PAGEREF _Toc194067263 \h </w:instrText>
            </w:r>
            <w:r>
              <w:rPr>
                <w:noProof/>
                <w:webHidden/>
              </w:rPr>
            </w:r>
            <w:r>
              <w:rPr>
                <w:noProof/>
                <w:webHidden/>
              </w:rPr>
              <w:fldChar w:fldCharType="separate"/>
            </w:r>
            <w:r>
              <w:rPr>
                <w:noProof/>
                <w:webHidden/>
              </w:rPr>
              <w:t>107</w:t>
            </w:r>
            <w:r>
              <w:rPr>
                <w:noProof/>
                <w:webHidden/>
              </w:rPr>
              <w:fldChar w:fldCharType="end"/>
            </w:r>
          </w:hyperlink>
        </w:p>
        <w:p w14:paraId="30C751DA" w14:textId="6F7526C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4" w:history="1">
            <w:r w:rsidRPr="00EA1784">
              <w:rPr>
                <w:rStyle w:val="Hyperlink"/>
                <w:noProof/>
              </w:rPr>
              <w:t>H-1.3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Conversion from UPS South to WGS 84</w:t>
            </w:r>
            <w:r>
              <w:rPr>
                <w:noProof/>
                <w:webHidden/>
              </w:rPr>
              <w:tab/>
            </w:r>
            <w:r>
              <w:rPr>
                <w:noProof/>
                <w:webHidden/>
              </w:rPr>
              <w:fldChar w:fldCharType="begin"/>
            </w:r>
            <w:r>
              <w:rPr>
                <w:noProof/>
                <w:webHidden/>
              </w:rPr>
              <w:instrText xml:space="preserve"> PAGEREF _Toc194067264 \h </w:instrText>
            </w:r>
            <w:r>
              <w:rPr>
                <w:noProof/>
                <w:webHidden/>
              </w:rPr>
            </w:r>
            <w:r>
              <w:rPr>
                <w:noProof/>
                <w:webHidden/>
              </w:rPr>
              <w:fldChar w:fldCharType="separate"/>
            </w:r>
            <w:r>
              <w:rPr>
                <w:noProof/>
                <w:webHidden/>
              </w:rPr>
              <w:t>108</w:t>
            </w:r>
            <w:r>
              <w:rPr>
                <w:noProof/>
                <w:webHidden/>
              </w:rPr>
              <w:fldChar w:fldCharType="end"/>
            </w:r>
          </w:hyperlink>
        </w:p>
        <w:p w14:paraId="699BE7FE" w14:textId="6732F75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5" w:history="1">
            <w:r w:rsidRPr="00EA1784">
              <w:rPr>
                <w:rStyle w:val="Hyperlink"/>
                <w:noProof/>
              </w:rPr>
              <w:t>H-1.4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References [Informative]</w:t>
            </w:r>
            <w:r>
              <w:rPr>
                <w:noProof/>
                <w:webHidden/>
              </w:rPr>
              <w:tab/>
            </w:r>
            <w:r>
              <w:rPr>
                <w:noProof/>
                <w:webHidden/>
              </w:rPr>
              <w:fldChar w:fldCharType="begin"/>
            </w:r>
            <w:r>
              <w:rPr>
                <w:noProof/>
                <w:webHidden/>
              </w:rPr>
              <w:instrText xml:space="preserve"> PAGEREF _Toc194067265 \h </w:instrText>
            </w:r>
            <w:r>
              <w:rPr>
                <w:noProof/>
                <w:webHidden/>
              </w:rPr>
            </w:r>
            <w:r>
              <w:rPr>
                <w:noProof/>
                <w:webHidden/>
              </w:rPr>
              <w:fldChar w:fldCharType="separate"/>
            </w:r>
            <w:r>
              <w:rPr>
                <w:noProof/>
                <w:webHidden/>
              </w:rPr>
              <w:t>109</w:t>
            </w:r>
            <w:r>
              <w:rPr>
                <w:noProof/>
                <w:webHidden/>
              </w:rPr>
              <w:fldChar w:fldCharType="end"/>
            </w:r>
          </w:hyperlink>
        </w:p>
        <w:p w14:paraId="22BDCFFF" w14:textId="1D1FE646" w:rsidR="009F2693" w:rsidRPr="00237F07" w:rsidRDefault="000806E0" w:rsidP="004E61EE">
          <w:pPr>
            <w:tabs>
              <w:tab w:val="left" w:pos="567"/>
              <w:tab w:val="left" w:pos="1134"/>
            </w:tabs>
            <w:spacing w:after="0" w:line="240" w:lineRule="auto"/>
          </w:pPr>
          <w:r w:rsidRPr="00237F07">
            <w:rPr>
              <w:bCs/>
            </w:rPr>
            <w:fldChar w:fldCharType="end"/>
          </w:r>
        </w:p>
      </w:sdtContent>
    </w:sdt>
    <w:p w14:paraId="177165BF" w14:textId="77777777" w:rsidR="00703BA8" w:rsidRPr="00237F07" w:rsidRDefault="00703BA8" w:rsidP="004E61EE">
      <w:pPr>
        <w:spacing w:line="240" w:lineRule="auto"/>
      </w:pPr>
      <w:r w:rsidRPr="00237F07">
        <w:br w:type="page"/>
      </w:r>
    </w:p>
    <w:p w14:paraId="3C0D622C" w14:textId="77777777" w:rsidR="00703BA8" w:rsidRPr="00237F07" w:rsidRDefault="00703BA8" w:rsidP="004E61EE">
      <w:pPr>
        <w:spacing w:before="360" w:line="240" w:lineRule="auto"/>
        <w:jc w:val="center"/>
        <w:rPr>
          <w:rFonts w:asciiTheme="minorHAnsi" w:eastAsiaTheme="minorEastAsia" w:hAnsiTheme="minorHAnsi"/>
          <w:lang w:eastAsia="en-US"/>
        </w:rPr>
      </w:pPr>
      <w:r w:rsidRPr="00237F07">
        <w:rPr>
          <w:rFonts w:eastAsia="Times New Roman"/>
          <w:b/>
          <w:sz w:val="24"/>
          <w:szCs w:val="24"/>
        </w:rPr>
        <w:lastRenderedPageBreak/>
        <w:t>Document History</w:t>
      </w:r>
    </w:p>
    <w:p w14:paraId="687C0634" w14:textId="77777777" w:rsidR="00703BA8" w:rsidRPr="00237F07" w:rsidRDefault="00703BA8" w:rsidP="00E54143">
      <w:pPr>
        <w:spacing w:line="240" w:lineRule="auto"/>
        <w:jc w:val="both"/>
      </w:pPr>
      <w:r w:rsidRPr="00237F07">
        <w:t>Changes to this Specification are coordinated by the IHO S-100 Working Group. New editions will be made available via the IHO website. Maintenance of the Specification shall conform to IHO Resolution 2/2007 (as amended).</w:t>
      </w:r>
    </w:p>
    <w:tbl>
      <w:tblPr>
        <w:tblW w:w="90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612"/>
        <w:gridCol w:w="1252"/>
        <w:gridCol w:w="4702"/>
      </w:tblGrid>
      <w:tr w:rsidR="00703BA8" w:rsidRPr="00237F07" w14:paraId="73E3154A" w14:textId="77777777" w:rsidTr="00AE3E22">
        <w:tc>
          <w:tcPr>
            <w:tcW w:w="15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06D905" w14:textId="77777777" w:rsidR="00703BA8" w:rsidRPr="00237F07" w:rsidRDefault="00703BA8" w:rsidP="004E61EE">
            <w:pPr>
              <w:spacing w:before="60" w:after="60" w:line="240" w:lineRule="auto"/>
              <w:rPr>
                <w:rFonts w:cs="Arial"/>
                <w:b/>
              </w:rPr>
            </w:pPr>
            <w:r w:rsidRPr="00237F07">
              <w:rPr>
                <w:rFonts w:cs="Arial"/>
                <w:b/>
              </w:rPr>
              <w:t>Version Number</w:t>
            </w:r>
          </w:p>
        </w:tc>
        <w:tc>
          <w:tcPr>
            <w:tcW w:w="16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096BF" w14:textId="77777777" w:rsidR="00703BA8" w:rsidRPr="00237F07" w:rsidRDefault="00703BA8" w:rsidP="004E61EE">
            <w:pPr>
              <w:spacing w:before="60" w:after="60" w:line="240" w:lineRule="auto"/>
              <w:ind w:left="-1" w:firstLine="1"/>
              <w:rPr>
                <w:rFonts w:cs="Arial"/>
                <w:b/>
              </w:rPr>
            </w:pPr>
            <w:r w:rsidRPr="00237F07">
              <w:rPr>
                <w:rFonts w:cs="Arial"/>
                <w:b/>
              </w:rPr>
              <w:t>Date</w:t>
            </w:r>
          </w:p>
        </w:tc>
        <w:tc>
          <w:tcPr>
            <w:tcW w:w="12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63CFA9" w14:textId="3675C8FA" w:rsidR="00703BA8" w:rsidRPr="00237F07" w:rsidRDefault="00703BA8" w:rsidP="000E4371">
            <w:pPr>
              <w:spacing w:before="60" w:after="60" w:line="240" w:lineRule="auto"/>
              <w:ind w:firstLine="21"/>
              <w:rPr>
                <w:rFonts w:cs="Arial"/>
                <w:b/>
              </w:rPr>
            </w:pPr>
            <w:r w:rsidRPr="00237F07">
              <w:rPr>
                <w:rFonts w:cs="Arial"/>
                <w:b/>
              </w:rPr>
              <w:t>A</w:t>
            </w:r>
            <w:r w:rsidR="000E4371" w:rsidRPr="00237F07">
              <w:rPr>
                <w:rFonts w:cs="Arial"/>
                <w:b/>
              </w:rPr>
              <w:t>pproved By</w:t>
            </w:r>
          </w:p>
        </w:tc>
        <w:tc>
          <w:tcPr>
            <w:tcW w:w="47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228208" w14:textId="77777777" w:rsidR="00703BA8" w:rsidRPr="00237F07" w:rsidRDefault="00703BA8" w:rsidP="004E61EE">
            <w:pPr>
              <w:spacing w:before="60" w:after="60" w:line="240" w:lineRule="auto"/>
              <w:ind w:left="44" w:firstLine="43"/>
              <w:rPr>
                <w:rFonts w:cs="Arial"/>
                <w:b/>
              </w:rPr>
            </w:pPr>
            <w:r w:rsidRPr="00237F07">
              <w:rPr>
                <w:rFonts w:cs="Arial"/>
                <w:b/>
              </w:rPr>
              <w:t>Purpose</w:t>
            </w:r>
          </w:p>
        </w:tc>
      </w:tr>
      <w:tr w:rsidR="00703BA8" w:rsidRPr="00B77A92" w14:paraId="027EDA10" w14:textId="77777777" w:rsidTr="00AE3E22">
        <w:tc>
          <w:tcPr>
            <w:tcW w:w="1526" w:type="dxa"/>
            <w:tcBorders>
              <w:top w:val="single" w:sz="4" w:space="0" w:color="auto"/>
              <w:left w:val="single" w:sz="4" w:space="0" w:color="auto"/>
              <w:bottom w:val="single" w:sz="4" w:space="0" w:color="auto"/>
              <w:right w:val="single" w:sz="4" w:space="0" w:color="auto"/>
            </w:tcBorders>
            <w:hideMark/>
          </w:tcPr>
          <w:p w14:paraId="69B4B469" w14:textId="4DB3C3E7" w:rsidR="00703BA8" w:rsidRPr="00237F07" w:rsidRDefault="00703BA8" w:rsidP="004E61EE">
            <w:pPr>
              <w:spacing w:before="60" w:after="60" w:line="240" w:lineRule="auto"/>
              <w:rPr>
                <w:rFonts w:cs="Arial"/>
              </w:rPr>
            </w:pPr>
            <w:r w:rsidRPr="00237F07">
              <w:rPr>
                <w:rFonts w:cs="Arial"/>
              </w:rPr>
              <w:t>0.</w:t>
            </w:r>
            <w:r w:rsidR="00817E4C" w:rsidRPr="00237F07">
              <w:rPr>
                <w:rFonts w:cs="Arial"/>
              </w:rPr>
              <w:t>0.</w:t>
            </w:r>
            <w:r w:rsidRPr="00237F07">
              <w:rPr>
                <w:rFonts w:cs="Arial"/>
              </w:rPr>
              <w:t>1</w:t>
            </w:r>
          </w:p>
        </w:tc>
        <w:tc>
          <w:tcPr>
            <w:tcW w:w="1612" w:type="dxa"/>
            <w:tcBorders>
              <w:top w:val="single" w:sz="4" w:space="0" w:color="auto"/>
              <w:left w:val="single" w:sz="4" w:space="0" w:color="auto"/>
              <w:bottom w:val="single" w:sz="4" w:space="0" w:color="auto"/>
              <w:right w:val="single" w:sz="4" w:space="0" w:color="auto"/>
            </w:tcBorders>
            <w:hideMark/>
          </w:tcPr>
          <w:p w14:paraId="547A1C26" w14:textId="77777777" w:rsidR="00703BA8" w:rsidRPr="00237F07" w:rsidRDefault="00703BA8" w:rsidP="004E61EE">
            <w:pPr>
              <w:spacing w:before="60" w:after="60" w:line="240" w:lineRule="auto"/>
              <w:ind w:left="-1" w:firstLine="1"/>
              <w:rPr>
                <w:rFonts w:cs="Arial"/>
              </w:rPr>
            </w:pPr>
            <w:r w:rsidRPr="00237F07">
              <w:rPr>
                <w:rFonts w:cs="Arial"/>
              </w:rPr>
              <w:t>28 Aug 2020</w:t>
            </w:r>
          </w:p>
        </w:tc>
        <w:tc>
          <w:tcPr>
            <w:tcW w:w="1252" w:type="dxa"/>
            <w:tcBorders>
              <w:top w:val="single" w:sz="4" w:space="0" w:color="auto"/>
              <w:left w:val="single" w:sz="4" w:space="0" w:color="auto"/>
              <w:bottom w:val="single" w:sz="4" w:space="0" w:color="auto"/>
              <w:right w:val="single" w:sz="4" w:space="0" w:color="auto"/>
            </w:tcBorders>
            <w:hideMark/>
          </w:tcPr>
          <w:p w14:paraId="6B96CF3E" w14:textId="77777777" w:rsidR="00703BA8" w:rsidRPr="00237F07" w:rsidRDefault="00703BA8" w:rsidP="004E61EE">
            <w:pPr>
              <w:spacing w:before="60" w:after="60" w:line="240" w:lineRule="auto"/>
              <w:ind w:firstLine="21"/>
              <w:rPr>
                <w:rFonts w:cs="Arial"/>
              </w:rPr>
            </w:pPr>
            <w:r w:rsidRPr="00237F07">
              <w:rPr>
                <w:rFonts w:cs="Arial"/>
              </w:rPr>
              <w:t>RM</w:t>
            </w:r>
          </w:p>
        </w:tc>
        <w:tc>
          <w:tcPr>
            <w:tcW w:w="4702" w:type="dxa"/>
            <w:tcBorders>
              <w:top w:val="single" w:sz="4" w:space="0" w:color="auto"/>
              <w:left w:val="single" w:sz="4" w:space="0" w:color="auto"/>
              <w:bottom w:val="single" w:sz="4" w:space="0" w:color="auto"/>
              <w:right w:val="single" w:sz="4" w:space="0" w:color="auto"/>
            </w:tcBorders>
            <w:hideMark/>
          </w:tcPr>
          <w:p w14:paraId="13997DE1" w14:textId="3BF6C81E" w:rsidR="00703BA8" w:rsidRPr="00237F07" w:rsidRDefault="00703BA8" w:rsidP="004E61EE">
            <w:pPr>
              <w:spacing w:before="60" w:after="60" w:line="240" w:lineRule="auto"/>
              <w:ind w:left="44" w:firstLine="43"/>
              <w:rPr>
                <w:rFonts w:cs="Arial"/>
              </w:rPr>
            </w:pPr>
            <w:r w:rsidRPr="00237F07">
              <w:rPr>
                <w:rFonts w:cs="Arial"/>
              </w:rPr>
              <w:t>First draft. Reviewed by EM</w:t>
            </w:r>
            <w:r w:rsidR="00817E4C" w:rsidRPr="00237F07">
              <w:rPr>
                <w:rFonts w:cs="Arial"/>
              </w:rPr>
              <w:t>.</w:t>
            </w:r>
          </w:p>
        </w:tc>
      </w:tr>
      <w:tr w:rsidR="00703BA8" w:rsidRPr="00B77A92" w14:paraId="529D0F01" w14:textId="77777777" w:rsidTr="00AE3E22">
        <w:tc>
          <w:tcPr>
            <w:tcW w:w="1526" w:type="dxa"/>
            <w:tcBorders>
              <w:top w:val="single" w:sz="4" w:space="0" w:color="auto"/>
              <w:left w:val="single" w:sz="4" w:space="0" w:color="auto"/>
              <w:bottom w:val="single" w:sz="4" w:space="0" w:color="auto"/>
              <w:right w:val="single" w:sz="4" w:space="0" w:color="auto"/>
            </w:tcBorders>
          </w:tcPr>
          <w:p w14:paraId="57804990" w14:textId="046F46AB" w:rsidR="00703BA8" w:rsidRPr="00237F07" w:rsidRDefault="00703BA8" w:rsidP="004E61EE">
            <w:pPr>
              <w:spacing w:before="60" w:after="60" w:line="240" w:lineRule="auto"/>
              <w:rPr>
                <w:rFonts w:cs="Arial"/>
              </w:rPr>
            </w:pPr>
            <w:r w:rsidRPr="00237F07">
              <w:rPr>
                <w:rFonts w:cs="Arial"/>
              </w:rPr>
              <w:t>0.</w:t>
            </w:r>
            <w:r w:rsidR="00817E4C" w:rsidRPr="00237F07">
              <w:rPr>
                <w:rFonts w:cs="Arial"/>
              </w:rPr>
              <w:t>0.</w:t>
            </w:r>
            <w:r w:rsidRPr="00237F07">
              <w:rPr>
                <w:rFonts w:cs="Arial"/>
              </w:rPr>
              <w:t>2</w:t>
            </w:r>
          </w:p>
        </w:tc>
        <w:tc>
          <w:tcPr>
            <w:tcW w:w="1612" w:type="dxa"/>
            <w:tcBorders>
              <w:top w:val="single" w:sz="4" w:space="0" w:color="auto"/>
              <w:left w:val="single" w:sz="4" w:space="0" w:color="auto"/>
              <w:bottom w:val="single" w:sz="4" w:space="0" w:color="auto"/>
              <w:right w:val="single" w:sz="4" w:space="0" w:color="auto"/>
            </w:tcBorders>
          </w:tcPr>
          <w:p w14:paraId="6F930A87" w14:textId="23D7FBEB" w:rsidR="00703BA8" w:rsidRPr="00237F07" w:rsidRDefault="00703BA8" w:rsidP="004E61EE">
            <w:pPr>
              <w:spacing w:before="60" w:after="60" w:line="240" w:lineRule="auto"/>
              <w:ind w:left="-1" w:firstLine="1"/>
              <w:rPr>
                <w:rFonts w:cs="Arial"/>
              </w:rPr>
            </w:pPr>
            <w:r w:rsidRPr="00237F07">
              <w:rPr>
                <w:rFonts w:cs="Arial"/>
              </w:rPr>
              <w:t>01 Nov 2021</w:t>
            </w:r>
          </w:p>
        </w:tc>
        <w:tc>
          <w:tcPr>
            <w:tcW w:w="1252" w:type="dxa"/>
            <w:tcBorders>
              <w:top w:val="single" w:sz="4" w:space="0" w:color="auto"/>
              <w:left w:val="single" w:sz="4" w:space="0" w:color="auto"/>
              <w:bottom w:val="single" w:sz="4" w:space="0" w:color="auto"/>
              <w:right w:val="single" w:sz="4" w:space="0" w:color="auto"/>
            </w:tcBorders>
          </w:tcPr>
          <w:p w14:paraId="7707DF7D" w14:textId="77777777" w:rsidR="00703BA8" w:rsidRPr="00237F07" w:rsidRDefault="00703BA8" w:rsidP="004E61EE">
            <w:pPr>
              <w:spacing w:before="60" w:after="60" w:line="240" w:lineRule="auto"/>
              <w:ind w:firstLine="21"/>
              <w:rPr>
                <w:rFonts w:cs="Arial"/>
              </w:rPr>
            </w:pPr>
            <w:r w:rsidRPr="00237F07">
              <w:rPr>
                <w:rFonts w:cs="Arial"/>
              </w:rPr>
              <w:t>J.Powell</w:t>
            </w:r>
          </w:p>
        </w:tc>
        <w:tc>
          <w:tcPr>
            <w:tcW w:w="4702" w:type="dxa"/>
            <w:tcBorders>
              <w:top w:val="single" w:sz="4" w:space="0" w:color="auto"/>
              <w:left w:val="single" w:sz="4" w:space="0" w:color="auto"/>
              <w:bottom w:val="single" w:sz="4" w:space="0" w:color="auto"/>
              <w:right w:val="single" w:sz="4" w:space="0" w:color="auto"/>
            </w:tcBorders>
          </w:tcPr>
          <w:p w14:paraId="0415C7C2" w14:textId="51AD6F15" w:rsidR="00703BA8" w:rsidRPr="00237F07" w:rsidRDefault="00703BA8" w:rsidP="004E61EE">
            <w:pPr>
              <w:spacing w:before="60" w:after="60" w:line="240" w:lineRule="auto"/>
              <w:ind w:left="44"/>
              <w:rPr>
                <w:rFonts w:cs="Arial"/>
              </w:rPr>
            </w:pPr>
            <w:r w:rsidRPr="00237F07">
              <w:rPr>
                <w:rFonts w:cs="Arial"/>
              </w:rPr>
              <w:t xml:space="preserve">Numerous revisions to take into account the S-98 </w:t>
            </w:r>
            <w:r w:rsidR="00817E4C" w:rsidRPr="00237F07">
              <w:rPr>
                <w:rFonts w:cs="Arial"/>
              </w:rPr>
              <w:t>C</w:t>
            </w:r>
            <w:r w:rsidRPr="00237F07">
              <w:rPr>
                <w:rFonts w:cs="Arial"/>
              </w:rPr>
              <w:t xml:space="preserve">orrespondence </w:t>
            </w:r>
            <w:r w:rsidR="00817E4C" w:rsidRPr="00237F07">
              <w:rPr>
                <w:rFonts w:cs="Arial"/>
              </w:rPr>
              <w:t>G</w:t>
            </w:r>
            <w:r w:rsidRPr="00237F07">
              <w:rPr>
                <w:rFonts w:cs="Arial"/>
              </w:rPr>
              <w:t>roup adjudication work.</w:t>
            </w:r>
          </w:p>
        </w:tc>
      </w:tr>
      <w:tr w:rsidR="00817E4C" w:rsidRPr="00B77A92" w14:paraId="3EF37538" w14:textId="77777777" w:rsidTr="00AE3E22">
        <w:tc>
          <w:tcPr>
            <w:tcW w:w="1526" w:type="dxa"/>
            <w:tcBorders>
              <w:top w:val="single" w:sz="4" w:space="0" w:color="auto"/>
              <w:left w:val="single" w:sz="4" w:space="0" w:color="auto"/>
              <w:bottom w:val="single" w:sz="4" w:space="0" w:color="auto"/>
              <w:right w:val="single" w:sz="4" w:space="0" w:color="auto"/>
            </w:tcBorders>
          </w:tcPr>
          <w:p w14:paraId="6E5575AC" w14:textId="2FE838F2" w:rsidR="00817E4C" w:rsidRPr="00237F07" w:rsidRDefault="00817E4C" w:rsidP="004E61EE">
            <w:pPr>
              <w:spacing w:before="60" w:after="60" w:line="240" w:lineRule="auto"/>
              <w:rPr>
                <w:rFonts w:cs="Arial"/>
              </w:rPr>
            </w:pPr>
            <w:r w:rsidRPr="00237F07">
              <w:rPr>
                <w:rFonts w:cs="Arial"/>
              </w:rPr>
              <w:t>1.0.0</w:t>
            </w:r>
          </w:p>
        </w:tc>
        <w:tc>
          <w:tcPr>
            <w:tcW w:w="1612" w:type="dxa"/>
            <w:tcBorders>
              <w:top w:val="single" w:sz="4" w:space="0" w:color="auto"/>
              <w:left w:val="single" w:sz="4" w:space="0" w:color="auto"/>
              <w:bottom w:val="single" w:sz="4" w:space="0" w:color="auto"/>
              <w:right w:val="single" w:sz="4" w:space="0" w:color="auto"/>
            </w:tcBorders>
          </w:tcPr>
          <w:p w14:paraId="5F903F4B" w14:textId="7ADD55D5" w:rsidR="00817E4C" w:rsidRPr="00237F07" w:rsidRDefault="00817E4C" w:rsidP="004E61EE">
            <w:pPr>
              <w:spacing w:before="60" w:after="60" w:line="240" w:lineRule="auto"/>
              <w:ind w:left="-1" w:firstLine="1"/>
              <w:rPr>
                <w:rFonts w:cs="Arial"/>
              </w:rPr>
            </w:pPr>
            <w:r w:rsidRPr="00237F07">
              <w:rPr>
                <w:rFonts w:cs="Arial"/>
              </w:rPr>
              <w:t>May 2022</w:t>
            </w:r>
          </w:p>
        </w:tc>
        <w:tc>
          <w:tcPr>
            <w:tcW w:w="1252" w:type="dxa"/>
            <w:tcBorders>
              <w:top w:val="single" w:sz="4" w:space="0" w:color="auto"/>
              <w:left w:val="single" w:sz="4" w:space="0" w:color="auto"/>
              <w:bottom w:val="single" w:sz="4" w:space="0" w:color="auto"/>
              <w:right w:val="single" w:sz="4" w:space="0" w:color="auto"/>
            </w:tcBorders>
          </w:tcPr>
          <w:p w14:paraId="3BD90B2B" w14:textId="62E54346" w:rsidR="00817E4C" w:rsidRPr="00237F07" w:rsidRDefault="000E4371" w:rsidP="004E61EE">
            <w:pPr>
              <w:spacing w:before="60" w:after="60" w:line="240" w:lineRule="auto"/>
              <w:ind w:firstLine="21"/>
              <w:rPr>
                <w:rFonts w:cs="Arial"/>
              </w:rPr>
            </w:pPr>
            <w:r w:rsidRPr="00237F07">
              <w:rPr>
                <w:rFonts w:cs="Arial"/>
              </w:rPr>
              <w:t>S-100WG</w:t>
            </w:r>
          </w:p>
        </w:tc>
        <w:tc>
          <w:tcPr>
            <w:tcW w:w="4702" w:type="dxa"/>
            <w:tcBorders>
              <w:top w:val="single" w:sz="4" w:space="0" w:color="auto"/>
              <w:left w:val="single" w:sz="4" w:space="0" w:color="auto"/>
              <w:bottom w:val="single" w:sz="4" w:space="0" w:color="auto"/>
              <w:right w:val="single" w:sz="4" w:space="0" w:color="auto"/>
            </w:tcBorders>
          </w:tcPr>
          <w:p w14:paraId="108E522E" w14:textId="4FC9152B" w:rsidR="00817E4C" w:rsidRPr="00237F07" w:rsidRDefault="00817E4C" w:rsidP="000E4371">
            <w:pPr>
              <w:spacing w:before="60" w:after="60" w:line="240" w:lineRule="auto"/>
              <w:ind w:left="44"/>
              <w:rPr>
                <w:rFonts w:cs="Arial"/>
              </w:rPr>
            </w:pPr>
            <w:r w:rsidRPr="00237F07">
              <w:rPr>
                <w:rFonts w:cs="Arial"/>
              </w:rPr>
              <w:t xml:space="preserve">Submission to HSSC14 for </w:t>
            </w:r>
            <w:r w:rsidR="000E4371" w:rsidRPr="00237F07">
              <w:rPr>
                <w:rFonts w:cs="Arial"/>
              </w:rPr>
              <w:t>approval</w:t>
            </w:r>
            <w:r w:rsidRPr="00237F07">
              <w:rPr>
                <w:rFonts w:cs="Arial"/>
              </w:rPr>
              <w:t>.</w:t>
            </w:r>
          </w:p>
        </w:tc>
      </w:tr>
      <w:tr w:rsidR="00703BA8" w:rsidRPr="00B77A92" w14:paraId="22DF7DAE" w14:textId="77777777" w:rsidTr="00AE3E22">
        <w:tc>
          <w:tcPr>
            <w:tcW w:w="1526" w:type="dxa"/>
            <w:tcBorders>
              <w:top w:val="single" w:sz="4" w:space="0" w:color="auto"/>
              <w:left w:val="single" w:sz="4" w:space="0" w:color="auto"/>
              <w:bottom w:val="single" w:sz="4" w:space="0" w:color="auto"/>
              <w:right w:val="single" w:sz="4" w:space="0" w:color="auto"/>
            </w:tcBorders>
          </w:tcPr>
          <w:p w14:paraId="1CE4BC43" w14:textId="703DEDF5" w:rsidR="00703BA8" w:rsidRPr="00237F07" w:rsidRDefault="000E4371" w:rsidP="004E61EE">
            <w:pPr>
              <w:spacing w:before="60" w:after="60" w:line="240" w:lineRule="auto"/>
              <w:rPr>
                <w:rFonts w:cs="Arial"/>
              </w:rPr>
            </w:pPr>
            <w:r w:rsidRPr="00237F07">
              <w:rPr>
                <w:rFonts w:cs="Arial"/>
              </w:rPr>
              <w:t>1.0.0</w:t>
            </w:r>
          </w:p>
        </w:tc>
        <w:tc>
          <w:tcPr>
            <w:tcW w:w="1612" w:type="dxa"/>
            <w:tcBorders>
              <w:top w:val="single" w:sz="4" w:space="0" w:color="auto"/>
              <w:left w:val="single" w:sz="4" w:space="0" w:color="auto"/>
              <w:bottom w:val="single" w:sz="4" w:space="0" w:color="auto"/>
              <w:right w:val="single" w:sz="4" w:space="0" w:color="auto"/>
            </w:tcBorders>
          </w:tcPr>
          <w:p w14:paraId="0E1724CB" w14:textId="12DEB9F5" w:rsidR="00703BA8" w:rsidRPr="00237F07" w:rsidRDefault="000E4371" w:rsidP="004E61EE">
            <w:pPr>
              <w:spacing w:before="60" w:after="60" w:line="240" w:lineRule="auto"/>
              <w:ind w:left="-1" w:firstLine="1"/>
              <w:rPr>
                <w:rFonts w:cs="Arial"/>
              </w:rPr>
            </w:pPr>
            <w:r w:rsidRPr="00237F07">
              <w:rPr>
                <w:rFonts w:cs="Arial"/>
              </w:rPr>
              <w:t>May 2022</w:t>
            </w:r>
          </w:p>
        </w:tc>
        <w:tc>
          <w:tcPr>
            <w:tcW w:w="1252" w:type="dxa"/>
            <w:tcBorders>
              <w:top w:val="single" w:sz="4" w:space="0" w:color="auto"/>
              <w:left w:val="single" w:sz="4" w:space="0" w:color="auto"/>
              <w:bottom w:val="single" w:sz="4" w:space="0" w:color="auto"/>
              <w:right w:val="single" w:sz="4" w:space="0" w:color="auto"/>
            </w:tcBorders>
          </w:tcPr>
          <w:p w14:paraId="28EB3A0B" w14:textId="0590997D" w:rsidR="00703BA8" w:rsidRPr="00237F07" w:rsidRDefault="000E4371" w:rsidP="004E61EE">
            <w:pPr>
              <w:spacing w:before="60" w:after="60" w:line="240" w:lineRule="auto"/>
              <w:ind w:firstLine="21"/>
              <w:rPr>
                <w:rFonts w:cs="Arial"/>
              </w:rPr>
            </w:pPr>
            <w:r w:rsidRPr="00237F07">
              <w:rPr>
                <w:rFonts w:cs="Arial"/>
              </w:rPr>
              <w:t>HSSC</w:t>
            </w:r>
          </w:p>
        </w:tc>
        <w:tc>
          <w:tcPr>
            <w:tcW w:w="4702" w:type="dxa"/>
            <w:tcBorders>
              <w:top w:val="single" w:sz="4" w:space="0" w:color="auto"/>
              <w:left w:val="single" w:sz="4" w:space="0" w:color="auto"/>
              <w:bottom w:val="single" w:sz="4" w:space="0" w:color="auto"/>
              <w:right w:val="single" w:sz="4" w:space="0" w:color="auto"/>
            </w:tcBorders>
          </w:tcPr>
          <w:p w14:paraId="631E779C" w14:textId="3A03055C" w:rsidR="00703BA8" w:rsidRPr="00237F07" w:rsidRDefault="000E4371" w:rsidP="000E4371">
            <w:pPr>
              <w:spacing w:before="60" w:after="60" w:line="240" w:lineRule="auto"/>
              <w:ind w:left="45"/>
              <w:rPr>
                <w:rFonts w:cs="Arial"/>
              </w:rPr>
            </w:pPr>
            <w:r w:rsidRPr="00237F07">
              <w:rPr>
                <w:rFonts w:cs="Arial"/>
              </w:rPr>
              <w:t>Initial published version for evaluation and testing.</w:t>
            </w:r>
          </w:p>
        </w:tc>
      </w:tr>
      <w:tr w:rsidR="00703BA8" w:rsidRPr="00B77A92" w14:paraId="12A94405" w14:textId="77777777" w:rsidTr="00AE3E22">
        <w:tc>
          <w:tcPr>
            <w:tcW w:w="1526" w:type="dxa"/>
            <w:tcBorders>
              <w:top w:val="single" w:sz="4" w:space="0" w:color="auto"/>
              <w:left w:val="single" w:sz="4" w:space="0" w:color="auto"/>
              <w:bottom w:val="single" w:sz="4" w:space="0" w:color="auto"/>
              <w:right w:val="single" w:sz="4" w:space="0" w:color="auto"/>
            </w:tcBorders>
          </w:tcPr>
          <w:p w14:paraId="72E5462A" w14:textId="0D17687C" w:rsidR="00703BA8" w:rsidRPr="00237F07" w:rsidRDefault="00E47E2A" w:rsidP="004E61EE">
            <w:pPr>
              <w:spacing w:before="60" w:after="60" w:line="240" w:lineRule="auto"/>
              <w:rPr>
                <w:rFonts w:cs="Arial"/>
              </w:rPr>
            </w:pPr>
            <w:r w:rsidRPr="00B77A92">
              <w:rPr>
                <w:rFonts w:cs="Arial"/>
              </w:rPr>
              <w:t>1.1.0</w:t>
            </w:r>
          </w:p>
        </w:tc>
        <w:tc>
          <w:tcPr>
            <w:tcW w:w="1612" w:type="dxa"/>
            <w:tcBorders>
              <w:top w:val="single" w:sz="4" w:space="0" w:color="auto"/>
              <w:left w:val="single" w:sz="4" w:space="0" w:color="auto"/>
              <w:bottom w:val="single" w:sz="4" w:space="0" w:color="auto"/>
              <w:right w:val="single" w:sz="4" w:space="0" w:color="auto"/>
            </w:tcBorders>
          </w:tcPr>
          <w:p w14:paraId="60C19DCF" w14:textId="771937B2" w:rsidR="00703BA8" w:rsidRPr="00237F07" w:rsidRDefault="00E47E2A" w:rsidP="004E61EE">
            <w:pPr>
              <w:spacing w:before="60" w:after="60" w:line="240" w:lineRule="auto"/>
              <w:ind w:left="-1" w:firstLine="1"/>
              <w:rPr>
                <w:rFonts w:cs="Arial"/>
              </w:rPr>
            </w:pPr>
            <w:r w:rsidRPr="00237F07">
              <w:rPr>
                <w:rFonts w:cs="Arial"/>
              </w:rPr>
              <w:t>August 2023</w:t>
            </w:r>
          </w:p>
        </w:tc>
        <w:tc>
          <w:tcPr>
            <w:tcW w:w="1252" w:type="dxa"/>
            <w:tcBorders>
              <w:top w:val="single" w:sz="4" w:space="0" w:color="auto"/>
              <w:left w:val="single" w:sz="4" w:space="0" w:color="auto"/>
              <w:bottom w:val="single" w:sz="4" w:space="0" w:color="auto"/>
              <w:right w:val="single" w:sz="4" w:space="0" w:color="auto"/>
            </w:tcBorders>
          </w:tcPr>
          <w:p w14:paraId="7ED00568"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D6C669D" w14:textId="7B11A24F" w:rsidR="00703BA8" w:rsidRPr="00237F07" w:rsidRDefault="003171AA" w:rsidP="004E61EE">
            <w:pPr>
              <w:spacing w:before="60" w:after="60" w:line="240" w:lineRule="auto"/>
              <w:ind w:left="44" w:hanging="26"/>
              <w:rPr>
                <w:rFonts w:cs="Arial"/>
              </w:rPr>
            </w:pPr>
            <w:r w:rsidRPr="00237F07">
              <w:rPr>
                <w:rFonts w:cs="Arial"/>
              </w:rPr>
              <w:t xml:space="preserve">Added </w:t>
            </w:r>
            <w:bookmarkStart w:id="22" w:name="_Hlk178940581"/>
            <w:del w:id="23" w:author="Jonathan Pritchard" w:date="2025-03-10T07:42:00Z" w16du:dateUtc="2025-03-10T07:42:00Z">
              <w:r w:rsidRPr="00B77A92" w:rsidDel="0056040E">
                <w:rPr>
                  <w:rFonts w:cs="Arial"/>
                </w:rPr>
                <w:delText>MSC.530(106</w:delText>
              </w:r>
              <w:bookmarkEnd w:id="22"/>
              <w:r w:rsidRPr="00B77A92" w:rsidDel="0056040E">
                <w:rPr>
                  <w:rFonts w:cs="Arial"/>
                </w:rPr>
                <w:delText>)</w:delText>
              </w:r>
            </w:del>
            <w:ins w:id="24" w:author="Jonathan Pritchard" w:date="2025-03-10T07:42:00Z" w16du:dateUtc="2025-03-10T07:42:00Z">
              <w:r w:rsidR="0056040E">
                <w:rPr>
                  <w:rFonts w:cs="Arial"/>
                </w:rPr>
                <w:t>MSC.530(106)/</w:t>
              </w:r>
            </w:ins>
            <w:ins w:id="25" w:author="Jonathan Pritchard" w:date="2025-03-10T07:46:00Z" w16du:dateUtc="2025-03-10T07:46:00Z">
              <w:r w:rsidR="0056040E">
                <w:rPr>
                  <w:rFonts w:cs="Arial"/>
                </w:rPr>
                <w:t>Rev</w:t>
              </w:r>
            </w:ins>
            <w:ins w:id="26" w:author="Jonathan Pritchard" w:date="2025-03-10T07:42:00Z" w16du:dateUtc="2025-03-10T07:42:00Z">
              <w:r w:rsidR="0056040E">
                <w:rPr>
                  <w:rFonts w:cs="Arial"/>
                </w:rPr>
                <w:t>.1</w:t>
              </w:r>
            </w:ins>
            <w:r w:rsidRPr="00B77A92">
              <w:rPr>
                <w:rFonts w:cs="Arial"/>
              </w:rPr>
              <w:t xml:space="preserve"> in place of MSC.232(82) and updated text accordingly</w:t>
            </w:r>
            <w:r w:rsidR="009F5B46" w:rsidRPr="00B77A92">
              <w:rPr>
                <w:rFonts w:cs="Arial"/>
              </w:rPr>
              <w:t xml:space="preserve"> (</w:t>
            </w:r>
            <w:r w:rsidR="003571AE" w:rsidRPr="00B77A92">
              <w:rPr>
                <w:rFonts w:cs="Arial"/>
              </w:rPr>
              <w:t xml:space="preserve">“SENC” to “System Database”- </w:t>
            </w:r>
            <w:r w:rsidR="009B7AB4" w:rsidRPr="00B77A92">
              <w:rPr>
                <w:rFonts w:cs="Arial"/>
              </w:rPr>
              <w:t>various clauses</w:t>
            </w:r>
            <w:r w:rsidR="009F5B46" w:rsidRPr="00B77A92">
              <w:rPr>
                <w:rFonts w:cs="Arial"/>
              </w:rPr>
              <w:t>)</w:t>
            </w:r>
            <w:r w:rsidRPr="00B77A92">
              <w:rPr>
                <w:rFonts w:cs="Arial"/>
              </w:rPr>
              <w:t>; updated tidal stream panel presentation (C-15.4);</w:t>
            </w:r>
            <w:r w:rsidR="005226E5" w:rsidRPr="00B77A92">
              <w:rPr>
                <w:rFonts w:cs="Arial"/>
              </w:rPr>
              <w:t xml:space="preserve"> fixed heading 1 and heading 2 styles; added new clause listing allowed support file formats for ECDIS</w:t>
            </w:r>
            <w:r w:rsidR="00BA7446" w:rsidRPr="00B77A92">
              <w:rPr>
                <w:rFonts w:cs="Arial"/>
              </w:rPr>
              <w:t xml:space="preserve"> and elaborated rules for additional information in text (C-11.5)</w:t>
            </w:r>
            <w:r w:rsidR="003571AE" w:rsidRPr="00B77A92">
              <w:rPr>
                <w:rFonts w:cs="Arial"/>
              </w:rPr>
              <w:t>; struck alternate labels in Tables C-2 and C-3;</w:t>
            </w:r>
          </w:p>
        </w:tc>
      </w:tr>
      <w:tr w:rsidR="00703BA8" w:rsidRPr="00B77A92" w14:paraId="0CD91432" w14:textId="77777777" w:rsidTr="00AE3E22">
        <w:tc>
          <w:tcPr>
            <w:tcW w:w="1526" w:type="dxa"/>
            <w:tcBorders>
              <w:top w:val="single" w:sz="4" w:space="0" w:color="auto"/>
              <w:left w:val="single" w:sz="4" w:space="0" w:color="auto"/>
              <w:bottom w:val="single" w:sz="4" w:space="0" w:color="auto"/>
              <w:right w:val="single" w:sz="4" w:space="0" w:color="auto"/>
            </w:tcBorders>
          </w:tcPr>
          <w:p w14:paraId="02A32306" w14:textId="70240E47" w:rsidR="00703BA8" w:rsidRPr="00237F07" w:rsidRDefault="006722CB" w:rsidP="004E61EE">
            <w:pPr>
              <w:spacing w:before="60" w:after="60" w:line="240" w:lineRule="auto"/>
              <w:rPr>
                <w:rFonts w:cs="Arial"/>
              </w:rPr>
            </w:pPr>
            <w:r w:rsidRPr="00B77A92">
              <w:rPr>
                <w:rFonts w:cs="Arial"/>
              </w:rPr>
              <w:t>1.2.0</w:t>
            </w:r>
          </w:p>
        </w:tc>
        <w:tc>
          <w:tcPr>
            <w:tcW w:w="1612" w:type="dxa"/>
            <w:tcBorders>
              <w:top w:val="single" w:sz="4" w:space="0" w:color="auto"/>
              <w:left w:val="single" w:sz="4" w:space="0" w:color="auto"/>
              <w:bottom w:val="single" w:sz="4" w:space="0" w:color="auto"/>
              <w:right w:val="single" w:sz="4" w:space="0" w:color="auto"/>
            </w:tcBorders>
          </w:tcPr>
          <w:p w14:paraId="4783614A" w14:textId="59F71448" w:rsidR="00703BA8" w:rsidRPr="00237F07" w:rsidRDefault="006722CB" w:rsidP="004E61EE">
            <w:pPr>
              <w:spacing w:before="60" w:after="60" w:line="240" w:lineRule="auto"/>
              <w:ind w:left="-1" w:firstLine="1"/>
              <w:rPr>
                <w:rFonts w:cs="Arial"/>
              </w:rPr>
            </w:pPr>
            <w:r w:rsidRPr="00237F07">
              <w:rPr>
                <w:rFonts w:cs="Arial"/>
              </w:rPr>
              <w:t>February 2024</w:t>
            </w:r>
          </w:p>
        </w:tc>
        <w:tc>
          <w:tcPr>
            <w:tcW w:w="1252" w:type="dxa"/>
            <w:tcBorders>
              <w:top w:val="single" w:sz="4" w:space="0" w:color="auto"/>
              <w:left w:val="single" w:sz="4" w:space="0" w:color="auto"/>
              <w:bottom w:val="single" w:sz="4" w:space="0" w:color="auto"/>
              <w:right w:val="single" w:sz="4" w:space="0" w:color="auto"/>
            </w:tcBorders>
          </w:tcPr>
          <w:p w14:paraId="163831FF"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4E2D384" w14:textId="5DEAAE9E" w:rsidR="00703BA8" w:rsidRPr="00237F07" w:rsidRDefault="006722CB" w:rsidP="00B30BBA">
            <w:pPr>
              <w:spacing w:before="60" w:after="60" w:line="240" w:lineRule="auto"/>
              <w:rPr>
                <w:rFonts w:cs="Arial"/>
              </w:rPr>
            </w:pPr>
            <w:r w:rsidRPr="00237F07">
              <w:rPr>
                <w:rFonts w:cs="Arial"/>
              </w:rPr>
              <w:t xml:space="preserve">Collection of issues identified by subgroup </w:t>
            </w:r>
            <w:r w:rsidRPr="00B77A92">
              <w:rPr>
                <w:rFonts w:cs="Arial"/>
              </w:rPr>
              <w:t>and external stakeholder.</w:t>
            </w:r>
          </w:p>
        </w:tc>
      </w:tr>
      <w:tr w:rsidR="00703BA8" w:rsidRPr="00B77A92" w14:paraId="3ECE5E82" w14:textId="77777777" w:rsidTr="00AE3E22">
        <w:tc>
          <w:tcPr>
            <w:tcW w:w="1526" w:type="dxa"/>
            <w:tcBorders>
              <w:top w:val="single" w:sz="4" w:space="0" w:color="auto"/>
              <w:left w:val="single" w:sz="4" w:space="0" w:color="auto"/>
              <w:bottom w:val="single" w:sz="4" w:space="0" w:color="auto"/>
              <w:right w:val="single" w:sz="4" w:space="0" w:color="auto"/>
            </w:tcBorders>
          </w:tcPr>
          <w:p w14:paraId="7EE88034" w14:textId="55839159" w:rsidR="00703BA8" w:rsidRPr="00237F07" w:rsidRDefault="00F75C61" w:rsidP="004E61EE">
            <w:pPr>
              <w:spacing w:before="60" w:after="60" w:line="240" w:lineRule="auto"/>
              <w:rPr>
                <w:rFonts w:cs="Arial"/>
              </w:rPr>
            </w:pPr>
            <w:r w:rsidRPr="00B77A92">
              <w:rPr>
                <w:rFonts w:cs="Arial"/>
              </w:rPr>
              <w:t>1.</w:t>
            </w:r>
            <w:r w:rsidR="002D6A62" w:rsidRPr="00B77A92">
              <w:rPr>
                <w:rFonts w:cs="Arial"/>
              </w:rPr>
              <w:t>3</w:t>
            </w:r>
            <w:r w:rsidRPr="00B77A92">
              <w:rPr>
                <w:rFonts w:cs="Arial"/>
              </w:rPr>
              <w:t>.</w:t>
            </w:r>
            <w:r w:rsidR="002D6A62" w:rsidRPr="00B77A92">
              <w:rPr>
                <w:rFonts w:cs="Arial"/>
              </w:rPr>
              <w:t>0</w:t>
            </w:r>
          </w:p>
        </w:tc>
        <w:tc>
          <w:tcPr>
            <w:tcW w:w="1612" w:type="dxa"/>
            <w:tcBorders>
              <w:top w:val="single" w:sz="4" w:space="0" w:color="auto"/>
              <w:left w:val="single" w:sz="4" w:space="0" w:color="auto"/>
              <w:bottom w:val="single" w:sz="4" w:space="0" w:color="auto"/>
              <w:right w:val="single" w:sz="4" w:space="0" w:color="auto"/>
            </w:tcBorders>
          </w:tcPr>
          <w:p w14:paraId="388B3404" w14:textId="1B480906" w:rsidR="00703BA8" w:rsidRPr="00237F07" w:rsidRDefault="00F75C61" w:rsidP="004E61EE">
            <w:pPr>
              <w:spacing w:before="60" w:after="60" w:line="240" w:lineRule="auto"/>
              <w:ind w:left="-1" w:firstLine="1"/>
              <w:rPr>
                <w:rFonts w:cs="Arial"/>
              </w:rPr>
            </w:pPr>
            <w:r w:rsidRPr="00237F07">
              <w:rPr>
                <w:rFonts w:cs="Arial"/>
              </w:rPr>
              <w:t>May 2024</w:t>
            </w:r>
          </w:p>
        </w:tc>
        <w:tc>
          <w:tcPr>
            <w:tcW w:w="1252" w:type="dxa"/>
            <w:tcBorders>
              <w:top w:val="single" w:sz="4" w:space="0" w:color="auto"/>
              <w:left w:val="single" w:sz="4" w:space="0" w:color="auto"/>
              <w:bottom w:val="single" w:sz="4" w:space="0" w:color="auto"/>
              <w:right w:val="single" w:sz="4" w:space="0" w:color="auto"/>
            </w:tcBorders>
          </w:tcPr>
          <w:p w14:paraId="4F57514C"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63D6B443" w14:textId="4ECA331E" w:rsidR="00703BA8" w:rsidRPr="00237F07" w:rsidRDefault="00F75C61" w:rsidP="00B30BBA">
            <w:pPr>
              <w:spacing w:before="60" w:after="60" w:line="240" w:lineRule="auto"/>
              <w:rPr>
                <w:rFonts w:cs="Arial"/>
              </w:rPr>
            </w:pPr>
            <w:r w:rsidRPr="00237F07">
              <w:rPr>
                <w:rFonts w:cs="Arial"/>
              </w:rPr>
              <w:t>Incorporating stakeholder inputs, GitHub discussions and TSM 2024 outputs.</w:t>
            </w:r>
          </w:p>
        </w:tc>
      </w:tr>
      <w:tr w:rsidR="00703BA8" w:rsidRPr="00B77A92" w14:paraId="03A471B7" w14:textId="77777777" w:rsidTr="00AE3E22">
        <w:tc>
          <w:tcPr>
            <w:tcW w:w="1526" w:type="dxa"/>
            <w:tcBorders>
              <w:top w:val="single" w:sz="4" w:space="0" w:color="auto"/>
              <w:left w:val="single" w:sz="4" w:space="0" w:color="auto"/>
              <w:bottom w:val="single" w:sz="4" w:space="0" w:color="auto"/>
              <w:right w:val="single" w:sz="4" w:space="0" w:color="auto"/>
            </w:tcBorders>
          </w:tcPr>
          <w:p w14:paraId="0E0C77D9" w14:textId="55DF2F55" w:rsidR="00703BA8" w:rsidRPr="00237F07" w:rsidRDefault="00314CAB" w:rsidP="004E61EE">
            <w:pPr>
              <w:spacing w:before="60" w:after="60" w:line="240" w:lineRule="auto"/>
              <w:rPr>
                <w:rFonts w:cs="Arial"/>
              </w:rPr>
            </w:pPr>
            <w:r w:rsidRPr="00B77A92">
              <w:rPr>
                <w:rFonts w:cs="Arial"/>
              </w:rPr>
              <w:t>1.3.</w:t>
            </w:r>
            <w:r w:rsidR="00B64E30" w:rsidRPr="00B77A92">
              <w:rPr>
                <w:rFonts w:cs="Arial"/>
              </w:rPr>
              <w:t>4</w:t>
            </w:r>
          </w:p>
        </w:tc>
        <w:tc>
          <w:tcPr>
            <w:tcW w:w="1612" w:type="dxa"/>
            <w:tcBorders>
              <w:top w:val="single" w:sz="4" w:space="0" w:color="auto"/>
              <w:left w:val="single" w:sz="4" w:space="0" w:color="auto"/>
              <w:bottom w:val="single" w:sz="4" w:space="0" w:color="auto"/>
              <w:right w:val="single" w:sz="4" w:space="0" w:color="auto"/>
            </w:tcBorders>
          </w:tcPr>
          <w:p w14:paraId="0F5E7269" w14:textId="5B0BC3A2" w:rsidR="00703BA8" w:rsidRPr="00237F07" w:rsidRDefault="00314CAB" w:rsidP="004E61EE">
            <w:pPr>
              <w:spacing w:before="60" w:after="60" w:line="240" w:lineRule="auto"/>
              <w:ind w:left="-1" w:firstLine="1"/>
              <w:rPr>
                <w:rFonts w:cs="Arial"/>
              </w:rPr>
            </w:pPr>
            <w:r w:rsidRPr="00237F07">
              <w:rPr>
                <w:rFonts w:cs="Arial"/>
              </w:rPr>
              <w:t>July 2024</w:t>
            </w:r>
          </w:p>
        </w:tc>
        <w:tc>
          <w:tcPr>
            <w:tcW w:w="1252" w:type="dxa"/>
            <w:tcBorders>
              <w:top w:val="single" w:sz="4" w:space="0" w:color="auto"/>
              <w:left w:val="single" w:sz="4" w:space="0" w:color="auto"/>
              <w:bottom w:val="single" w:sz="4" w:space="0" w:color="auto"/>
              <w:right w:val="single" w:sz="4" w:space="0" w:color="auto"/>
            </w:tcBorders>
          </w:tcPr>
          <w:p w14:paraId="3557F0ED"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9C27238" w14:textId="5F932F37" w:rsidR="00703BA8" w:rsidRPr="00237F07" w:rsidRDefault="00314CAB" w:rsidP="00B30BBA">
            <w:pPr>
              <w:spacing w:before="60" w:after="60" w:line="240" w:lineRule="auto"/>
              <w:rPr>
                <w:rFonts w:cs="Arial"/>
              </w:rPr>
            </w:pPr>
            <w:r w:rsidRPr="00237F07">
              <w:rPr>
                <w:rFonts w:cs="Arial"/>
              </w:rPr>
              <w:t>Version after review m</w:t>
            </w:r>
            <w:r w:rsidR="00B64E30" w:rsidRPr="00B77A92">
              <w:rPr>
                <w:rFonts w:cs="Arial"/>
              </w:rPr>
              <w:t>eetings</w:t>
            </w:r>
          </w:p>
        </w:tc>
      </w:tr>
      <w:tr w:rsidR="00703BA8" w:rsidRPr="00B77A92" w14:paraId="4CDB0B68" w14:textId="77777777" w:rsidTr="00AE3E22">
        <w:tc>
          <w:tcPr>
            <w:tcW w:w="1526" w:type="dxa"/>
            <w:tcBorders>
              <w:top w:val="single" w:sz="4" w:space="0" w:color="auto"/>
              <w:left w:val="single" w:sz="4" w:space="0" w:color="auto"/>
              <w:bottom w:val="single" w:sz="4" w:space="0" w:color="auto"/>
              <w:right w:val="single" w:sz="4" w:space="0" w:color="auto"/>
            </w:tcBorders>
          </w:tcPr>
          <w:p w14:paraId="56AB22C4" w14:textId="254AA048" w:rsidR="00703BA8" w:rsidRPr="00237F07" w:rsidRDefault="00237F07" w:rsidP="004E61EE">
            <w:pPr>
              <w:spacing w:before="60" w:after="60" w:line="240" w:lineRule="auto"/>
              <w:rPr>
                <w:rFonts w:cs="Arial"/>
              </w:rPr>
            </w:pPr>
            <w:r w:rsidRPr="00B77A92">
              <w:rPr>
                <w:rFonts w:cs="Arial"/>
              </w:rPr>
              <w:t>1.4.0</w:t>
            </w:r>
          </w:p>
        </w:tc>
        <w:tc>
          <w:tcPr>
            <w:tcW w:w="1612" w:type="dxa"/>
            <w:tcBorders>
              <w:top w:val="single" w:sz="4" w:space="0" w:color="auto"/>
              <w:left w:val="single" w:sz="4" w:space="0" w:color="auto"/>
              <w:bottom w:val="single" w:sz="4" w:space="0" w:color="auto"/>
              <w:right w:val="single" w:sz="4" w:space="0" w:color="auto"/>
            </w:tcBorders>
          </w:tcPr>
          <w:p w14:paraId="7E619643" w14:textId="533CFCEB" w:rsidR="00703BA8" w:rsidRPr="00237F07" w:rsidRDefault="00237F07" w:rsidP="004E61EE">
            <w:pPr>
              <w:spacing w:before="60" w:after="60" w:line="240" w:lineRule="auto"/>
              <w:ind w:left="-1" w:firstLine="1"/>
              <w:rPr>
                <w:rFonts w:cs="Arial"/>
              </w:rPr>
            </w:pPr>
            <w:r w:rsidRPr="00237F07">
              <w:rPr>
                <w:rFonts w:cs="Arial"/>
              </w:rPr>
              <w:t>August 2024</w:t>
            </w:r>
          </w:p>
        </w:tc>
        <w:tc>
          <w:tcPr>
            <w:tcW w:w="1252" w:type="dxa"/>
            <w:tcBorders>
              <w:top w:val="single" w:sz="4" w:space="0" w:color="auto"/>
              <w:left w:val="single" w:sz="4" w:space="0" w:color="auto"/>
              <w:bottom w:val="single" w:sz="4" w:space="0" w:color="auto"/>
              <w:right w:val="single" w:sz="4" w:space="0" w:color="auto"/>
            </w:tcBorders>
          </w:tcPr>
          <w:p w14:paraId="00CE791C"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C08E8E3" w14:textId="1F2675F8" w:rsidR="00703BA8" w:rsidRPr="00237F07" w:rsidRDefault="00237F07" w:rsidP="00B30BBA">
            <w:pPr>
              <w:spacing w:before="60" w:after="60" w:line="240" w:lineRule="auto"/>
              <w:ind w:left="44"/>
              <w:rPr>
                <w:rFonts w:cs="Arial"/>
              </w:rPr>
            </w:pPr>
            <w:r w:rsidRPr="00237F07">
              <w:rPr>
                <w:rFonts w:cs="Arial"/>
              </w:rPr>
              <w:t xml:space="preserve">Version </w:t>
            </w:r>
            <w:r w:rsidRPr="00B77A92">
              <w:rPr>
                <w:rFonts w:cs="Arial"/>
              </w:rPr>
              <w:t>prepared for F2F meeting with stakeholders.</w:t>
            </w:r>
          </w:p>
        </w:tc>
      </w:tr>
      <w:tr w:rsidR="00703BA8" w:rsidRPr="00B77A92" w14:paraId="7F160AEA" w14:textId="77777777" w:rsidTr="00AE3E22">
        <w:tc>
          <w:tcPr>
            <w:tcW w:w="1526" w:type="dxa"/>
            <w:tcBorders>
              <w:top w:val="single" w:sz="4" w:space="0" w:color="auto"/>
              <w:left w:val="single" w:sz="4" w:space="0" w:color="auto"/>
              <w:bottom w:val="single" w:sz="4" w:space="0" w:color="auto"/>
              <w:right w:val="single" w:sz="4" w:space="0" w:color="auto"/>
            </w:tcBorders>
          </w:tcPr>
          <w:p w14:paraId="0A5169F1" w14:textId="01058280" w:rsidR="00703BA8" w:rsidRPr="00237F07" w:rsidRDefault="00950BE9" w:rsidP="004E61EE">
            <w:pPr>
              <w:spacing w:before="60" w:after="60" w:line="240" w:lineRule="auto"/>
              <w:rPr>
                <w:rFonts w:cs="Arial"/>
              </w:rPr>
            </w:pPr>
            <w:r>
              <w:rPr>
                <w:rFonts w:cs="Arial"/>
              </w:rPr>
              <w:t>1,6.0</w:t>
            </w:r>
          </w:p>
        </w:tc>
        <w:tc>
          <w:tcPr>
            <w:tcW w:w="1612" w:type="dxa"/>
            <w:tcBorders>
              <w:top w:val="single" w:sz="4" w:space="0" w:color="auto"/>
              <w:left w:val="single" w:sz="4" w:space="0" w:color="auto"/>
              <w:bottom w:val="single" w:sz="4" w:space="0" w:color="auto"/>
              <w:right w:val="single" w:sz="4" w:space="0" w:color="auto"/>
            </w:tcBorders>
          </w:tcPr>
          <w:p w14:paraId="7059F38D" w14:textId="242C390A" w:rsidR="00703BA8" w:rsidRPr="00237F07" w:rsidRDefault="00950BE9" w:rsidP="004E61EE">
            <w:pPr>
              <w:spacing w:before="60" w:after="60" w:line="240" w:lineRule="auto"/>
              <w:ind w:left="-1" w:firstLine="1"/>
              <w:rPr>
                <w:rFonts w:cs="Arial"/>
              </w:rPr>
            </w:pPr>
            <w:r>
              <w:rPr>
                <w:rFonts w:cs="Arial"/>
              </w:rPr>
              <w:t>September 2024</w:t>
            </w:r>
          </w:p>
        </w:tc>
        <w:tc>
          <w:tcPr>
            <w:tcW w:w="1252" w:type="dxa"/>
            <w:tcBorders>
              <w:top w:val="single" w:sz="4" w:space="0" w:color="auto"/>
              <w:left w:val="single" w:sz="4" w:space="0" w:color="auto"/>
              <w:bottom w:val="single" w:sz="4" w:space="0" w:color="auto"/>
              <w:right w:val="single" w:sz="4" w:space="0" w:color="auto"/>
            </w:tcBorders>
          </w:tcPr>
          <w:p w14:paraId="45E1607C"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723F3D0D" w14:textId="34F6FDD4" w:rsidR="00703BA8" w:rsidRPr="00237F07" w:rsidRDefault="00950BE9" w:rsidP="00B30BBA">
            <w:pPr>
              <w:spacing w:before="60" w:after="60" w:line="240" w:lineRule="auto"/>
              <w:rPr>
                <w:rFonts w:cs="Arial"/>
              </w:rPr>
            </w:pPr>
            <w:r>
              <w:rPr>
                <w:rFonts w:cs="Arial"/>
              </w:rPr>
              <w:t>Prepared following Face to Face meeting.</w:t>
            </w:r>
          </w:p>
        </w:tc>
      </w:tr>
      <w:tr w:rsidR="00703BA8" w:rsidRPr="00B77A92" w14:paraId="3A0AD7DB" w14:textId="77777777" w:rsidTr="00AE3E22">
        <w:tc>
          <w:tcPr>
            <w:tcW w:w="1526" w:type="dxa"/>
            <w:tcBorders>
              <w:top w:val="single" w:sz="4" w:space="0" w:color="auto"/>
              <w:left w:val="single" w:sz="4" w:space="0" w:color="auto"/>
              <w:bottom w:val="single" w:sz="4" w:space="0" w:color="auto"/>
              <w:right w:val="single" w:sz="4" w:space="0" w:color="auto"/>
            </w:tcBorders>
          </w:tcPr>
          <w:p w14:paraId="0BADA221" w14:textId="2DE014C3" w:rsidR="00703BA8" w:rsidRPr="00237F07" w:rsidRDefault="00B30BBA" w:rsidP="004E61EE">
            <w:pPr>
              <w:spacing w:before="60" w:after="60" w:line="240" w:lineRule="auto"/>
              <w:rPr>
                <w:rFonts w:cs="Arial"/>
              </w:rPr>
            </w:pPr>
            <w:r>
              <w:rPr>
                <w:rFonts w:cs="Arial"/>
              </w:rPr>
              <w:t>1.7.1</w:t>
            </w:r>
          </w:p>
        </w:tc>
        <w:tc>
          <w:tcPr>
            <w:tcW w:w="1612" w:type="dxa"/>
            <w:tcBorders>
              <w:top w:val="single" w:sz="4" w:space="0" w:color="auto"/>
              <w:left w:val="single" w:sz="4" w:space="0" w:color="auto"/>
              <w:bottom w:val="single" w:sz="4" w:space="0" w:color="auto"/>
              <w:right w:val="single" w:sz="4" w:space="0" w:color="auto"/>
            </w:tcBorders>
          </w:tcPr>
          <w:p w14:paraId="1F318DDA" w14:textId="4D62F34C" w:rsidR="00703BA8" w:rsidRPr="00237F07" w:rsidRDefault="00B30BBA" w:rsidP="004E61EE">
            <w:pPr>
              <w:spacing w:before="60" w:after="60" w:line="240" w:lineRule="auto"/>
              <w:ind w:left="-1" w:firstLine="1"/>
              <w:rPr>
                <w:rFonts w:cs="Arial"/>
              </w:rPr>
            </w:pPr>
            <w:r>
              <w:rPr>
                <w:rFonts w:cs="Arial"/>
              </w:rPr>
              <w:t>October 2024</w:t>
            </w:r>
          </w:p>
        </w:tc>
        <w:tc>
          <w:tcPr>
            <w:tcW w:w="1252" w:type="dxa"/>
            <w:tcBorders>
              <w:top w:val="single" w:sz="4" w:space="0" w:color="auto"/>
              <w:left w:val="single" w:sz="4" w:space="0" w:color="auto"/>
              <w:bottom w:val="single" w:sz="4" w:space="0" w:color="auto"/>
              <w:right w:val="single" w:sz="4" w:space="0" w:color="auto"/>
            </w:tcBorders>
          </w:tcPr>
          <w:p w14:paraId="4B1BB112"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064E752" w14:textId="31C569FF" w:rsidR="00703BA8" w:rsidRPr="00237F07" w:rsidRDefault="00B30BBA" w:rsidP="004E61EE">
            <w:pPr>
              <w:spacing w:before="60" w:after="60" w:line="240" w:lineRule="auto"/>
              <w:ind w:left="44" w:firstLine="43"/>
              <w:rPr>
                <w:rFonts w:cs="Arial"/>
              </w:rPr>
            </w:pPr>
            <w:r>
              <w:rPr>
                <w:rFonts w:cs="Arial"/>
              </w:rPr>
              <w:t>Remainder of comments received applied and commented.</w:t>
            </w:r>
          </w:p>
        </w:tc>
      </w:tr>
      <w:tr w:rsidR="00BC2B3F" w:rsidRPr="00B77A92" w14:paraId="377BD032" w14:textId="77777777" w:rsidTr="00AE3E22">
        <w:tc>
          <w:tcPr>
            <w:tcW w:w="1526" w:type="dxa"/>
            <w:tcBorders>
              <w:top w:val="single" w:sz="4" w:space="0" w:color="auto"/>
              <w:left w:val="single" w:sz="4" w:space="0" w:color="auto"/>
              <w:bottom w:val="single" w:sz="4" w:space="0" w:color="auto"/>
              <w:right w:val="single" w:sz="4" w:space="0" w:color="auto"/>
            </w:tcBorders>
          </w:tcPr>
          <w:p w14:paraId="19BA2325" w14:textId="142FE5CF" w:rsidR="00BC2B3F" w:rsidRDefault="00BC2B3F" w:rsidP="004E61EE">
            <w:pPr>
              <w:spacing w:before="60" w:after="60" w:line="240" w:lineRule="auto"/>
              <w:rPr>
                <w:rFonts w:cs="Arial"/>
              </w:rPr>
            </w:pPr>
            <w:commentRangeStart w:id="27"/>
            <w:r>
              <w:rPr>
                <w:rFonts w:cs="Arial"/>
              </w:rPr>
              <w:t xml:space="preserve">1.8.0 </w:t>
            </w:r>
            <w:commentRangeEnd w:id="27"/>
            <w:r w:rsidR="00131A93">
              <w:rPr>
                <w:rStyle w:val="CommentReference"/>
              </w:rPr>
              <w:commentReference w:id="27"/>
            </w:r>
            <w:r>
              <w:rPr>
                <w:rFonts w:cs="Arial"/>
              </w:rPr>
              <w:t>[2.0.0]</w:t>
            </w:r>
          </w:p>
        </w:tc>
        <w:tc>
          <w:tcPr>
            <w:tcW w:w="1612" w:type="dxa"/>
            <w:tcBorders>
              <w:top w:val="single" w:sz="4" w:space="0" w:color="auto"/>
              <w:left w:val="single" w:sz="4" w:space="0" w:color="auto"/>
              <w:bottom w:val="single" w:sz="4" w:space="0" w:color="auto"/>
              <w:right w:val="single" w:sz="4" w:space="0" w:color="auto"/>
            </w:tcBorders>
          </w:tcPr>
          <w:p w14:paraId="14E2FB77" w14:textId="24F2EC07" w:rsidR="00BC2B3F" w:rsidRDefault="00BC2B3F" w:rsidP="004E61EE">
            <w:pPr>
              <w:spacing w:before="60" w:after="60" w:line="240" w:lineRule="auto"/>
              <w:ind w:left="-1" w:firstLine="1"/>
              <w:rPr>
                <w:rFonts w:cs="Arial"/>
              </w:rPr>
            </w:pPr>
            <w:r>
              <w:rPr>
                <w:rFonts w:cs="Arial"/>
              </w:rPr>
              <w:t>January 2025</w:t>
            </w:r>
          </w:p>
        </w:tc>
        <w:tc>
          <w:tcPr>
            <w:tcW w:w="1252" w:type="dxa"/>
            <w:tcBorders>
              <w:top w:val="single" w:sz="4" w:space="0" w:color="auto"/>
              <w:left w:val="single" w:sz="4" w:space="0" w:color="auto"/>
              <w:bottom w:val="single" w:sz="4" w:space="0" w:color="auto"/>
              <w:right w:val="single" w:sz="4" w:space="0" w:color="auto"/>
            </w:tcBorders>
          </w:tcPr>
          <w:p w14:paraId="62D5C079" w14:textId="77777777" w:rsidR="00BC2B3F" w:rsidRPr="00237F07" w:rsidRDefault="00BC2B3F"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3D45BD4C" w14:textId="42F9688B" w:rsidR="00BC2B3F" w:rsidRDefault="00BC2B3F" w:rsidP="006D2CAA">
            <w:pPr>
              <w:spacing w:before="60" w:after="60" w:line="240" w:lineRule="auto"/>
              <w:ind w:left="44"/>
              <w:rPr>
                <w:rFonts w:cs="Arial"/>
              </w:rPr>
            </w:pPr>
            <w:r>
              <w:rPr>
                <w:rFonts w:cs="Arial"/>
              </w:rPr>
              <w:t>Draft for 2.0.0</w:t>
            </w:r>
            <w:r w:rsidR="00B94DFF">
              <w:rPr>
                <w:rFonts w:cs="Arial"/>
              </w:rPr>
              <w:t>, HSSC 2025 following VTC reviews and resolutions of comments from F2F meeting.</w:t>
            </w:r>
          </w:p>
        </w:tc>
      </w:tr>
      <w:tr w:rsidR="002348F9" w:rsidRPr="00B77A92" w14:paraId="0671ED5F" w14:textId="77777777" w:rsidTr="00AE3E22">
        <w:tc>
          <w:tcPr>
            <w:tcW w:w="1526" w:type="dxa"/>
            <w:tcBorders>
              <w:top w:val="single" w:sz="4" w:space="0" w:color="auto"/>
              <w:left w:val="single" w:sz="4" w:space="0" w:color="auto"/>
              <w:bottom w:val="single" w:sz="4" w:space="0" w:color="auto"/>
              <w:right w:val="single" w:sz="4" w:space="0" w:color="auto"/>
            </w:tcBorders>
          </w:tcPr>
          <w:p w14:paraId="7C2D0CE6" w14:textId="3B82A93D" w:rsidR="002348F9" w:rsidRDefault="002348F9" w:rsidP="004E61EE">
            <w:pPr>
              <w:spacing w:before="60" w:after="60" w:line="240" w:lineRule="auto"/>
              <w:rPr>
                <w:rFonts w:cs="Arial"/>
              </w:rPr>
            </w:pPr>
            <w:r>
              <w:rPr>
                <w:rFonts w:cs="Arial"/>
              </w:rPr>
              <w:t>1.9.0[2.0.0</w:t>
            </w:r>
          </w:p>
        </w:tc>
        <w:tc>
          <w:tcPr>
            <w:tcW w:w="1612" w:type="dxa"/>
            <w:tcBorders>
              <w:top w:val="single" w:sz="4" w:space="0" w:color="auto"/>
              <w:left w:val="single" w:sz="4" w:space="0" w:color="auto"/>
              <w:bottom w:val="single" w:sz="4" w:space="0" w:color="auto"/>
              <w:right w:val="single" w:sz="4" w:space="0" w:color="auto"/>
            </w:tcBorders>
          </w:tcPr>
          <w:p w14:paraId="6754DB8C" w14:textId="61457E5E" w:rsidR="002348F9" w:rsidRDefault="002348F9" w:rsidP="004E61EE">
            <w:pPr>
              <w:spacing w:before="60" w:after="60" w:line="240" w:lineRule="auto"/>
              <w:ind w:left="-1" w:firstLine="1"/>
              <w:rPr>
                <w:rFonts w:cs="Arial"/>
              </w:rPr>
            </w:pPr>
            <w:r>
              <w:rPr>
                <w:rFonts w:cs="Arial"/>
              </w:rPr>
              <w:t>March 2025</w:t>
            </w:r>
          </w:p>
        </w:tc>
        <w:tc>
          <w:tcPr>
            <w:tcW w:w="1252" w:type="dxa"/>
            <w:tcBorders>
              <w:top w:val="single" w:sz="4" w:space="0" w:color="auto"/>
              <w:left w:val="single" w:sz="4" w:space="0" w:color="auto"/>
              <w:bottom w:val="single" w:sz="4" w:space="0" w:color="auto"/>
              <w:right w:val="single" w:sz="4" w:space="0" w:color="auto"/>
            </w:tcBorders>
          </w:tcPr>
          <w:p w14:paraId="3D777DC6" w14:textId="77777777" w:rsidR="002348F9" w:rsidRPr="00237F07" w:rsidRDefault="002348F9"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2C20EEB2" w14:textId="2B0CDCFE" w:rsidR="002348F9" w:rsidRDefault="002348F9" w:rsidP="006D2CAA">
            <w:pPr>
              <w:spacing w:before="60" w:after="60" w:line="240" w:lineRule="auto"/>
              <w:ind w:left="44"/>
              <w:rPr>
                <w:rFonts w:cs="Arial"/>
              </w:rPr>
            </w:pPr>
            <w:r>
              <w:rPr>
                <w:rFonts w:cs="Arial"/>
              </w:rPr>
              <w:t>Prepared version for TSM 2025</w:t>
            </w:r>
          </w:p>
        </w:tc>
      </w:tr>
      <w:tr w:rsidR="002348F9" w:rsidRPr="00B77A92" w14:paraId="2F97F856" w14:textId="77777777" w:rsidTr="00AE3E22">
        <w:tc>
          <w:tcPr>
            <w:tcW w:w="1526" w:type="dxa"/>
            <w:tcBorders>
              <w:top w:val="single" w:sz="4" w:space="0" w:color="auto"/>
              <w:left w:val="single" w:sz="4" w:space="0" w:color="auto"/>
              <w:bottom w:val="single" w:sz="4" w:space="0" w:color="auto"/>
              <w:right w:val="single" w:sz="4" w:space="0" w:color="auto"/>
            </w:tcBorders>
          </w:tcPr>
          <w:p w14:paraId="510649EE" w14:textId="44E95EBF" w:rsidR="002348F9" w:rsidRDefault="002348F9" w:rsidP="004E61EE">
            <w:pPr>
              <w:spacing w:before="60" w:after="60" w:line="240" w:lineRule="auto"/>
              <w:rPr>
                <w:rFonts w:cs="Arial"/>
              </w:rPr>
            </w:pPr>
            <w:r>
              <w:rPr>
                <w:rFonts w:cs="Arial"/>
              </w:rPr>
              <w:t>2.0.0</w:t>
            </w:r>
          </w:p>
        </w:tc>
        <w:tc>
          <w:tcPr>
            <w:tcW w:w="1612" w:type="dxa"/>
            <w:tcBorders>
              <w:top w:val="single" w:sz="4" w:space="0" w:color="auto"/>
              <w:left w:val="single" w:sz="4" w:space="0" w:color="auto"/>
              <w:bottom w:val="single" w:sz="4" w:space="0" w:color="auto"/>
              <w:right w:val="single" w:sz="4" w:space="0" w:color="auto"/>
            </w:tcBorders>
          </w:tcPr>
          <w:p w14:paraId="794F2339" w14:textId="46987E9A" w:rsidR="002348F9" w:rsidRDefault="002348F9" w:rsidP="004E61EE">
            <w:pPr>
              <w:spacing w:before="60" w:after="60" w:line="240" w:lineRule="auto"/>
              <w:ind w:left="-1" w:firstLine="1"/>
              <w:rPr>
                <w:rFonts w:cs="Arial"/>
              </w:rPr>
            </w:pPr>
            <w:r>
              <w:rPr>
                <w:rFonts w:cs="Arial"/>
              </w:rPr>
              <w:t>March 2025</w:t>
            </w:r>
          </w:p>
        </w:tc>
        <w:tc>
          <w:tcPr>
            <w:tcW w:w="1252" w:type="dxa"/>
            <w:tcBorders>
              <w:top w:val="single" w:sz="4" w:space="0" w:color="auto"/>
              <w:left w:val="single" w:sz="4" w:space="0" w:color="auto"/>
              <w:bottom w:val="single" w:sz="4" w:space="0" w:color="auto"/>
              <w:right w:val="single" w:sz="4" w:space="0" w:color="auto"/>
            </w:tcBorders>
          </w:tcPr>
          <w:p w14:paraId="6C0733E5" w14:textId="77777777" w:rsidR="002348F9" w:rsidRPr="00237F07" w:rsidRDefault="002348F9"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6B5ED17F" w14:textId="7C47369A" w:rsidR="002348F9" w:rsidRDefault="002348F9" w:rsidP="006D2CAA">
            <w:pPr>
              <w:spacing w:before="60" w:after="60" w:line="240" w:lineRule="auto"/>
              <w:ind w:left="44"/>
              <w:rPr>
                <w:rFonts w:cs="Arial"/>
              </w:rPr>
            </w:pPr>
            <w:r>
              <w:rPr>
                <w:rFonts w:cs="Arial"/>
              </w:rPr>
              <w:t>Version submitted to HSSC 2025</w:t>
            </w:r>
          </w:p>
        </w:tc>
      </w:tr>
    </w:tbl>
    <w:p w14:paraId="7DEA819B" w14:textId="4FF57AB6" w:rsidR="009F2693" w:rsidRPr="00237F07" w:rsidRDefault="009F2693" w:rsidP="004E61EE">
      <w:pPr>
        <w:spacing w:line="240" w:lineRule="auto"/>
      </w:pPr>
      <w:r w:rsidRPr="00237F07">
        <w:br w:type="page"/>
      </w:r>
    </w:p>
    <w:p w14:paraId="192F998D" w14:textId="77777777" w:rsidR="006456D7" w:rsidRPr="00237F07" w:rsidRDefault="006456D7" w:rsidP="004E61EE">
      <w:pPr>
        <w:spacing w:after="0" w:line="240" w:lineRule="auto"/>
        <w:sectPr w:rsidR="006456D7" w:rsidRPr="00237F07" w:rsidSect="00686450">
          <w:headerReference w:type="even" r:id="rId19"/>
          <w:headerReference w:type="default" r:id="rId20"/>
          <w:footerReference w:type="even" r:id="rId21"/>
          <w:footerReference w:type="default" r:id="rId22"/>
          <w:pgSz w:w="11906" w:h="16838" w:code="9"/>
          <w:pgMar w:top="1440" w:right="1400" w:bottom="1440" w:left="1400" w:header="708" w:footer="708" w:gutter="0"/>
          <w:pgNumType w:fmt="lowerRoman"/>
          <w:cols w:space="708"/>
          <w:docGrid w:linePitch="360"/>
        </w:sectPr>
      </w:pPr>
    </w:p>
    <w:p w14:paraId="45FEC972" w14:textId="03F17AE2" w:rsidR="00297204" w:rsidRPr="00237F07" w:rsidRDefault="00297204" w:rsidP="00225381">
      <w:pPr>
        <w:pStyle w:val="Heading1"/>
        <w:rPr>
          <w:rFonts w:eastAsia="MS Mincho"/>
        </w:rPr>
      </w:pPr>
      <w:bookmarkStart w:id="28" w:name="_Toc194067041"/>
      <w:bookmarkEnd w:id="0"/>
      <w:bookmarkEnd w:id="1"/>
      <w:bookmarkEnd w:id="2"/>
      <w:r w:rsidRPr="00237F07">
        <w:rPr>
          <w:rFonts w:eastAsia="MS Mincho"/>
        </w:rPr>
        <w:lastRenderedPageBreak/>
        <w:t>Introduction</w:t>
      </w:r>
      <w:bookmarkEnd w:id="28"/>
    </w:p>
    <w:p w14:paraId="0BEA3CBA" w14:textId="3E2B79D4" w:rsidR="00C951BB" w:rsidRPr="00237F07" w:rsidRDefault="0096094A" w:rsidP="004E61EE">
      <w:pPr>
        <w:spacing w:after="120" w:line="240" w:lineRule="auto"/>
        <w:jc w:val="both"/>
      </w:pPr>
      <w:r w:rsidRPr="00237F07">
        <w:t xml:space="preserve">This </w:t>
      </w:r>
      <w:r w:rsidR="008B07B0">
        <w:t>document</w:t>
      </w:r>
      <w:r w:rsidR="008B07B0" w:rsidRPr="00237F07">
        <w:t xml:space="preserve"> </w:t>
      </w:r>
      <w:r w:rsidR="00095477" w:rsidRPr="00237F07">
        <w:t>contains</w:t>
      </w:r>
      <w:r w:rsidRPr="00237F07">
        <w:t xml:space="preserve"> </w:t>
      </w:r>
      <w:r w:rsidR="00411E72">
        <w:t xml:space="preserve">requirements and </w:t>
      </w:r>
      <w:r w:rsidR="00C951BB" w:rsidRPr="00237F07">
        <w:t>guidance for the implementation of</w:t>
      </w:r>
      <w:r w:rsidRPr="00237F07">
        <w:t xml:space="preserve"> harmonised portrayal and other </w:t>
      </w:r>
      <w:r w:rsidR="00C951BB" w:rsidRPr="00237F07">
        <w:t>user interaction</w:t>
      </w:r>
      <w:r w:rsidRPr="00237F07">
        <w:t xml:space="preserve"> functions for </w:t>
      </w:r>
      <w:r w:rsidR="007F33C3" w:rsidRPr="00237F07">
        <w:t xml:space="preserve">S-101 </w:t>
      </w:r>
      <w:r w:rsidR="00C23C23" w:rsidRPr="00237F07">
        <w:t xml:space="preserve">Electronic Navigational Chart </w:t>
      </w:r>
      <w:r w:rsidR="007F33C3" w:rsidRPr="00237F07">
        <w:t xml:space="preserve">(ENC) and other </w:t>
      </w:r>
      <w:r w:rsidRPr="00237F07">
        <w:t xml:space="preserve">S-100 based data products in an </w:t>
      </w:r>
      <w:r w:rsidR="00C23C23" w:rsidRPr="00237F07">
        <w:t>Electronic Chart Display and Information System (</w:t>
      </w:r>
      <w:r w:rsidRPr="00237F07">
        <w:t>ECDIS</w:t>
      </w:r>
      <w:r w:rsidR="00C23C23" w:rsidRPr="00237F07">
        <w:t>)</w:t>
      </w:r>
      <w:r w:rsidRPr="00237F07">
        <w:t>.</w:t>
      </w:r>
      <w:r w:rsidR="007F33C3" w:rsidRPr="00237F07">
        <w:t xml:space="preserve"> It describes how S-100 products are to be used and displayed simultaneously on the navigation screen.</w:t>
      </w:r>
      <w:r w:rsidRPr="00237F07">
        <w:t xml:space="preserve"> It does not address the portrayal processes or architectures, which are addressed in S-100 Part</w:t>
      </w:r>
      <w:r w:rsidR="00A355E2" w:rsidRPr="00237F07">
        <w:t xml:space="preserve"> 9</w:t>
      </w:r>
      <w:r w:rsidRPr="00237F07">
        <w:t>. It is based on the general principles described in S-100 Part 16A</w:t>
      </w:r>
      <w:r w:rsidR="007F33C3" w:rsidRPr="00237F07">
        <w:t>,</w:t>
      </w:r>
      <w:r w:rsidRPr="00237F07">
        <w:t xml:space="preserve"> and the</w:t>
      </w:r>
      <w:r w:rsidR="007F33C3" w:rsidRPr="00237F07">
        <w:t xml:space="preserve"> requirements for ECDIS specified in the</w:t>
      </w:r>
      <w:r w:rsidRPr="00237F07">
        <w:t xml:space="preserve"> relevant </w:t>
      </w:r>
      <w:r w:rsidR="005C25FA" w:rsidRPr="00237F07">
        <w:t>International Maritime Organization (</w:t>
      </w:r>
      <w:r w:rsidRPr="00237F07">
        <w:t>IMO</w:t>
      </w:r>
      <w:r w:rsidR="005C25FA" w:rsidRPr="00237F07">
        <w:t>)</w:t>
      </w:r>
      <w:r w:rsidRPr="00237F07">
        <w:t xml:space="preserve">, </w:t>
      </w:r>
      <w:r w:rsidR="005C25FA" w:rsidRPr="00237F07">
        <w:t>International Hydrographic Organization (</w:t>
      </w:r>
      <w:r w:rsidRPr="00237F07">
        <w:t>IHO</w:t>
      </w:r>
      <w:r w:rsidR="005C25FA" w:rsidRPr="00237F07">
        <w:t>)</w:t>
      </w:r>
      <w:r w:rsidRPr="00237F07">
        <w:t xml:space="preserve">, and </w:t>
      </w:r>
      <w:r w:rsidR="005C25FA" w:rsidRPr="00237F07">
        <w:t>International Electrotechnical Commission (</w:t>
      </w:r>
      <w:r w:rsidRPr="00237F07">
        <w:t>IEC</w:t>
      </w:r>
      <w:r w:rsidR="005C25FA" w:rsidRPr="00237F07">
        <w:t>)</w:t>
      </w:r>
      <w:r w:rsidRPr="00237F07">
        <w:t xml:space="preserve"> standards.</w:t>
      </w:r>
    </w:p>
    <w:p w14:paraId="30646B99" w14:textId="489332A3" w:rsidR="0096094A" w:rsidRPr="00237F07" w:rsidRDefault="00C951BB" w:rsidP="004E61EE">
      <w:pPr>
        <w:spacing w:after="120" w:line="240" w:lineRule="auto"/>
        <w:jc w:val="both"/>
      </w:pPr>
      <w:r w:rsidRPr="00237F07">
        <w:t xml:space="preserve">This </w:t>
      </w:r>
      <w:r w:rsidR="004554DE">
        <w:t>specification</w:t>
      </w:r>
      <w:r w:rsidR="004554DE" w:rsidRPr="00237F07">
        <w:t xml:space="preserve"> </w:t>
      </w:r>
      <w:r w:rsidR="001C07C4" w:rsidRPr="00237F07">
        <w:t>is the</w:t>
      </w:r>
      <w:r w:rsidR="007F33C3" w:rsidRPr="00237F07">
        <w:t xml:space="preserve"> successor to the IHO S-52 </w:t>
      </w:r>
      <w:r w:rsidR="001C07C4" w:rsidRPr="00237F07">
        <w:t>S</w:t>
      </w:r>
      <w:r w:rsidR="007F33C3" w:rsidRPr="00237F07">
        <w:t>tandard for chart content and display in ECDIS</w:t>
      </w:r>
      <w:r w:rsidRPr="00237F07">
        <w:t>.</w:t>
      </w:r>
      <w:r w:rsidR="007F33C3" w:rsidRPr="00237F07">
        <w:t xml:space="preserve"> </w:t>
      </w:r>
      <w:r w:rsidRPr="00237F07">
        <w:t xml:space="preserve">It contains material from S-52 that has been </w:t>
      </w:r>
      <w:r w:rsidR="007F33C3" w:rsidRPr="00237F07">
        <w:t xml:space="preserve">updated for S-100, but does not include </w:t>
      </w:r>
      <w:r w:rsidR="00AF7AAF" w:rsidRPr="00237F07">
        <w:t xml:space="preserve">symbol specifications (the S-52 “presentation library”) or portrayal rules </w:t>
      </w:r>
      <w:r w:rsidRPr="00237F07">
        <w:t>because</w:t>
      </w:r>
      <w:r w:rsidR="00AF7AAF" w:rsidRPr="00237F07">
        <w:t xml:space="preserve"> symbols and portrayal rules are now defined in the IHO GI Registry </w:t>
      </w:r>
      <w:r w:rsidR="00C4067C" w:rsidRPr="00237F07">
        <w:t xml:space="preserve">and </w:t>
      </w:r>
      <w:r w:rsidR="00AF7AAF" w:rsidRPr="00237F07">
        <w:t>portrayal catalogues for individual product specifications</w:t>
      </w:r>
      <w:r w:rsidR="007F33C3" w:rsidRPr="00237F07">
        <w:t>.</w:t>
      </w:r>
      <w:r w:rsidR="00277767" w:rsidRPr="00237F07">
        <w:t xml:space="preserve"> This document focuses on </w:t>
      </w:r>
      <w:r w:rsidR="001A6C75" w:rsidRPr="00237F07">
        <w:t xml:space="preserve">the principles for portraying </w:t>
      </w:r>
      <w:r w:rsidR="00277767" w:rsidRPr="00237F07">
        <w:t>S-101 ENC and S-100 based data</w:t>
      </w:r>
      <w:r w:rsidR="001A6C75" w:rsidRPr="00237F07">
        <w:t xml:space="preserve"> on ECDIS</w:t>
      </w:r>
      <w:r w:rsidR="00277767" w:rsidRPr="00237F07">
        <w:t xml:space="preserve">. The principles </w:t>
      </w:r>
      <w:r w:rsidR="001A6C75" w:rsidRPr="00237F07">
        <w:t>described herein</w:t>
      </w:r>
      <w:r w:rsidR="00277767" w:rsidRPr="00237F07">
        <w:t xml:space="preserve"> are intended to be compatible with </w:t>
      </w:r>
      <w:r w:rsidR="001A6C75" w:rsidRPr="00237F07">
        <w:t>the corresponding</w:t>
      </w:r>
      <w:r w:rsidR="00277767" w:rsidRPr="00237F07">
        <w:t xml:space="preserve"> requirements </w:t>
      </w:r>
      <w:r w:rsidR="001A6C75" w:rsidRPr="00237F07">
        <w:t>for</w:t>
      </w:r>
      <w:r w:rsidR="00277767" w:rsidRPr="00237F07">
        <w:t xml:space="preserve"> ECDIS portrayal of S-57 ENC</w:t>
      </w:r>
      <w:r w:rsidR="001A6C75" w:rsidRPr="00237F07">
        <w:t>s</w:t>
      </w:r>
      <w:r w:rsidR="00277767" w:rsidRPr="00237F07">
        <w:t>.</w:t>
      </w:r>
    </w:p>
    <w:p w14:paraId="57EDF006" w14:textId="520A6FEE" w:rsidR="00413E27" w:rsidRPr="00237F07" w:rsidRDefault="00E60658" w:rsidP="004E61EE">
      <w:pPr>
        <w:spacing w:after="120" w:line="240" w:lineRule="auto"/>
        <w:jc w:val="both"/>
      </w:pPr>
      <w:r w:rsidRPr="00237F07">
        <w:t xml:space="preserve">This </w:t>
      </w:r>
      <w:r w:rsidR="004554DE">
        <w:t>specification</w:t>
      </w:r>
      <w:r w:rsidR="004554DE" w:rsidRPr="00237F07">
        <w:t xml:space="preserve"> </w:t>
      </w:r>
      <w:r w:rsidRPr="00237F07">
        <w:t xml:space="preserve">does not revoke nor does it supersede S-52 in its applicability to the use of S-57 </w:t>
      </w:r>
      <w:r w:rsidR="00BE77A7" w:rsidRPr="00237F07">
        <w:t xml:space="preserve">information </w:t>
      </w:r>
      <w:r w:rsidRPr="00237F07">
        <w:t xml:space="preserve">on ECDIS. </w:t>
      </w:r>
      <w:r w:rsidR="00277767" w:rsidRPr="00237F07">
        <w:t>It</w:t>
      </w:r>
      <w:r w:rsidR="00BE77A7" w:rsidRPr="00237F07">
        <w:t xml:space="preserve"> assumes</w:t>
      </w:r>
      <w:r w:rsidR="00413E27" w:rsidRPr="00237F07">
        <w:t xml:space="preserve"> </w:t>
      </w:r>
      <w:r w:rsidR="00BE77A7" w:rsidRPr="00237F07">
        <w:t>ECDIS will support both S-52/S-57 and S-101 ENCs for the foreseeable future. Such systems should continue to follow the S-52</w:t>
      </w:r>
      <w:r w:rsidR="00277767" w:rsidRPr="00237F07">
        <w:t>/</w:t>
      </w:r>
      <w:r w:rsidR="00BE77A7" w:rsidRPr="00237F07">
        <w:t xml:space="preserve">S-57 </w:t>
      </w:r>
      <w:r w:rsidR="0042425D" w:rsidRPr="00237F07">
        <w:t xml:space="preserve">standards </w:t>
      </w:r>
      <w:r w:rsidR="00277767" w:rsidRPr="00237F07">
        <w:t>for S-57 information</w:t>
      </w:r>
      <w:r w:rsidRPr="00237F07">
        <w:t>.</w:t>
      </w:r>
    </w:p>
    <w:p w14:paraId="208BE7A6" w14:textId="78EAC854" w:rsidR="007B452F" w:rsidRPr="00237F07" w:rsidRDefault="00AF7AAF" w:rsidP="004E61EE">
      <w:pPr>
        <w:spacing w:after="60" w:line="240" w:lineRule="auto"/>
        <w:jc w:val="both"/>
      </w:pPr>
      <w:r w:rsidRPr="00237F07">
        <w:t>ECDIS presentation and user interactions are determined by the following standards:</w:t>
      </w:r>
    </w:p>
    <w:p w14:paraId="7C58E095" w14:textId="3C995BCA" w:rsidR="007B452F" w:rsidRPr="00237F07" w:rsidRDefault="007B452F" w:rsidP="00AE2737">
      <w:pPr>
        <w:pStyle w:val="ListParagraph"/>
        <w:numPr>
          <w:ilvl w:val="0"/>
          <w:numId w:val="12"/>
        </w:numPr>
        <w:spacing w:after="60" w:line="240" w:lineRule="auto"/>
        <w:jc w:val="both"/>
      </w:pPr>
      <w:r w:rsidRPr="00237F07">
        <w:t>IMO</w:t>
      </w:r>
      <w:r w:rsidR="008748FB" w:rsidRPr="00237F07">
        <w:t xml:space="preserve"> standards</w:t>
      </w:r>
      <w:r w:rsidR="00AF7AAF" w:rsidRPr="00237F07">
        <w:t xml:space="preserve"> control p</w:t>
      </w:r>
      <w:r w:rsidR="008748FB" w:rsidRPr="00237F07">
        <w:t>resentation, performance, and user experience</w:t>
      </w:r>
      <w:r w:rsidR="00AF7AAF" w:rsidRPr="00237F07">
        <w:t>. They</w:t>
      </w:r>
      <w:r w:rsidR="008748FB" w:rsidRPr="00237F07">
        <w:t xml:space="preserve"> include standards and guidelines for display and user interaction, </w:t>
      </w:r>
      <w:r w:rsidR="009F7151" w:rsidRPr="00237F07">
        <w:t>including</w:t>
      </w:r>
      <w:r w:rsidR="008748FB" w:rsidRPr="00237F07">
        <w:t xml:space="preserve"> alerts.</w:t>
      </w:r>
    </w:p>
    <w:p w14:paraId="5B17D2A9" w14:textId="4D47E512" w:rsidR="007B452F" w:rsidRPr="00237F07" w:rsidRDefault="007B452F" w:rsidP="00AE2737">
      <w:pPr>
        <w:pStyle w:val="ListParagraph"/>
        <w:numPr>
          <w:ilvl w:val="0"/>
          <w:numId w:val="12"/>
        </w:numPr>
        <w:spacing w:after="60" w:line="240" w:lineRule="auto"/>
        <w:jc w:val="both"/>
      </w:pPr>
      <w:r w:rsidRPr="00237F07">
        <w:t>IHO</w:t>
      </w:r>
      <w:r w:rsidR="008748FB" w:rsidRPr="00237F07">
        <w:t xml:space="preserve"> standards</w:t>
      </w:r>
      <w:r w:rsidR="00AF7AAF" w:rsidRPr="00237F07">
        <w:t xml:space="preserve"> provide t</w:t>
      </w:r>
      <w:r w:rsidR="008748FB" w:rsidRPr="00237F07">
        <w:t>he framework for data content, primarily in S-100</w:t>
      </w:r>
      <w:r w:rsidR="00A53A4E">
        <w:t xml:space="preserve">, </w:t>
      </w:r>
      <w:r w:rsidR="00A53A4E" w:rsidRPr="00A53A4E">
        <w:t>as well as standards for portrayal of hydrographic data</w:t>
      </w:r>
      <w:r w:rsidR="0013502A" w:rsidRPr="00237F07">
        <w:t>.</w:t>
      </w:r>
      <w:r w:rsidR="008748FB" w:rsidRPr="00237F07">
        <w:t xml:space="preserve"> S-100 also provides an abstract specification for visual interoperability; </w:t>
      </w:r>
      <w:r w:rsidR="0013502A" w:rsidRPr="00237F07">
        <w:t xml:space="preserve">for ECDIS, </w:t>
      </w:r>
      <w:r w:rsidR="00F27D30" w:rsidRPr="00237F07">
        <w:t xml:space="preserve">details about </w:t>
      </w:r>
      <w:r w:rsidR="0013502A" w:rsidRPr="00237F07">
        <w:t xml:space="preserve">interoperability </w:t>
      </w:r>
      <w:r w:rsidR="00F27D30" w:rsidRPr="00237F07">
        <w:t>are</w:t>
      </w:r>
      <w:r w:rsidR="0013502A" w:rsidRPr="00237F07">
        <w:t xml:space="preserve"> specified</w:t>
      </w:r>
      <w:r w:rsidR="008748FB" w:rsidRPr="00237F07">
        <w:t xml:space="preserve"> </w:t>
      </w:r>
      <w:r w:rsidR="0013502A" w:rsidRPr="00237F07">
        <w:t>in</w:t>
      </w:r>
      <w:r w:rsidR="008748FB" w:rsidRPr="00237F07">
        <w:t xml:space="preserve"> S-98.</w:t>
      </w:r>
      <w:r w:rsidR="00A53A4E" w:rsidRPr="00A53A4E">
        <w:t xml:space="preserve"> IHO standards additionally provide methods of test and required test results for portrayal and interoperability, these are in S-64 (for S-57) and S-164 (for S-100).</w:t>
      </w:r>
    </w:p>
    <w:p w14:paraId="04CD5E8C" w14:textId="6E084E1D" w:rsidR="007B452F" w:rsidRPr="00237F07" w:rsidRDefault="007B452F" w:rsidP="00AE2737">
      <w:pPr>
        <w:pStyle w:val="ListParagraph"/>
        <w:numPr>
          <w:ilvl w:val="0"/>
          <w:numId w:val="12"/>
        </w:numPr>
        <w:spacing w:after="60" w:line="240" w:lineRule="auto"/>
        <w:jc w:val="both"/>
      </w:pPr>
      <w:r w:rsidRPr="00237F07">
        <w:t>IEC</w:t>
      </w:r>
      <w:r w:rsidR="008748FB" w:rsidRPr="00237F07">
        <w:t xml:space="preserve"> standards </w:t>
      </w:r>
      <w:r w:rsidR="0013502A" w:rsidRPr="00237F07">
        <w:t>describe</w:t>
      </w:r>
      <w:r w:rsidR="001A6C75" w:rsidRPr="00237F07">
        <w:t xml:space="preserve"> </w:t>
      </w:r>
      <w:r w:rsidR="0013502A" w:rsidRPr="00237F07">
        <w:t>methods and required results for</w:t>
      </w:r>
      <w:r w:rsidR="008748FB" w:rsidRPr="00237F07">
        <w:t xml:space="preserve"> equipment and system testing.</w:t>
      </w:r>
    </w:p>
    <w:p w14:paraId="016DD7EF" w14:textId="14649A5F" w:rsidR="008748FB" w:rsidRPr="00237F07" w:rsidRDefault="0013502A" w:rsidP="00AE2737">
      <w:pPr>
        <w:pStyle w:val="ListParagraph"/>
        <w:numPr>
          <w:ilvl w:val="0"/>
          <w:numId w:val="12"/>
        </w:numPr>
        <w:spacing w:after="120" w:line="240" w:lineRule="auto"/>
        <w:jc w:val="both"/>
      </w:pPr>
      <w:r w:rsidRPr="00237F07">
        <w:t>Data p</w:t>
      </w:r>
      <w:r w:rsidR="008748FB" w:rsidRPr="00237F07">
        <w:t xml:space="preserve">roduct specifications </w:t>
      </w:r>
      <w:r w:rsidR="00451A0E" w:rsidRPr="00237F07">
        <w:t>describe the content, data formats,</w:t>
      </w:r>
      <w:r w:rsidR="00E558AF" w:rsidRPr="00237F07">
        <w:t xml:space="preserve"> symbols,</w:t>
      </w:r>
      <w:r w:rsidR="00451A0E" w:rsidRPr="00237F07">
        <w:t xml:space="preserve"> portrayal</w:t>
      </w:r>
      <w:r w:rsidR="00E558AF" w:rsidRPr="00237F07">
        <w:t xml:space="preserve"> rules</w:t>
      </w:r>
      <w:r w:rsidR="00451A0E" w:rsidRPr="00237F07">
        <w:t>, packaging, and delivery, of individual data products</w:t>
      </w:r>
      <w:r w:rsidR="008748FB" w:rsidRPr="00237F07">
        <w:t xml:space="preserve">. </w:t>
      </w:r>
      <w:r w:rsidR="00451A0E" w:rsidRPr="00237F07">
        <w:t xml:space="preserve">For ECDIS, the basic data product is S-101 (Electronic Navigational Charts). Other </w:t>
      </w:r>
      <w:r w:rsidR="00E558AF" w:rsidRPr="00237F07">
        <w:t>product</w:t>
      </w:r>
      <w:r w:rsidR="00C4067C" w:rsidRPr="00237F07">
        <w:t>s</w:t>
      </w:r>
      <w:r w:rsidR="008748FB" w:rsidRPr="00237F07">
        <w:t xml:space="preserve"> </w:t>
      </w:r>
      <w:r w:rsidR="00451A0E" w:rsidRPr="00237F07">
        <w:t>describe</w:t>
      </w:r>
      <w:r w:rsidR="008748FB" w:rsidRPr="00237F07">
        <w:t xml:space="preserve"> </w:t>
      </w:r>
      <w:r w:rsidR="00451A0E" w:rsidRPr="00237F07">
        <w:t>additional information relevant to navigation</w:t>
      </w:r>
      <w:r w:rsidR="008748FB" w:rsidRPr="00237F07">
        <w:t xml:space="preserve">, </w:t>
      </w:r>
      <w:r w:rsidR="00E558AF" w:rsidRPr="00237F07">
        <w:t xml:space="preserve">for example, bathymetry, currents, water levels, regulated areas, </w:t>
      </w:r>
      <w:r w:rsidR="00BA654F" w:rsidRPr="00237F07">
        <w:t>services</w:t>
      </w:r>
      <w:r w:rsidR="00C4067C" w:rsidRPr="00237F07">
        <w:t xml:space="preserve"> and</w:t>
      </w:r>
      <w:r w:rsidR="00E558AF" w:rsidRPr="00237F07">
        <w:t xml:space="preserve"> weather</w:t>
      </w:r>
      <w:r w:rsidR="00C4067C" w:rsidRPr="00237F07">
        <w:t>.</w:t>
      </w:r>
    </w:p>
    <w:p w14:paraId="0E4B2726" w14:textId="1ED07282" w:rsidR="00451A0E" w:rsidRPr="00237F07" w:rsidRDefault="00E558AF" w:rsidP="004E61EE">
      <w:pPr>
        <w:spacing w:after="120" w:line="240" w:lineRule="auto"/>
        <w:jc w:val="both"/>
      </w:pPr>
      <w:r w:rsidRPr="00237F07">
        <w:t xml:space="preserve">The standards </w:t>
      </w:r>
      <w:r w:rsidR="008D36AB" w:rsidRPr="00237F07">
        <w:t xml:space="preserve">that are </w:t>
      </w:r>
      <w:r w:rsidRPr="00237F07">
        <w:t xml:space="preserve">current at the time of writing of this </w:t>
      </w:r>
      <w:r w:rsidR="004554DE">
        <w:t>specification</w:t>
      </w:r>
      <w:r w:rsidR="004554DE" w:rsidRPr="00237F07">
        <w:t xml:space="preserve"> </w:t>
      </w:r>
      <w:r w:rsidRPr="00237F07">
        <w:t xml:space="preserve">are listed in the References section. </w:t>
      </w:r>
      <w:r w:rsidR="00451A0E" w:rsidRPr="00237F07">
        <w:t xml:space="preserve">More detailed information about the various standards is provided in </w:t>
      </w:r>
      <w:r w:rsidR="009C26C0" w:rsidRPr="00237F07">
        <w:t xml:space="preserve">S-100 </w:t>
      </w:r>
      <w:r w:rsidR="00451A0E" w:rsidRPr="00237F07">
        <w:t>Part 16</w:t>
      </w:r>
      <w:r w:rsidR="001D420D">
        <w:t>a</w:t>
      </w:r>
      <w:r w:rsidR="00451A0E" w:rsidRPr="00237F07">
        <w:t>.</w:t>
      </w:r>
    </w:p>
    <w:p w14:paraId="3AEB7C84" w14:textId="5DFE804A" w:rsidR="007B452F" w:rsidRDefault="008937C6" w:rsidP="004E61EE">
      <w:pPr>
        <w:spacing w:after="120" w:line="240" w:lineRule="auto"/>
        <w:jc w:val="both"/>
        <w:rPr>
          <w:ins w:id="29" w:author="Jonathan Pritchard" w:date="2025-03-11T14:54:00Z" w16du:dateUtc="2025-03-11T14:54:00Z"/>
          <w:lang w:eastAsia="en-US"/>
        </w:rPr>
      </w:pPr>
      <w:r w:rsidRPr="00237F07">
        <w:t>Application developers should obtain a</w:t>
      </w:r>
      <w:r w:rsidR="00C4067C" w:rsidRPr="00237F07">
        <w:t>n</w:t>
      </w:r>
      <w:r w:rsidRPr="00237F07">
        <w:t xml:space="preserve"> up-to-date set of applicable standards and specifications from the relevant organisations. </w:t>
      </w:r>
      <w:r w:rsidR="008748FB" w:rsidRPr="00237F07">
        <w:t xml:space="preserve">Developers must conform to the mandatory requirements of the particular standards which apply to an application or system. In case of a conflict between this </w:t>
      </w:r>
      <w:r w:rsidR="004554DE">
        <w:t>specification</w:t>
      </w:r>
      <w:r w:rsidR="004554DE" w:rsidRPr="00237F07">
        <w:t xml:space="preserve"> </w:t>
      </w:r>
      <w:r w:rsidR="008748FB" w:rsidRPr="00237F07">
        <w:t xml:space="preserve">and a mandatory requirement in an applicable standard, the requirement in the standard supersedes the guidance in this </w:t>
      </w:r>
      <w:r w:rsidR="004554DE">
        <w:t>specification</w:t>
      </w:r>
      <w:r w:rsidR="008748FB" w:rsidRPr="00237F07">
        <w:t>.</w:t>
      </w:r>
      <w:r w:rsidR="00D748F6">
        <w:t xml:space="preserve"> </w:t>
      </w:r>
      <w:r w:rsidR="00D748F6" w:rsidRPr="00B812CA">
        <w:rPr>
          <w:lang w:eastAsia="en-US"/>
        </w:rPr>
        <w:t xml:space="preserve">Manufacturers, type-approval authorities, and above all Mariners, are always encouraged to contact the IHO </w:t>
      </w:r>
      <w:del w:id="30" w:author="Jonathan Pritchard" w:date="2025-03-11T16:05:00Z" w16du:dateUtc="2025-03-11T16:05:00Z">
        <w:r w:rsidR="00D748F6" w:rsidRPr="00B812CA" w:rsidDel="007F244A">
          <w:rPr>
            <w:lang w:eastAsia="en-US"/>
          </w:rPr>
          <w:delText>over any improvements, criticisms, questions or comments</w:delText>
        </w:r>
      </w:del>
      <w:ins w:id="31" w:author="Jonathan Pritchard" w:date="2025-03-11T16:05:00Z" w16du:dateUtc="2025-03-11T16:05:00Z">
        <w:r w:rsidR="007F244A">
          <w:rPr>
            <w:lang w:eastAsia="en-US"/>
          </w:rPr>
          <w:t>to provide feedback</w:t>
        </w:r>
      </w:ins>
      <w:r w:rsidR="00D748F6" w:rsidRPr="00B812CA">
        <w:rPr>
          <w:lang w:eastAsia="en-US"/>
        </w:rPr>
        <w:t xml:space="preserve"> that they may have about the ECDIS display, in order that th</w:t>
      </w:r>
      <w:r w:rsidR="004554DE">
        <w:rPr>
          <w:lang w:eastAsia="en-US"/>
        </w:rPr>
        <w:t>is</w:t>
      </w:r>
      <w:r w:rsidR="00D748F6" w:rsidRPr="00B812CA">
        <w:rPr>
          <w:lang w:eastAsia="en-US"/>
        </w:rPr>
        <w:t xml:space="preserve"> </w:t>
      </w:r>
      <w:r w:rsidR="004554DE">
        <w:rPr>
          <w:lang w:eastAsia="en-US"/>
        </w:rPr>
        <w:t>s</w:t>
      </w:r>
      <w:r w:rsidR="00D748F6" w:rsidRPr="00B812CA">
        <w:rPr>
          <w:lang w:eastAsia="en-US"/>
        </w:rPr>
        <w:t>pecification</w:t>
      </w:r>
      <w:del w:id="32" w:author="Jonathan Pritchard" w:date="2025-03-10T08:08:00Z" w16du:dateUtc="2025-03-10T08:08:00Z">
        <w:r w:rsidR="00D748F6" w:rsidRPr="00B812CA" w:rsidDel="004E3071">
          <w:rPr>
            <w:lang w:eastAsia="en-US"/>
          </w:rPr>
          <w:delText>s</w:delText>
        </w:r>
      </w:del>
      <w:r w:rsidR="00D748F6" w:rsidRPr="00B812CA">
        <w:rPr>
          <w:lang w:eastAsia="en-US"/>
        </w:rPr>
        <w:t xml:space="preserve"> can be kept effective and up to date.</w:t>
      </w:r>
    </w:p>
    <w:p w14:paraId="2B1722B4" w14:textId="764F7C16" w:rsidR="00B42BF5" w:rsidRPr="00237F07" w:rsidDel="007763CD" w:rsidRDefault="00B42BF5" w:rsidP="004E61EE">
      <w:pPr>
        <w:spacing w:after="120" w:line="240" w:lineRule="auto"/>
        <w:jc w:val="both"/>
        <w:rPr>
          <w:del w:id="33" w:author="jon pritchard" w:date="2025-03-28T13:46:00Z" w16du:dateUtc="2025-03-28T12:46:00Z"/>
        </w:rPr>
      </w:pPr>
      <w:ins w:id="34" w:author="Jonathan Pritchard" w:date="2025-03-11T14:54:00Z" w16du:dateUtc="2025-03-11T14:54:00Z">
        <w:del w:id="35" w:author="jon pritchard" w:date="2025-03-28T13:46:00Z" w16du:dateUtc="2025-03-28T12:46:00Z">
          <w:r w:rsidRPr="00B42BF5" w:rsidDel="007763CD">
            <w:rPr>
              <w:highlight w:val="yellow"/>
              <w:lang w:eastAsia="en-US"/>
              <w:rPrChange w:id="36" w:author="Jonathan Pritchard" w:date="2025-03-11T14:54:00Z" w16du:dateUtc="2025-03-11T14:54:00Z">
                <w:rPr>
                  <w:lang w:eastAsia="en-US"/>
                </w:rPr>
              </w:rPrChange>
            </w:rPr>
            <w:delText>[Note – Define “Operational”]</w:delText>
          </w:r>
        </w:del>
      </w:ins>
    </w:p>
    <w:p w14:paraId="74DA086D" w14:textId="6309A303" w:rsidR="008172D8" w:rsidRPr="00237F07" w:rsidRDefault="00C23C23" w:rsidP="004E61EE">
      <w:pPr>
        <w:spacing w:after="120" w:line="240" w:lineRule="auto"/>
        <w:jc w:val="both"/>
      </w:pPr>
      <w:r w:rsidRPr="00237F07">
        <w:t>Th</w:t>
      </w:r>
      <w:r w:rsidR="001D420D">
        <w:t>is</w:t>
      </w:r>
      <w:r w:rsidRPr="00237F07">
        <w:t xml:space="preserve"> specification </w:t>
      </w:r>
      <w:r w:rsidR="001D420D">
        <w:t>al</w:t>
      </w:r>
      <w:r w:rsidRPr="00237F07">
        <w:t>so app</w:t>
      </w:r>
      <w:r w:rsidR="001D420D">
        <w:t>lies</w:t>
      </w:r>
      <w:r w:rsidRPr="00237F07">
        <w:t xml:space="preserve"> to navigation displays in an Integrated Navigation System (INS) which </w:t>
      </w:r>
      <w:r w:rsidR="009F7151" w:rsidRPr="00237F07">
        <w:t>fulfil</w:t>
      </w:r>
      <w:r w:rsidRPr="00237F07">
        <w:t xml:space="preserve"> the role of an ECDIS.</w:t>
      </w:r>
      <w:r w:rsidR="00D748F6">
        <w:t xml:space="preserve"> </w:t>
      </w:r>
      <w:r w:rsidR="008B441C" w:rsidRPr="00237F07">
        <w:t xml:space="preserve">Users of this document should refer to </w:t>
      </w:r>
      <w:r w:rsidR="00C4067C" w:rsidRPr="00237F07">
        <w:t xml:space="preserve">IEC </w:t>
      </w:r>
      <w:r w:rsidR="008B441C" w:rsidRPr="00237F07">
        <w:t>publications when dealing with implementation testing.</w:t>
      </w:r>
    </w:p>
    <w:p w14:paraId="62D86F4C" w14:textId="77777777" w:rsidR="004554DE" w:rsidRDefault="004554DE" w:rsidP="004554DE">
      <w:pPr>
        <w:spacing w:after="120"/>
        <w:jc w:val="both"/>
      </w:pPr>
      <w:bookmarkStart w:id="37" w:name="_Toc38829536"/>
      <w:bookmarkStart w:id="38" w:name="_Toc38830039"/>
      <w:bookmarkStart w:id="39" w:name="_Toc38936204"/>
      <w:bookmarkStart w:id="40" w:name="_Toc40990380"/>
      <w:bookmarkStart w:id="41" w:name="_Toc484523815"/>
      <w:bookmarkEnd w:id="37"/>
      <w:bookmarkEnd w:id="38"/>
      <w:bookmarkEnd w:id="39"/>
      <w:bookmarkEnd w:id="40"/>
      <w:r>
        <w:t xml:space="preserve">This document contains the main requirements and guidance for development of S-100 ECDIS. </w:t>
      </w:r>
      <w:r w:rsidRPr="00773509">
        <w:t xml:space="preserve">Mariners and other users will receive different S-100-based data products, each providing one or more information layers, and will often need to view some of the information layers simultaneously on a S-100 compatible ECDIS as well as in other ship and shore-based scenarios. </w:t>
      </w:r>
      <w:r>
        <w:t xml:space="preserve"> </w:t>
      </w:r>
    </w:p>
    <w:p w14:paraId="4876EE24" w14:textId="77777777" w:rsidR="001D420D" w:rsidRDefault="004554DE">
      <w:pPr>
        <w:spacing w:after="120"/>
        <w:jc w:val="both"/>
      </w:pPr>
      <w:r w:rsidRPr="00773509">
        <w:t>The smooth interoper</w:t>
      </w:r>
      <w:r>
        <w:t>ability</w:t>
      </w:r>
      <w:r w:rsidRPr="00773509">
        <w:t xml:space="preserve"> and harmonized user-friendly graphical presentations of these various products is therefore necessary. The rules for interoperation and harmonized graphical presentations of </w:t>
      </w:r>
      <w:r w:rsidRPr="00773509">
        <w:lastRenderedPageBreak/>
        <w:t xml:space="preserve">S-100 data products are contained in an </w:t>
      </w:r>
      <w:r w:rsidRPr="00773509">
        <w:rPr>
          <w:i/>
        </w:rPr>
        <w:t>Interoperability Catalogue</w:t>
      </w:r>
      <w:r w:rsidRPr="00773509">
        <w:t xml:space="preserve">, </w:t>
      </w:r>
      <w:r>
        <w:t>which</w:t>
      </w:r>
      <w:r w:rsidRPr="00773509">
        <w:t xml:space="preserve"> describes how </w:t>
      </w:r>
      <w:r>
        <w:t xml:space="preserve">groups of </w:t>
      </w:r>
      <w:r w:rsidRPr="00773509">
        <w:t>products are to be used and displayed simultaneously.</w:t>
      </w:r>
      <w:bookmarkEnd w:id="41"/>
      <w:r>
        <w:t xml:space="preserve"> </w:t>
      </w:r>
      <w:bookmarkStart w:id="42" w:name="_Toc484523816"/>
    </w:p>
    <w:p w14:paraId="0545F5CA" w14:textId="08EA814A" w:rsidR="004554DE" w:rsidRDefault="004554DE">
      <w:pPr>
        <w:spacing w:after="120"/>
        <w:jc w:val="both"/>
      </w:pPr>
      <w:r>
        <w:t>Annex A to t</w:t>
      </w:r>
      <w:r w:rsidRPr="00773509">
        <w:t xml:space="preserve">his Specification describes the structure, usage and rules for development of Interoperability Catalogues that can be used by systems to </w:t>
      </w:r>
      <w:r>
        <w:t>control</w:t>
      </w:r>
      <w:r w:rsidRPr="00773509">
        <w:t xml:space="preserve"> the simultaneous use and display of two or more S-100 based data products.</w:t>
      </w:r>
      <w:bookmarkEnd w:id="42"/>
      <w:r w:rsidRPr="00773509">
        <w:t xml:space="preserve"> It is an implementation of the abstract interoperability concepts described in S-100 Part 16.</w:t>
      </w:r>
      <w:r w:rsidR="001D420D">
        <w:t xml:space="preserve"> Part A and B of this specification </w:t>
      </w:r>
      <w:ins w:id="43" w:author="Jonathan Pritchard" w:date="2025-03-11T16:06:00Z" w16du:dateUtc="2025-03-11T16:06:00Z">
        <w:r w:rsidR="007F244A">
          <w:t xml:space="preserve">define </w:t>
        </w:r>
      </w:ins>
      <w:commentRangeStart w:id="44"/>
      <w:del w:id="45" w:author="Jonathan Pritchard" w:date="2025-03-07T16:24:00Z" w16du:dateUtc="2025-03-07T16:24:00Z">
        <w:r w:rsidR="001D420D" w:rsidDel="00FB64A7">
          <w:delText>describe</w:delText>
        </w:r>
        <w:commentRangeEnd w:id="44"/>
        <w:r w:rsidR="00DD4220" w:rsidDel="00FB64A7">
          <w:rPr>
            <w:rStyle w:val="CommentReference"/>
          </w:rPr>
          <w:commentReference w:id="44"/>
        </w:r>
        <w:r w:rsidR="001D420D" w:rsidDel="00FB64A7">
          <w:delText xml:space="preserve"> </w:delText>
        </w:r>
      </w:del>
      <w:ins w:id="46" w:author="Jonathan Pritchard" w:date="2025-03-07T16:24:00Z" w16du:dateUtc="2025-03-07T16:24:00Z">
        <w:r w:rsidR="00FB64A7">
          <w:t>levels 1 and 2 respectively.</w:t>
        </w:r>
      </w:ins>
      <w:del w:id="47" w:author="Jonathan Pritchard" w:date="2025-03-07T16:24:00Z" w16du:dateUtc="2025-03-07T16:24:00Z">
        <w:r w:rsidR="001D420D" w:rsidDel="00FB64A7">
          <w:delText xml:space="preserve">two interoperability levels. </w:delText>
        </w:r>
      </w:del>
    </w:p>
    <w:p w14:paraId="418C945C" w14:textId="79805395" w:rsidR="001D420D" w:rsidRPr="001D420D" w:rsidRDefault="001D420D" w:rsidP="002D7DEE">
      <w:pPr>
        <w:spacing w:after="120"/>
        <w:jc w:val="both"/>
      </w:pPr>
      <w:r>
        <w:rPr>
          <w:b/>
          <w:bCs/>
        </w:rPr>
        <w:t xml:space="preserve">Note: </w:t>
      </w:r>
      <w:r>
        <w:t>the current edition of S-98 does not use the full interoperability specification, it is included on the basis that it is highly likely to be brought in in a future edition.</w:t>
      </w:r>
    </w:p>
    <w:p w14:paraId="697FD68D" w14:textId="15B01C10" w:rsidR="0064639B" w:rsidRPr="00237F07" w:rsidRDefault="0064639B" w:rsidP="00AE3E22">
      <w:pPr>
        <w:pStyle w:val="Heading1"/>
      </w:pPr>
      <w:bookmarkStart w:id="48" w:name="_Toc194067042"/>
      <w:r w:rsidRPr="00237F07">
        <w:t>References</w:t>
      </w:r>
      <w:bookmarkEnd w:id="48"/>
    </w:p>
    <w:p w14:paraId="263D91F4" w14:textId="7B06BD9B" w:rsidR="0096295A" w:rsidRDefault="0096295A" w:rsidP="00DB7CFE">
      <w:pPr>
        <w:pStyle w:val="Heading2"/>
      </w:pPr>
      <w:bookmarkStart w:id="49" w:name="_Toc194067043"/>
      <w:r w:rsidRPr="00237F07">
        <w:t>Normative references</w:t>
      </w:r>
      <w:bookmarkEnd w:id="49"/>
    </w:p>
    <w:p w14:paraId="6BD7343C" w14:textId="3530E47E" w:rsidR="00B727EB" w:rsidRPr="00237F07" w:rsidRDefault="00B727EB" w:rsidP="004E61EE">
      <w:pPr>
        <w:spacing w:after="120" w:line="240" w:lineRule="auto"/>
        <w:ind w:left="1418" w:hanging="1418"/>
        <w:jc w:val="both"/>
        <w:rPr>
          <w:lang w:eastAsia="en-GB"/>
        </w:rPr>
      </w:pPr>
      <w:bookmarkStart w:id="50" w:name="_Hlk38497336"/>
      <w:r w:rsidRPr="00237F07">
        <w:rPr>
          <w:lang w:eastAsia="en-GB"/>
        </w:rPr>
        <w:t>A.1021(26)</w:t>
      </w:r>
      <w:r w:rsidRPr="00237F07">
        <w:rPr>
          <w:lang w:eastAsia="en-GB"/>
        </w:rPr>
        <w:tab/>
      </w:r>
      <w:r w:rsidRPr="00237F07">
        <w:rPr>
          <w:i/>
          <w:lang w:eastAsia="en-GB"/>
        </w:rPr>
        <w:t>Code on Alerts and Indicators</w:t>
      </w:r>
      <w:r w:rsidR="005A4E20" w:rsidRPr="00237F07">
        <w:rPr>
          <w:i/>
          <w:lang w:eastAsia="en-GB"/>
        </w:rPr>
        <w:t xml:space="preserve"> (2009)</w:t>
      </w:r>
      <w:r w:rsidR="005A4E20" w:rsidRPr="00237F07">
        <w:rPr>
          <w:lang w:eastAsia="en-GB"/>
        </w:rPr>
        <w:t>,</w:t>
      </w:r>
      <w:r w:rsidRPr="00237F07">
        <w:rPr>
          <w:lang w:eastAsia="en-GB"/>
        </w:rPr>
        <w:t xml:space="preserve"> IMO Resolution A.1021(26), 2009.</w:t>
      </w:r>
    </w:p>
    <w:bookmarkEnd w:id="50"/>
    <w:p w14:paraId="16E11171" w14:textId="7399CF4A" w:rsidR="004D3C45" w:rsidRPr="00237F07" w:rsidRDefault="004D3C45" w:rsidP="004E61EE">
      <w:pPr>
        <w:spacing w:after="120" w:line="240" w:lineRule="auto"/>
        <w:ind w:left="1418" w:hanging="1418"/>
        <w:jc w:val="both"/>
        <w:rPr>
          <w:lang w:eastAsia="en-GB"/>
        </w:rPr>
      </w:pPr>
      <w:r w:rsidRPr="00237F07">
        <w:rPr>
          <w:lang w:eastAsia="en-GB"/>
        </w:rPr>
        <w:t>IEC 60945</w:t>
      </w:r>
      <w:r w:rsidRPr="00237F07">
        <w:rPr>
          <w:lang w:eastAsia="en-GB"/>
        </w:rPr>
        <w:tab/>
      </w:r>
      <w:r w:rsidRPr="00237F07">
        <w:rPr>
          <w:i/>
          <w:lang w:eastAsia="en-GB"/>
        </w:rPr>
        <w:t>Maritime navigation and radiocommunication equipment and systems – General requirements – Methods of testing and required test results</w:t>
      </w:r>
      <w:r w:rsidR="00703B5C" w:rsidRPr="00237F07">
        <w:rPr>
          <w:lang w:eastAsia="en-GB"/>
        </w:rPr>
        <w:t>,</w:t>
      </w:r>
      <w:r w:rsidRPr="00237F07">
        <w:rPr>
          <w:lang w:eastAsia="en-GB"/>
        </w:rPr>
        <w:t xml:space="preserve"> International Electrotechnical Commission (IEC), Fourth Edition, 2002.</w:t>
      </w:r>
    </w:p>
    <w:p w14:paraId="7CB627EA" w14:textId="77777777" w:rsidR="00C56536" w:rsidRDefault="00B727EB" w:rsidP="004E61EE">
      <w:pPr>
        <w:spacing w:after="120" w:line="240" w:lineRule="auto"/>
        <w:ind w:left="1418" w:hanging="1418"/>
        <w:jc w:val="both"/>
        <w:rPr>
          <w:ins w:id="51" w:author="Jonathan Pritchard" w:date="2025-03-07T16:35:00Z" w16du:dateUtc="2025-03-07T16:35:00Z"/>
          <w:lang w:eastAsia="en-GB"/>
        </w:rPr>
      </w:pPr>
      <w:r w:rsidRPr="00237F07">
        <w:rPr>
          <w:lang w:eastAsia="en-GB"/>
        </w:rPr>
        <w:t>IEC 61174</w:t>
      </w:r>
      <w:r w:rsidRPr="00237F07">
        <w:rPr>
          <w:lang w:eastAsia="en-GB"/>
        </w:rPr>
        <w:tab/>
      </w:r>
      <w:r w:rsidRPr="00237F07">
        <w:rPr>
          <w:i/>
          <w:lang w:eastAsia="en-GB"/>
        </w:rPr>
        <w:t>Maritime navigation and radiocommunication equipment and systems – Electronic chart display and information system (ECDIS) – Operational and performance requirements, methods of testing and required test results</w:t>
      </w:r>
      <w:r w:rsidR="00703B5C" w:rsidRPr="00237F07">
        <w:rPr>
          <w:lang w:eastAsia="en-GB"/>
        </w:rPr>
        <w:t>,</w:t>
      </w:r>
      <w:r w:rsidRPr="00237F07">
        <w:rPr>
          <w:lang w:eastAsia="en-GB"/>
        </w:rPr>
        <w:t xml:space="preserve"> International Electrotechnical Commission (IEC)</w:t>
      </w:r>
    </w:p>
    <w:p w14:paraId="4C87F8B1" w14:textId="75DB64C7" w:rsidR="00B727EB" w:rsidRDefault="00B727EB" w:rsidP="004E61EE">
      <w:pPr>
        <w:spacing w:after="120" w:line="240" w:lineRule="auto"/>
        <w:ind w:left="1418" w:hanging="1418"/>
        <w:jc w:val="both"/>
        <w:rPr>
          <w:lang w:eastAsia="en-GB"/>
        </w:rPr>
      </w:pPr>
      <w:del w:id="52" w:author="Jonathan Pritchard" w:date="2025-03-07T16:35:00Z" w16du:dateUtc="2025-03-07T16:35:00Z">
        <w:r w:rsidRPr="00237F07" w:rsidDel="00C56536">
          <w:rPr>
            <w:lang w:eastAsia="en-GB"/>
          </w:rPr>
          <w:delText>,</w:delText>
        </w:r>
      </w:del>
      <w:r w:rsidRPr="00237F07">
        <w:rPr>
          <w:lang w:eastAsia="en-GB"/>
        </w:rPr>
        <w:t>IEC 62288</w:t>
      </w:r>
      <w:r w:rsidRPr="00237F07">
        <w:rPr>
          <w:lang w:eastAsia="en-GB"/>
        </w:rPr>
        <w:tab/>
      </w:r>
      <w:r w:rsidR="00335E14" w:rsidRPr="00237F07">
        <w:rPr>
          <w:i/>
          <w:lang w:eastAsia="en-GB"/>
        </w:rPr>
        <w:t>Maritime navigation and radiocommunication equipment and systems – Presentation of navigation-related information on shipborne navigational displays – General requirements, methods of testing and required test results</w:t>
      </w:r>
      <w:r w:rsidR="00703B5C" w:rsidRPr="00237F07">
        <w:rPr>
          <w:lang w:eastAsia="en-GB"/>
        </w:rPr>
        <w:t>,</w:t>
      </w:r>
      <w:r w:rsidR="00335E14" w:rsidRPr="00237F07">
        <w:rPr>
          <w:lang w:eastAsia="en-GB"/>
        </w:rPr>
        <w:t xml:space="preserve"> International Electrotechnical Commission (IEC), Edition </w:t>
      </w:r>
      <w:r w:rsidR="00AD76F5" w:rsidRPr="00B77A92">
        <w:rPr>
          <w:lang w:eastAsia="en-GB"/>
        </w:rPr>
        <w:t>3</w:t>
      </w:r>
      <w:r w:rsidR="00335E14" w:rsidRPr="00237F07">
        <w:rPr>
          <w:lang w:eastAsia="en-GB"/>
        </w:rPr>
        <w:t xml:space="preserve">.0, </w:t>
      </w:r>
      <w:r w:rsidR="00AD76F5" w:rsidRPr="00B77A92">
        <w:rPr>
          <w:lang w:eastAsia="en-GB"/>
        </w:rPr>
        <w:t>2021</w:t>
      </w:r>
      <w:r w:rsidR="00335E14" w:rsidRPr="00237F07">
        <w:rPr>
          <w:lang w:eastAsia="en-GB"/>
        </w:rPr>
        <w:t>.</w:t>
      </w:r>
    </w:p>
    <w:p w14:paraId="73CD0B53" w14:textId="36219E3C" w:rsidR="00425B5E" w:rsidRPr="00237F07" w:rsidRDefault="00425B5E" w:rsidP="004E61EE">
      <w:pPr>
        <w:spacing w:after="120" w:line="240" w:lineRule="auto"/>
        <w:ind w:left="1418" w:hanging="1418"/>
        <w:jc w:val="both"/>
        <w:rPr>
          <w:lang w:eastAsia="en-GB"/>
        </w:rPr>
      </w:pPr>
      <w:r w:rsidRPr="00425B5E">
        <w:rPr>
          <w:lang w:eastAsia="en-GB"/>
        </w:rPr>
        <w:t>IEC 63173-2</w:t>
      </w:r>
      <w:r>
        <w:rPr>
          <w:lang w:eastAsia="en-GB"/>
        </w:rPr>
        <w:tab/>
      </w:r>
      <w:r w:rsidRPr="00425B5E">
        <w:rPr>
          <w:lang w:eastAsia="en-GB"/>
        </w:rPr>
        <w:t>Maritime navigation and radiocommunication equipment and systems - Data interfaces - Part 2: Secure communication between ship and shore (SECOM)</w:t>
      </w:r>
    </w:p>
    <w:p w14:paraId="78CC5B88" w14:textId="620F5077" w:rsidR="000E7565" w:rsidRPr="00237F07" w:rsidRDefault="000E7565" w:rsidP="004E61EE">
      <w:pPr>
        <w:spacing w:after="120" w:line="240" w:lineRule="auto"/>
        <w:ind w:left="1418" w:hanging="1418"/>
        <w:jc w:val="both"/>
        <w:rPr>
          <w:lang w:eastAsia="en-GB"/>
        </w:rPr>
      </w:pPr>
      <w:r w:rsidRPr="00237F07">
        <w:rPr>
          <w:lang w:eastAsia="en-GB"/>
        </w:rPr>
        <w:t>MSC</w:t>
      </w:r>
      <w:r w:rsidR="00067B82" w:rsidRPr="00237F07">
        <w:rPr>
          <w:lang w:eastAsia="en-GB"/>
        </w:rPr>
        <w:t>.</w:t>
      </w:r>
      <w:r w:rsidRPr="00237F07">
        <w:rPr>
          <w:lang w:eastAsia="en-GB"/>
        </w:rPr>
        <w:t>191(79)</w:t>
      </w:r>
      <w:r w:rsidRPr="00237F07">
        <w:rPr>
          <w:lang w:eastAsia="en-GB"/>
        </w:rPr>
        <w:tab/>
      </w:r>
      <w:r w:rsidRPr="00237F07">
        <w:rPr>
          <w:i/>
          <w:lang w:eastAsia="en-GB"/>
        </w:rPr>
        <w:t>Amendments to the Performance Standards for the Presentation of Navigation-Related Information on Shipborne Navigational Displays</w:t>
      </w:r>
      <w:r w:rsidRPr="00237F07">
        <w:rPr>
          <w:lang w:eastAsia="en-GB"/>
        </w:rPr>
        <w:t xml:space="preserve">, IMO Resolution MSC.191(79), </w:t>
      </w:r>
      <w:r w:rsidR="007F49B3" w:rsidRPr="00237F07">
        <w:rPr>
          <w:lang w:eastAsia="en-GB"/>
        </w:rPr>
        <w:t>2004</w:t>
      </w:r>
      <w:r w:rsidRPr="00237F07">
        <w:rPr>
          <w:lang w:eastAsia="en-GB"/>
        </w:rPr>
        <w:t>. As amended by MSC</w:t>
      </w:r>
      <w:r w:rsidR="007F49B3" w:rsidRPr="00237F07">
        <w:rPr>
          <w:lang w:eastAsia="en-GB"/>
        </w:rPr>
        <w:t xml:space="preserve"> 466(101).</w:t>
      </w:r>
    </w:p>
    <w:p w14:paraId="12D33703" w14:textId="6E10EE0C" w:rsidR="004427C4" w:rsidRPr="00237F07" w:rsidRDefault="004427C4" w:rsidP="004E61EE">
      <w:pPr>
        <w:spacing w:after="120" w:line="240" w:lineRule="auto"/>
        <w:ind w:left="1418" w:hanging="1418"/>
        <w:jc w:val="both"/>
        <w:rPr>
          <w:lang w:eastAsia="en-GB"/>
        </w:rPr>
      </w:pPr>
      <w:r w:rsidRPr="00237F07">
        <w:rPr>
          <w:lang w:eastAsia="en-GB"/>
        </w:rPr>
        <w:t>MSC</w:t>
      </w:r>
      <w:r w:rsidR="00067B82" w:rsidRPr="00237F07">
        <w:rPr>
          <w:lang w:eastAsia="en-GB"/>
        </w:rPr>
        <w:t>.</w:t>
      </w:r>
      <w:r w:rsidRPr="00237F07">
        <w:rPr>
          <w:lang w:eastAsia="en-GB"/>
        </w:rPr>
        <w:t>252(83)</w:t>
      </w:r>
      <w:r w:rsidRPr="00237F07">
        <w:rPr>
          <w:lang w:eastAsia="en-GB"/>
        </w:rPr>
        <w:tab/>
      </w:r>
      <w:r w:rsidRPr="00237F07">
        <w:rPr>
          <w:i/>
          <w:lang w:eastAsia="en-GB"/>
        </w:rPr>
        <w:t>Performance Standards for Integrated Navigation Systems (INS)</w:t>
      </w:r>
      <w:r w:rsidRPr="00237F07">
        <w:rPr>
          <w:lang w:eastAsia="en-GB"/>
        </w:rPr>
        <w:t xml:space="preserve">, IMO Resolution 252(83), </w:t>
      </w:r>
      <w:r w:rsidR="004A5160" w:rsidRPr="00237F07">
        <w:rPr>
          <w:lang w:eastAsia="en-GB"/>
        </w:rPr>
        <w:t>2007.</w:t>
      </w:r>
    </w:p>
    <w:p w14:paraId="1DBFDF5D" w14:textId="1B30A9A6" w:rsidR="005056C1" w:rsidRPr="00237F07" w:rsidRDefault="005056C1" w:rsidP="004E61EE">
      <w:pPr>
        <w:spacing w:after="120" w:line="240" w:lineRule="auto"/>
        <w:ind w:left="1418" w:hanging="1418"/>
        <w:jc w:val="both"/>
        <w:rPr>
          <w:lang w:eastAsia="en-GB"/>
        </w:rPr>
      </w:pPr>
      <w:r w:rsidRPr="00237F07">
        <w:rPr>
          <w:lang w:eastAsia="en-GB"/>
        </w:rPr>
        <w:t>MSC</w:t>
      </w:r>
      <w:r w:rsidR="00067B82" w:rsidRPr="00237F07">
        <w:rPr>
          <w:lang w:eastAsia="en-GB"/>
        </w:rPr>
        <w:t>.</w:t>
      </w:r>
      <w:r w:rsidRPr="00237F07">
        <w:rPr>
          <w:lang w:eastAsia="en-GB"/>
        </w:rPr>
        <w:t>302(87)</w:t>
      </w:r>
      <w:r w:rsidRPr="00237F07">
        <w:rPr>
          <w:lang w:eastAsia="en-GB"/>
        </w:rPr>
        <w:tab/>
      </w:r>
      <w:r w:rsidRPr="00237F07">
        <w:rPr>
          <w:i/>
          <w:lang w:eastAsia="en-GB"/>
        </w:rPr>
        <w:t xml:space="preserve">Adoption </w:t>
      </w:r>
      <w:r w:rsidR="00252410" w:rsidRPr="00237F07">
        <w:rPr>
          <w:i/>
          <w:lang w:eastAsia="en-GB"/>
        </w:rPr>
        <w:t>o</w:t>
      </w:r>
      <w:r w:rsidRPr="00237F07">
        <w:rPr>
          <w:i/>
          <w:lang w:eastAsia="en-GB"/>
        </w:rPr>
        <w:t>f Performance Standards for Bridge Alert Management</w:t>
      </w:r>
      <w:r w:rsidRPr="00237F07">
        <w:rPr>
          <w:lang w:eastAsia="en-GB"/>
        </w:rPr>
        <w:t>, IMO Resolution 302(87), 2010.</w:t>
      </w:r>
    </w:p>
    <w:p w14:paraId="66AC4CB6" w14:textId="0A40975C" w:rsidR="00082003" w:rsidRPr="00237F07" w:rsidRDefault="00E908EA" w:rsidP="004E61EE">
      <w:pPr>
        <w:spacing w:after="120" w:line="240" w:lineRule="auto"/>
        <w:ind w:left="1418" w:hanging="1418"/>
        <w:jc w:val="both"/>
        <w:rPr>
          <w:lang w:eastAsia="en-GB"/>
        </w:rPr>
      </w:pPr>
      <w:bookmarkStart w:id="53" w:name="_Hlk38558695"/>
      <w:r w:rsidRPr="00237F07">
        <w:rPr>
          <w:lang w:eastAsia="en-GB"/>
        </w:rPr>
        <w:t>MSC</w:t>
      </w:r>
      <w:r w:rsidR="00067B82" w:rsidRPr="00237F07">
        <w:rPr>
          <w:lang w:eastAsia="en-GB"/>
        </w:rPr>
        <w:t>.</w:t>
      </w:r>
      <w:r w:rsidRPr="00237F07">
        <w:rPr>
          <w:lang w:eastAsia="en-GB"/>
        </w:rPr>
        <w:t>466(101)</w:t>
      </w:r>
      <w:r w:rsidRPr="00237F07">
        <w:rPr>
          <w:lang w:eastAsia="en-GB"/>
        </w:rPr>
        <w:tab/>
      </w:r>
      <w:r w:rsidRPr="00237F07">
        <w:rPr>
          <w:i/>
          <w:lang w:eastAsia="en-GB"/>
        </w:rPr>
        <w:t>Amendments to the Performance Standards for the Presentation of Navigation-Related Information on Shipborne Navigational Displays</w:t>
      </w:r>
      <w:r w:rsidR="00703B5C" w:rsidRPr="00237F07">
        <w:rPr>
          <w:lang w:eastAsia="en-GB"/>
        </w:rPr>
        <w:t>,</w:t>
      </w:r>
      <w:r w:rsidRPr="00237F07">
        <w:rPr>
          <w:lang w:eastAsia="en-GB"/>
        </w:rPr>
        <w:t xml:space="preserve"> Resolution MSC.191(79), </w:t>
      </w:r>
      <w:r w:rsidR="00C27D15" w:rsidRPr="00237F07">
        <w:rPr>
          <w:lang w:eastAsia="en-GB"/>
        </w:rPr>
        <w:t>2019</w:t>
      </w:r>
      <w:r w:rsidR="00B46EDD" w:rsidRPr="00237F07">
        <w:rPr>
          <w:lang w:eastAsia="en-GB"/>
        </w:rPr>
        <w:t>.</w:t>
      </w:r>
    </w:p>
    <w:p w14:paraId="77AACCC1" w14:textId="46A5A8A2" w:rsidR="0081373B" w:rsidRPr="00237F07" w:rsidRDefault="0081373B" w:rsidP="0081373B">
      <w:pPr>
        <w:spacing w:after="120" w:line="240" w:lineRule="auto"/>
        <w:ind w:left="1418" w:hanging="1418"/>
        <w:jc w:val="both"/>
        <w:rPr>
          <w:lang w:eastAsia="en-GB"/>
        </w:rPr>
      </w:pPr>
      <w:del w:id="54" w:author="Jonathan Pritchard" w:date="2025-03-10T07:42:00Z" w16du:dateUtc="2025-03-10T07:42:00Z">
        <w:r w:rsidRPr="00237F07" w:rsidDel="0056040E">
          <w:rPr>
            <w:lang w:eastAsia="en-GB"/>
          </w:rPr>
          <w:delText>MSC.530(106)</w:delText>
        </w:r>
      </w:del>
      <w:ins w:id="55" w:author="Jonathan Pritchard" w:date="2025-03-10T07:42:00Z" w16du:dateUtc="2025-03-10T07:42:00Z">
        <w:r w:rsidR="0056040E">
          <w:rPr>
            <w:lang w:eastAsia="en-GB"/>
          </w:rPr>
          <w:t>MSC.530(106)/</w:t>
        </w:r>
      </w:ins>
      <w:ins w:id="56" w:author="Jonathan Pritchard" w:date="2025-03-10T07:39:00Z" w16du:dateUtc="2025-03-10T07:39:00Z">
        <w:r w:rsidR="008D6C94">
          <w:rPr>
            <w:lang w:eastAsia="en-GB"/>
          </w:rPr>
          <w:t>Rev. 1</w:t>
        </w:r>
      </w:ins>
      <w:r w:rsidRPr="00237F07">
        <w:rPr>
          <w:lang w:eastAsia="en-GB"/>
        </w:rPr>
        <w:tab/>
        <w:t xml:space="preserve">Performance Standards for Electronic Chart Display and  Information Systems (ECDIS), Resolution </w:t>
      </w:r>
      <w:del w:id="57" w:author="Jonathan Pritchard" w:date="2025-03-10T07:40:00Z" w16du:dateUtc="2025-03-10T07:40:00Z">
        <w:r w:rsidRPr="00237F07" w:rsidDel="008D6C94">
          <w:rPr>
            <w:lang w:eastAsia="en-GB"/>
          </w:rPr>
          <w:delText>MSC.530(106)</w:delText>
        </w:r>
      </w:del>
      <w:ins w:id="58" w:author="Jonathan Pritchard" w:date="2025-03-10T07:42:00Z" w16du:dateUtc="2025-03-10T07:42:00Z">
        <w:r w:rsidR="0056040E">
          <w:rPr>
            <w:lang w:eastAsia="en-GB"/>
          </w:rPr>
          <w:t>MSC.530(106</w:t>
        </w:r>
      </w:ins>
      <w:ins w:id="59" w:author="Jonathan Pritchard" w:date="2025-03-10T07:48:00Z" w16du:dateUtc="2025-03-10T07:48:00Z">
        <w:r w:rsidR="0056040E">
          <w:rPr>
            <w:lang w:eastAsia="en-GB"/>
          </w:rPr>
          <w:t>)/</w:t>
        </w:r>
      </w:ins>
      <w:ins w:id="60" w:author="Jonathan Pritchard" w:date="2025-03-10T07:41:00Z" w16du:dateUtc="2025-03-10T07:41:00Z">
        <w:r w:rsidR="008D6C94">
          <w:rPr>
            <w:lang w:eastAsia="en-GB"/>
          </w:rPr>
          <w:t>Rev</w:t>
        </w:r>
      </w:ins>
      <w:ins w:id="61" w:author="Jonathan Pritchard" w:date="2025-03-10T07:40:00Z" w16du:dateUtc="2025-03-10T07:40:00Z">
        <w:r w:rsidR="008D6C94">
          <w:rPr>
            <w:lang w:eastAsia="en-GB"/>
          </w:rPr>
          <w:t>.1</w:t>
        </w:r>
      </w:ins>
      <w:r w:rsidRPr="00237F07">
        <w:rPr>
          <w:lang w:eastAsia="en-GB"/>
        </w:rPr>
        <w:t xml:space="preserve">, </w:t>
      </w:r>
      <w:del w:id="62" w:author="Jonathan Pritchard" w:date="2025-03-10T08:09:00Z" w16du:dateUtc="2025-03-10T08:09:00Z">
        <w:r w:rsidRPr="00237F07" w:rsidDel="004E3071">
          <w:rPr>
            <w:lang w:eastAsia="en-GB"/>
          </w:rPr>
          <w:delText>2022</w:delText>
        </w:r>
      </w:del>
      <w:ins w:id="63" w:author="Jonathan Pritchard" w:date="2025-03-10T08:09:00Z" w16du:dateUtc="2025-03-10T08:09:00Z">
        <w:r w:rsidR="004E3071">
          <w:rPr>
            <w:lang w:eastAsia="en-GB"/>
          </w:rPr>
          <w:t>2024</w:t>
        </w:r>
      </w:ins>
      <w:r w:rsidRPr="00237F07">
        <w:rPr>
          <w:lang w:eastAsia="en-GB"/>
        </w:rPr>
        <w:t>.</w:t>
      </w:r>
    </w:p>
    <w:p w14:paraId="359AED2C" w14:textId="4ED48F7D" w:rsidR="003B43E6" w:rsidRPr="00840978" w:rsidDel="007763CD" w:rsidRDefault="003B43E6" w:rsidP="004E61EE">
      <w:pPr>
        <w:spacing w:after="120" w:line="240" w:lineRule="auto"/>
        <w:ind w:left="1418" w:hanging="1418"/>
        <w:jc w:val="both"/>
        <w:rPr>
          <w:del w:id="64" w:author="jon pritchard" w:date="2025-03-28T13:46:00Z" w16du:dateUtc="2025-03-28T12:46:00Z"/>
          <w:strike/>
          <w:lang w:eastAsia="en-GB"/>
          <w:rPrChange w:id="65" w:author="Jonathan Pritchard" w:date="2025-03-10T08:21:00Z" w16du:dateUtc="2025-03-10T08:21:00Z">
            <w:rPr>
              <w:del w:id="66" w:author="jon pritchard" w:date="2025-03-28T13:46:00Z" w16du:dateUtc="2025-03-28T12:46:00Z"/>
              <w:lang w:eastAsia="en-GB"/>
            </w:rPr>
          </w:rPrChange>
        </w:rPr>
      </w:pPr>
      <w:del w:id="67" w:author="jon pritchard" w:date="2025-03-28T13:46:00Z" w16du:dateUtc="2025-03-28T12:46:00Z">
        <w:r w:rsidRPr="00840978" w:rsidDel="007763CD">
          <w:rPr>
            <w:strike/>
            <w:lang w:eastAsia="en-GB"/>
            <w:rPrChange w:id="68" w:author="Jonathan Pritchard" w:date="2025-03-10T08:21:00Z" w16du:dateUtc="2025-03-10T08:21:00Z">
              <w:rPr>
                <w:lang w:eastAsia="en-GB"/>
              </w:rPr>
            </w:rPrChange>
          </w:rPr>
          <w:delText>MSC.1593</w:delText>
        </w:r>
        <w:r w:rsidRPr="00840978" w:rsidDel="007763CD">
          <w:rPr>
            <w:strike/>
            <w:lang w:eastAsia="en-GB"/>
            <w:rPrChange w:id="69" w:author="Jonathan Pritchard" w:date="2025-03-10T08:21:00Z" w16du:dateUtc="2025-03-10T08:21:00Z">
              <w:rPr>
                <w:lang w:eastAsia="en-GB"/>
              </w:rPr>
            </w:rPrChange>
          </w:rPr>
          <w:tab/>
        </w:r>
        <w:r w:rsidRPr="00840978" w:rsidDel="007763CD">
          <w:rPr>
            <w:i/>
            <w:strike/>
            <w:lang w:eastAsia="en-GB"/>
            <w:rPrChange w:id="70" w:author="Jonathan Pritchard" w:date="2025-03-10T08:21:00Z" w16du:dateUtc="2025-03-10T08:21:00Z">
              <w:rPr>
                <w:i/>
                <w:lang w:eastAsia="en-GB"/>
              </w:rPr>
            </w:rPrChange>
          </w:rPr>
          <w:delText>Interim Guidelines for the Harmonized Display of Navigation Information Received via Communication Equipment</w:delText>
        </w:r>
        <w:r w:rsidRPr="00840978" w:rsidDel="007763CD">
          <w:rPr>
            <w:strike/>
            <w:lang w:eastAsia="en-GB"/>
            <w:rPrChange w:id="71" w:author="Jonathan Pritchard" w:date="2025-03-10T08:21:00Z" w16du:dateUtc="2025-03-10T08:21:00Z">
              <w:rPr>
                <w:lang w:eastAsia="en-GB"/>
              </w:rPr>
            </w:rPrChange>
          </w:rPr>
          <w:delText>, IMO MSC.1/Circ.1593, 2018.</w:delText>
        </w:r>
      </w:del>
    </w:p>
    <w:p w14:paraId="47AC3C87" w14:textId="086839CA" w:rsidR="003B43E6" w:rsidRPr="00237F07" w:rsidRDefault="00357C86" w:rsidP="004E61EE">
      <w:pPr>
        <w:spacing w:after="120" w:line="240" w:lineRule="auto"/>
        <w:ind w:left="1418" w:hanging="1418"/>
        <w:jc w:val="both"/>
        <w:rPr>
          <w:lang w:eastAsia="en-GB"/>
        </w:rPr>
      </w:pPr>
      <w:r w:rsidRPr="00237F07">
        <w:rPr>
          <w:lang w:eastAsia="en-GB"/>
        </w:rPr>
        <w:t>MSC.1/</w:t>
      </w:r>
      <w:del w:id="72" w:author="Jonathan Pritchard" w:date="2025-03-07T16:36:00Z" w16du:dateUtc="2025-03-07T16:36:00Z">
        <w:r w:rsidRPr="00237F07" w:rsidDel="00C56536">
          <w:rPr>
            <w:lang w:eastAsia="en-GB"/>
          </w:rPr>
          <w:delText>CIRC</w:delText>
        </w:r>
      </w:del>
      <w:ins w:id="73" w:author="Jonathan Pritchard" w:date="2025-03-07T16:36:00Z" w16du:dateUtc="2025-03-07T16:36:00Z">
        <w:r w:rsidR="00C56536">
          <w:rPr>
            <w:lang w:eastAsia="en-GB"/>
          </w:rPr>
          <w:t>Circ</w:t>
        </w:r>
      </w:ins>
      <w:r w:rsidRPr="00237F07">
        <w:rPr>
          <w:lang w:eastAsia="en-GB"/>
        </w:rPr>
        <w:t>.1609</w:t>
      </w:r>
      <w:r w:rsidR="003B43E6" w:rsidRPr="00237F07">
        <w:rPr>
          <w:lang w:eastAsia="en-GB"/>
        </w:rPr>
        <w:tab/>
      </w:r>
      <w:r w:rsidR="003B43E6" w:rsidRPr="00237F07">
        <w:rPr>
          <w:i/>
          <w:lang w:eastAsia="en-GB"/>
        </w:rPr>
        <w:t>Guidelines for the Standardization of User Interface Design for Navigation Equipment</w:t>
      </w:r>
      <w:r w:rsidR="003B43E6" w:rsidRPr="00237F07">
        <w:rPr>
          <w:lang w:eastAsia="en-GB"/>
        </w:rPr>
        <w:t>, IMO MSC.1/Circ 1609, 2019.</w:t>
      </w:r>
    </w:p>
    <w:p w14:paraId="4998B4FF" w14:textId="2DA580D7" w:rsidR="00F9545E" w:rsidRPr="00237F07" w:rsidRDefault="00F9545E" w:rsidP="004E61EE">
      <w:pPr>
        <w:spacing w:after="120" w:line="240" w:lineRule="auto"/>
        <w:ind w:left="1418" w:hanging="1418"/>
        <w:jc w:val="both"/>
        <w:rPr>
          <w:lang w:eastAsia="en-GB"/>
        </w:rPr>
      </w:pPr>
      <w:r w:rsidRPr="00237F07">
        <w:rPr>
          <w:lang w:eastAsia="en-GB"/>
        </w:rPr>
        <w:t>S-97</w:t>
      </w:r>
      <w:r w:rsidRPr="00237F07">
        <w:rPr>
          <w:lang w:eastAsia="en-GB"/>
        </w:rPr>
        <w:tab/>
      </w:r>
      <w:r w:rsidRPr="00237F07">
        <w:rPr>
          <w:i/>
          <w:lang w:eastAsia="en-GB"/>
        </w:rPr>
        <w:t>IHO Guidelines for Creating S-100 Product Specifications</w:t>
      </w:r>
      <w:r w:rsidRPr="00237F07">
        <w:rPr>
          <w:lang w:eastAsia="en-GB"/>
        </w:rPr>
        <w:t>, IHO Publication S-97 1.1.0 (June 2020).</w:t>
      </w:r>
    </w:p>
    <w:p w14:paraId="798FC0A3" w14:textId="07540673" w:rsidR="00591F3D" w:rsidRPr="00237F07" w:rsidRDefault="00F27D30" w:rsidP="004E61EE">
      <w:pPr>
        <w:spacing w:after="120" w:line="240" w:lineRule="auto"/>
        <w:ind w:left="1418" w:hanging="1418"/>
        <w:jc w:val="both"/>
        <w:rPr>
          <w:lang w:eastAsia="en-GB"/>
        </w:rPr>
      </w:pPr>
      <w:r w:rsidRPr="00237F07">
        <w:rPr>
          <w:lang w:eastAsia="en-GB"/>
        </w:rPr>
        <w:t>S-100</w:t>
      </w:r>
      <w:r w:rsidR="00D453BA" w:rsidRPr="00237F07">
        <w:rPr>
          <w:lang w:eastAsia="en-GB"/>
        </w:rPr>
        <w:tab/>
      </w:r>
      <w:r w:rsidR="00D453BA" w:rsidRPr="00237F07">
        <w:rPr>
          <w:i/>
          <w:lang w:eastAsia="en-GB"/>
        </w:rPr>
        <w:t>Universal Hydrographic Data Model</w:t>
      </w:r>
      <w:r w:rsidR="00D453BA" w:rsidRPr="00237F07">
        <w:rPr>
          <w:lang w:eastAsia="en-GB"/>
        </w:rPr>
        <w:t>, IHO Publication S-100</w:t>
      </w:r>
      <w:r w:rsidR="000E4371" w:rsidRPr="00237F07">
        <w:rPr>
          <w:lang w:eastAsia="en-GB"/>
        </w:rPr>
        <w:t>, Edition</w:t>
      </w:r>
      <w:r w:rsidR="00D453BA" w:rsidRPr="00237F07">
        <w:rPr>
          <w:lang w:eastAsia="en-GB"/>
        </w:rPr>
        <w:t xml:space="preserve"> 5.</w:t>
      </w:r>
      <w:r w:rsidR="00B840E1" w:rsidRPr="00237F07">
        <w:rPr>
          <w:lang w:eastAsia="en-GB"/>
        </w:rPr>
        <w:t>2</w:t>
      </w:r>
      <w:r w:rsidR="00D453BA" w:rsidRPr="00237F07">
        <w:rPr>
          <w:lang w:eastAsia="en-GB"/>
        </w:rPr>
        <w:t>.0 (</w:t>
      </w:r>
      <w:r w:rsidR="00B840E1" w:rsidRPr="00237F07">
        <w:rPr>
          <w:lang w:eastAsia="en-GB"/>
        </w:rPr>
        <w:t xml:space="preserve"> </w:t>
      </w:r>
      <w:r w:rsidR="000E4371" w:rsidRPr="00237F07">
        <w:rPr>
          <w:lang w:eastAsia="en-GB"/>
        </w:rPr>
        <w:t>202</w:t>
      </w:r>
      <w:r w:rsidR="00B840E1" w:rsidRPr="00237F07">
        <w:rPr>
          <w:lang w:eastAsia="en-GB"/>
        </w:rPr>
        <w:t>4</w:t>
      </w:r>
      <w:r w:rsidR="00D453BA" w:rsidRPr="00237F07">
        <w:rPr>
          <w:lang w:eastAsia="en-GB"/>
        </w:rPr>
        <w:t>).</w:t>
      </w:r>
    </w:p>
    <w:p w14:paraId="27089AC1" w14:textId="13DBE2EB" w:rsidR="003B43E6" w:rsidRPr="00237F07" w:rsidRDefault="003B43E6" w:rsidP="004E61EE">
      <w:pPr>
        <w:spacing w:after="120" w:line="240" w:lineRule="auto"/>
        <w:ind w:left="1418" w:hanging="1418"/>
        <w:jc w:val="both"/>
        <w:rPr>
          <w:lang w:eastAsia="en-GB"/>
        </w:rPr>
      </w:pPr>
      <w:r w:rsidRPr="00237F07">
        <w:rPr>
          <w:lang w:eastAsia="en-GB"/>
        </w:rPr>
        <w:t>SN</w:t>
      </w:r>
      <w:r w:rsidR="00151AD5" w:rsidRPr="00237F07">
        <w:rPr>
          <w:lang w:eastAsia="en-GB"/>
        </w:rPr>
        <w:t>.1/Circ</w:t>
      </w:r>
      <w:r w:rsidRPr="00237F07">
        <w:rPr>
          <w:lang w:eastAsia="en-GB"/>
        </w:rPr>
        <w:t>.243/</w:t>
      </w:r>
      <w:r w:rsidR="002F4314" w:rsidRPr="00237F07">
        <w:rPr>
          <w:lang w:eastAsia="en-GB"/>
        </w:rPr>
        <w:t xml:space="preserve">Rev. </w:t>
      </w:r>
      <w:r w:rsidRPr="00237F07">
        <w:rPr>
          <w:lang w:eastAsia="en-GB"/>
        </w:rPr>
        <w:t>2</w:t>
      </w:r>
      <w:r w:rsidRPr="00237F07">
        <w:rPr>
          <w:lang w:eastAsia="en-GB"/>
        </w:rPr>
        <w:tab/>
      </w:r>
      <w:r w:rsidRPr="00237F07">
        <w:rPr>
          <w:i/>
          <w:lang w:eastAsia="en-GB"/>
        </w:rPr>
        <w:t>Guidelines for the Presentation of Navigational-Related Symbols, Terms and Abbreviations</w:t>
      </w:r>
      <w:r w:rsidRPr="00237F07">
        <w:rPr>
          <w:lang w:eastAsia="en-GB"/>
        </w:rPr>
        <w:t>, IMO SN.1/Circ.243/Rev.2, 2019.</w:t>
      </w:r>
    </w:p>
    <w:p w14:paraId="4EA29DA9" w14:textId="4A289705" w:rsidR="00395724" w:rsidRDefault="005A72AB" w:rsidP="00B812CA">
      <w:r w:rsidRPr="00B812CA">
        <w:t>All references refer to the latest revision or amendment.</w:t>
      </w:r>
    </w:p>
    <w:p w14:paraId="62D9043F" w14:textId="77777777" w:rsidR="005A72AB" w:rsidRPr="00237F07" w:rsidRDefault="005A72AB" w:rsidP="00B812CA">
      <w:pPr>
        <w:spacing w:after="120" w:line="240" w:lineRule="auto"/>
        <w:jc w:val="both"/>
        <w:rPr>
          <w:lang w:eastAsia="en-GB"/>
        </w:rPr>
      </w:pPr>
    </w:p>
    <w:p w14:paraId="15FDC10C" w14:textId="6AD92085" w:rsidR="0096295A" w:rsidRPr="00237F07" w:rsidRDefault="0096295A" w:rsidP="00DB7CFE">
      <w:pPr>
        <w:pStyle w:val="Heading2"/>
        <w:rPr>
          <w:lang w:eastAsia="en-GB"/>
        </w:rPr>
      </w:pPr>
      <w:bookmarkStart w:id="74" w:name="_Toc194067044"/>
      <w:bookmarkEnd w:id="53"/>
      <w:r w:rsidRPr="00237F07">
        <w:rPr>
          <w:lang w:eastAsia="en-GB"/>
        </w:rPr>
        <w:t>Informative references</w:t>
      </w:r>
      <w:bookmarkEnd w:id="74"/>
    </w:p>
    <w:p w14:paraId="1DC3F177" w14:textId="6044F1BB" w:rsidR="000621E3" w:rsidRPr="00B77A92" w:rsidRDefault="0096295A" w:rsidP="004E61EE">
      <w:pPr>
        <w:spacing w:after="120" w:line="240" w:lineRule="auto"/>
        <w:ind w:left="1418" w:hanging="1418"/>
        <w:jc w:val="both"/>
        <w:rPr>
          <w:lang w:eastAsia="en-GB"/>
        </w:rPr>
      </w:pPr>
      <w:r w:rsidRPr="00237F07">
        <w:rPr>
          <w:lang w:eastAsia="en-GB"/>
        </w:rPr>
        <w:t>ISO 19117</w:t>
      </w:r>
      <w:r w:rsidRPr="00237F07">
        <w:rPr>
          <w:lang w:eastAsia="en-GB"/>
        </w:rPr>
        <w:tab/>
      </w:r>
      <w:r w:rsidRPr="00237F07">
        <w:rPr>
          <w:i/>
          <w:lang w:eastAsia="en-GB"/>
        </w:rPr>
        <w:t xml:space="preserve">Geographic Information </w:t>
      </w:r>
      <w:r w:rsidR="00EA350C" w:rsidRPr="00237F07">
        <w:rPr>
          <w:i/>
          <w:lang w:eastAsia="en-GB"/>
        </w:rPr>
        <w:t>–</w:t>
      </w:r>
      <w:r w:rsidRPr="00237F07">
        <w:rPr>
          <w:i/>
          <w:lang w:eastAsia="en-GB"/>
        </w:rPr>
        <w:t xml:space="preserve"> Portrayal</w:t>
      </w:r>
      <w:r w:rsidR="00EA350C" w:rsidRPr="00237F07">
        <w:rPr>
          <w:lang w:eastAsia="en-GB"/>
        </w:rPr>
        <w:t>,</w:t>
      </w:r>
      <w:r w:rsidRPr="00237F07">
        <w:rPr>
          <w:lang w:eastAsia="en-GB"/>
        </w:rPr>
        <w:t xml:space="preserve"> ISO Standard 19117 Edition 2, 2012.</w:t>
      </w:r>
    </w:p>
    <w:p w14:paraId="63B9D5E2" w14:textId="2EB71583" w:rsidR="00D06526" w:rsidRPr="00237F07" w:rsidRDefault="00D06526" w:rsidP="004E61EE">
      <w:pPr>
        <w:spacing w:after="120" w:line="240" w:lineRule="auto"/>
        <w:ind w:left="1418" w:hanging="1418"/>
        <w:jc w:val="both"/>
        <w:rPr>
          <w:lang w:eastAsia="en-GB"/>
        </w:rPr>
      </w:pPr>
      <w:r w:rsidRPr="00237F07">
        <w:rPr>
          <w:lang w:eastAsia="en-GB"/>
        </w:rPr>
        <w:lastRenderedPageBreak/>
        <w:t>S-4</w:t>
      </w:r>
      <w:r w:rsidRPr="00237F07">
        <w:rPr>
          <w:lang w:eastAsia="en-GB"/>
        </w:rPr>
        <w:tab/>
      </w:r>
      <w:r w:rsidR="005F6A06" w:rsidRPr="00237F07">
        <w:rPr>
          <w:i/>
          <w:lang w:eastAsia="en-GB"/>
        </w:rPr>
        <w:t>Regulations of the IHO for International (INT) Charts and Chart Specifications of the IHO</w:t>
      </w:r>
      <w:r w:rsidRPr="00237F07">
        <w:rPr>
          <w:lang w:eastAsia="en-GB"/>
        </w:rPr>
        <w:t xml:space="preserve">, </w:t>
      </w:r>
      <w:r w:rsidR="00EA350C" w:rsidRPr="00237F07">
        <w:rPr>
          <w:lang w:eastAsia="en-GB"/>
        </w:rPr>
        <w:t xml:space="preserve">IHO Publication S-4, </w:t>
      </w:r>
      <w:r w:rsidRPr="00237F07">
        <w:rPr>
          <w:lang w:eastAsia="en-GB"/>
        </w:rPr>
        <w:t>Edition 4.8.0, October 2018.</w:t>
      </w:r>
      <w:r w:rsidR="005F6A06" w:rsidRPr="00237F07">
        <w:rPr>
          <w:lang w:eastAsia="en-GB"/>
        </w:rPr>
        <w:t xml:space="preserve"> (Parts B and C in particular.) </w:t>
      </w:r>
    </w:p>
    <w:p w14:paraId="0BAC4D4A" w14:textId="578CD6DF" w:rsidR="00395724" w:rsidRPr="00237F07" w:rsidRDefault="00395724" w:rsidP="004E61EE">
      <w:pPr>
        <w:spacing w:after="120" w:line="240" w:lineRule="auto"/>
        <w:ind w:left="1411" w:hanging="1411"/>
        <w:jc w:val="both"/>
        <w:rPr>
          <w:lang w:eastAsia="en-GB"/>
        </w:rPr>
      </w:pPr>
      <w:r w:rsidRPr="00237F07">
        <w:rPr>
          <w:lang w:eastAsia="en-GB"/>
        </w:rPr>
        <w:t>S-52</w:t>
      </w:r>
      <w:r w:rsidRPr="00237F07">
        <w:rPr>
          <w:lang w:eastAsia="en-GB"/>
        </w:rPr>
        <w:tab/>
      </w:r>
      <w:r w:rsidR="005F6A06" w:rsidRPr="00237F07">
        <w:rPr>
          <w:i/>
          <w:lang w:eastAsia="en-GB"/>
        </w:rPr>
        <w:t>Specifications for Chart Content and Display Aspects of</w:t>
      </w:r>
      <w:r w:rsidRPr="00237F07">
        <w:rPr>
          <w:i/>
          <w:lang w:eastAsia="en-GB"/>
        </w:rPr>
        <w:t xml:space="preserve"> ECDIS</w:t>
      </w:r>
      <w:r w:rsidRPr="00237F07">
        <w:rPr>
          <w:lang w:eastAsia="en-GB"/>
        </w:rPr>
        <w:t xml:space="preserve">, </w:t>
      </w:r>
      <w:r w:rsidR="00EA350C" w:rsidRPr="00237F07">
        <w:rPr>
          <w:lang w:eastAsia="en-GB"/>
        </w:rPr>
        <w:t xml:space="preserve">IHO Publication S-52, </w:t>
      </w:r>
      <w:r w:rsidRPr="00237F07">
        <w:rPr>
          <w:lang w:eastAsia="en-GB"/>
        </w:rPr>
        <w:t>Edition 6.1.1, June 2015.</w:t>
      </w:r>
    </w:p>
    <w:p w14:paraId="7725B431" w14:textId="709C9D2F" w:rsidR="0096295A" w:rsidRPr="00237F07" w:rsidRDefault="0096295A" w:rsidP="004E61EE">
      <w:pPr>
        <w:spacing w:after="120" w:line="240" w:lineRule="auto"/>
        <w:jc w:val="both"/>
        <w:rPr>
          <w:lang w:eastAsia="en-GB"/>
        </w:rPr>
      </w:pPr>
    </w:p>
    <w:p w14:paraId="1C33F8DA" w14:textId="6D4E1060" w:rsidR="003E7D16" w:rsidRPr="00237F07" w:rsidRDefault="003E7D16" w:rsidP="00214B3A">
      <w:pPr>
        <w:pStyle w:val="Heading1"/>
        <w:rPr>
          <w:lang w:eastAsia="en-GB"/>
        </w:rPr>
      </w:pPr>
      <w:r w:rsidRPr="00237F07">
        <w:rPr>
          <w:lang w:eastAsia="en-GB"/>
        </w:rPr>
        <w:t xml:space="preserve"> </w:t>
      </w:r>
      <w:bookmarkStart w:id="75" w:name="_Toc194067045"/>
      <w:r w:rsidRPr="00237F07">
        <w:rPr>
          <w:lang w:eastAsia="en-GB"/>
        </w:rPr>
        <w:t>Abbreviations and Notation</w:t>
      </w:r>
      <w:bookmarkEnd w:id="75"/>
    </w:p>
    <w:p w14:paraId="672C963E" w14:textId="6BCD1D62" w:rsidR="003E7D16" w:rsidRPr="00237F07" w:rsidRDefault="003E7D16" w:rsidP="00DB7CFE">
      <w:pPr>
        <w:pStyle w:val="Heading2"/>
        <w:rPr>
          <w:lang w:eastAsia="en-GB"/>
        </w:rPr>
      </w:pPr>
      <w:bookmarkStart w:id="76" w:name="_Toc99104495"/>
      <w:bookmarkStart w:id="77" w:name="_Toc99104948"/>
      <w:bookmarkStart w:id="78" w:name="_Toc194067046"/>
      <w:bookmarkEnd w:id="76"/>
      <w:bookmarkEnd w:id="77"/>
      <w:r w:rsidRPr="00237F07">
        <w:rPr>
          <w:lang w:eastAsia="en-GB"/>
        </w:rPr>
        <w:t>Abbreviations</w:t>
      </w:r>
      <w:bookmarkEnd w:id="78"/>
    </w:p>
    <w:p w14:paraId="601483DD" w14:textId="4BE5FD93" w:rsidR="00893D06" w:rsidRPr="00237F07" w:rsidRDefault="00893D06" w:rsidP="004E61EE">
      <w:pPr>
        <w:spacing w:after="120" w:line="240" w:lineRule="auto"/>
        <w:rPr>
          <w:lang w:eastAsia="en-GB"/>
        </w:rPr>
      </w:pPr>
      <w:r w:rsidRPr="00237F07">
        <w:rPr>
          <w:lang w:eastAsia="en-GB"/>
        </w:rPr>
        <w:t>AIS</w:t>
      </w:r>
      <w:r w:rsidRPr="00237F07">
        <w:rPr>
          <w:lang w:eastAsia="en-GB"/>
        </w:rPr>
        <w:tab/>
        <w:t>Automatic Identification System</w:t>
      </w:r>
    </w:p>
    <w:p w14:paraId="1A781BEF" w14:textId="5DE45C81" w:rsidR="003B1910" w:rsidRPr="00237F07" w:rsidRDefault="003B1910" w:rsidP="004E61EE">
      <w:pPr>
        <w:spacing w:after="120" w:line="240" w:lineRule="auto"/>
        <w:rPr>
          <w:lang w:eastAsia="en-GB"/>
        </w:rPr>
      </w:pPr>
      <w:r w:rsidRPr="00237F07">
        <w:rPr>
          <w:lang w:eastAsia="en-GB"/>
        </w:rPr>
        <w:t>ARPA</w:t>
      </w:r>
      <w:r w:rsidRPr="00237F07">
        <w:rPr>
          <w:lang w:eastAsia="en-GB"/>
        </w:rPr>
        <w:tab/>
        <w:t>Automatic Radar Plotting Aid</w:t>
      </w:r>
    </w:p>
    <w:p w14:paraId="4B83A4C6" w14:textId="1B291719" w:rsidR="001036AA" w:rsidRPr="00237F07" w:rsidRDefault="001036AA" w:rsidP="004E61EE">
      <w:pPr>
        <w:spacing w:after="120" w:line="240" w:lineRule="auto"/>
        <w:rPr>
          <w:lang w:eastAsia="en-GB"/>
        </w:rPr>
      </w:pPr>
      <w:r w:rsidRPr="00237F07">
        <w:rPr>
          <w:lang w:eastAsia="en-GB"/>
        </w:rPr>
        <w:t xml:space="preserve">CRS </w:t>
      </w:r>
      <w:r w:rsidRPr="00237F07">
        <w:rPr>
          <w:lang w:eastAsia="en-GB"/>
        </w:rPr>
        <w:tab/>
        <w:t>Coordinate Reference System</w:t>
      </w:r>
    </w:p>
    <w:p w14:paraId="23EA8A00" w14:textId="47D82EAE" w:rsidR="000259FF" w:rsidRPr="00237F07" w:rsidRDefault="000259FF" w:rsidP="004E61EE">
      <w:pPr>
        <w:spacing w:after="120" w:line="240" w:lineRule="auto"/>
        <w:rPr>
          <w:lang w:eastAsia="en-GB"/>
        </w:rPr>
      </w:pPr>
      <w:r w:rsidRPr="00237F07">
        <w:rPr>
          <w:lang w:eastAsia="en-GB"/>
        </w:rPr>
        <w:t>CSS</w:t>
      </w:r>
      <w:r w:rsidR="002B18F2" w:rsidRPr="00237F07">
        <w:rPr>
          <w:lang w:eastAsia="en-GB"/>
        </w:rPr>
        <w:tab/>
        <w:t>Cascading Style Sheets</w:t>
      </w:r>
    </w:p>
    <w:p w14:paraId="7A0965F1" w14:textId="3D33B478" w:rsidR="001243D7" w:rsidRPr="00237F07" w:rsidRDefault="001243D7" w:rsidP="004E61EE">
      <w:pPr>
        <w:spacing w:after="120" w:line="240" w:lineRule="auto"/>
        <w:rPr>
          <w:lang w:eastAsia="en-GB"/>
        </w:rPr>
      </w:pPr>
      <w:r w:rsidRPr="00237F07">
        <w:rPr>
          <w:lang w:eastAsia="en-GB"/>
        </w:rPr>
        <w:t>EBL</w:t>
      </w:r>
      <w:r w:rsidRPr="00237F07">
        <w:rPr>
          <w:lang w:eastAsia="en-GB"/>
        </w:rPr>
        <w:tab/>
        <w:t>Electronic Bearing Line</w:t>
      </w:r>
    </w:p>
    <w:p w14:paraId="36ED1E48" w14:textId="289718FA" w:rsidR="003E7D16" w:rsidRPr="00237F07" w:rsidRDefault="003E7D16" w:rsidP="004E61EE">
      <w:pPr>
        <w:spacing w:after="120" w:line="240" w:lineRule="auto"/>
        <w:rPr>
          <w:lang w:eastAsia="en-GB"/>
        </w:rPr>
      </w:pPr>
      <w:r w:rsidRPr="00237F07">
        <w:rPr>
          <w:lang w:eastAsia="en-GB"/>
        </w:rPr>
        <w:t>ECDIS</w:t>
      </w:r>
      <w:r w:rsidR="00815769" w:rsidRPr="00237F07">
        <w:rPr>
          <w:lang w:eastAsia="en-GB"/>
        </w:rPr>
        <w:tab/>
        <w:t>Electronic Chart Display and Information System</w:t>
      </w:r>
    </w:p>
    <w:p w14:paraId="47A5F853" w14:textId="3260BFD7" w:rsidR="00AA2BB6" w:rsidRPr="00237F07" w:rsidRDefault="00AA2BB6" w:rsidP="004E61EE">
      <w:pPr>
        <w:spacing w:after="120" w:line="240" w:lineRule="auto"/>
        <w:rPr>
          <w:lang w:eastAsia="en-GB"/>
        </w:rPr>
      </w:pPr>
      <w:r w:rsidRPr="00237F07">
        <w:rPr>
          <w:lang w:eastAsia="en-GB"/>
        </w:rPr>
        <w:t>ECS</w:t>
      </w:r>
      <w:r w:rsidRPr="00237F07">
        <w:rPr>
          <w:lang w:eastAsia="en-GB"/>
        </w:rPr>
        <w:tab/>
        <w:t>Electronic Chart System</w:t>
      </w:r>
    </w:p>
    <w:p w14:paraId="3CB91180" w14:textId="071E1DD1" w:rsidR="003E7D16" w:rsidRPr="00237F07" w:rsidRDefault="003E7D16" w:rsidP="004E61EE">
      <w:pPr>
        <w:spacing w:after="120" w:line="240" w:lineRule="auto"/>
        <w:rPr>
          <w:lang w:eastAsia="en-GB"/>
        </w:rPr>
      </w:pPr>
      <w:r w:rsidRPr="00237F07">
        <w:rPr>
          <w:lang w:eastAsia="en-GB"/>
        </w:rPr>
        <w:t>ENC</w:t>
      </w:r>
      <w:r w:rsidR="00815769" w:rsidRPr="00237F07">
        <w:rPr>
          <w:lang w:eastAsia="en-GB"/>
        </w:rPr>
        <w:tab/>
        <w:t>Electronic Navigational Chart</w:t>
      </w:r>
    </w:p>
    <w:p w14:paraId="112AAD9A" w14:textId="23243E55" w:rsidR="00BB4E9F" w:rsidRPr="00237F07" w:rsidRDefault="00BB4E9F" w:rsidP="004E61EE">
      <w:pPr>
        <w:spacing w:after="120" w:line="240" w:lineRule="auto"/>
        <w:rPr>
          <w:lang w:eastAsia="en-GB"/>
        </w:rPr>
      </w:pPr>
      <w:r w:rsidRPr="00237F07">
        <w:rPr>
          <w:lang w:eastAsia="en-GB"/>
        </w:rPr>
        <w:t>ENDS</w:t>
      </w:r>
      <w:r w:rsidRPr="00237F07">
        <w:rPr>
          <w:lang w:eastAsia="en-GB"/>
        </w:rPr>
        <w:tab/>
        <w:t>Electronic Navigational Data Service</w:t>
      </w:r>
    </w:p>
    <w:p w14:paraId="1173FB9A" w14:textId="2FC2366B" w:rsidR="00CE36C4" w:rsidRPr="00237F07" w:rsidRDefault="00CE36C4" w:rsidP="004E61EE">
      <w:pPr>
        <w:spacing w:after="120" w:line="240" w:lineRule="auto"/>
        <w:rPr>
          <w:lang w:eastAsia="en-GB"/>
        </w:rPr>
      </w:pPr>
      <w:r w:rsidRPr="00237F07">
        <w:rPr>
          <w:lang w:eastAsia="en-GB"/>
        </w:rPr>
        <w:t>ENP</w:t>
      </w:r>
      <w:r w:rsidRPr="00237F07">
        <w:rPr>
          <w:lang w:eastAsia="en-GB"/>
        </w:rPr>
        <w:tab/>
        <w:t xml:space="preserve">Electronic </w:t>
      </w:r>
      <w:r w:rsidR="002F4314" w:rsidRPr="00237F07">
        <w:rPr>
          <w:lang w:eastAsia="en-GB"/>
        </w:rPr>
        <w:t>Nautical</w:t>
      </w:r>
      <w:r w:rsidRPr="00237F07">
        <w:rPr>
          <w:lang w:eastAsia="en-GB"/>
        </w:rPr>
        <w:t xml:space="preserve"> Publication</w:t>
      </w:r>
    </w:p>
    <w:p w14:paraId="296A8EB4" w14:textId="6FC5C719" w:rsidR="00D80D30" w:rsidRPr="00237F07" w:rsidRDefault="00D80D30" w:rsidP="004E61EE">
      <w:pPr>
        <w:spacing w:after="120" w:line="240" w:lineRule="auto"/>
        <w:rPr>
          <w:lang w:eastAsia="en-GB"/>
        </w:rPr>
      </w:pPr>
      <w:r w:rsidRPr="00237F07">
        <w:rPr>
          <w:lang w:eastAsia="en-GB"/>
        </w:rPr>
        <w:t>GML</w:t>
      </w:r>
      <w:r w:rsidRPr="00237F07">
        <w:rPr>
          <w:lang w:eastAsia="en-GB"/>
        </w:rPr>
        <w:tab/>
        <w:t>Geographic Markup Language</w:t>
      </w:r>
    </w:p>
    <w:p w14:paraId="1966DF3A" w14:textId="039B9C1E" w:rsidR="003E7D16" w:rsidRPr="00237F07" w:rsidRDefault="003E7D16" w:rsidP="004E61EE">
      <w:pPr>
        <w:spacing w:after="120" w:line="240" w:lineRule="auto"/>
        <w:rPr>
          <w:lang w:eastAsia="en-GB"/>
        </w:rPr>
      </w:pPr>
      <w:r w:rsidRPr="00237F07">
        <w:rPr>
          <w:lang w:eastAsia="en-GB"/>
        </w:rPr>
        <w:t>HO</w:t>
      </w:r>
      <w:r w:rsidRPr="00237F07">
        <w:rPr>
          <w:lang w:eastAsia="en-GB"/>
        </w:rPr>
        <w:tab/>
        <w:t>Hydrographic Office</w:t>
      </w:r>
    </w:p>
    <w:p w14:paraId="0275F22C" w14:textId="34BBAF9B" w:rsidR="003E7D16" w:rsidRPr="00237F07" w:rsidRDefault="003E7D16" w:rsidP="004E61EE">
      <w:pPr>
        <w:spacing w:after="120" w:line="240" w:lineRule="auto"/>
        <w:rPr>
          <w:lang w:eastAsia="en-GB"/>
        </w:rPr>
      </w:pPr>
      <w:r w:rsidRPr="00237F07">
        <w:rPr>
          <w:lang w:eastAsia="en-GB"/>
        </w:rPr>
        <w:t>INS</w:t>
      </w:r>
      <w:r w:rsidR="00815769" w:rsidRPr="00237F07">
        <w:rPr>
          <w:lang w:eastAsia="en-GB"/>
        </w:rPr>
        <w:tab/>
        <w:t>Integrated Navigation System</w:t>
      </w:r>
    </w:p>
    <w:p w14:paraId="089A65E4" w14:textId="7F679AD8" w:rsidR="003E7D16" w:rsidRPr="00237F07" w:rsidRDefault="003E7D16" w:rsidP="004E61EE">
      <w:pPr>
        <w:spacing w:after="120" w:line="240" w:lineRule="auto"/>
        <w:rPr>
          <w:lang w:eastAsia="en-GB"/>
        </w:rPr>
      </w:pPr>
      <w:r w:rsidRPr="00237F07">
        <w:rPr>
          <w:lang w:eastAsia="en-GB"/>
        </w:rPr>
        <w:t>IEC</w:t>
      </w:r>
      <w:r w:rsidR="00815769" w:rsidRPr="00237F07">
        <w:rPr>
          <w:lang w:eastAsia="en-GB"/>
        </w:rPr>
        <w:tab/>
        <w:t>International Electrotechnical Commission</w:t>
      </w:r>
    </w:p>
    <w:p w14:paraId="370B433F" w14:textId="13F777CA" w:rsidR="003E7D16" w:rsidRPr="00237F07" w:rsidRDefault="003E7D16" w:rsidP="004E61EE">
      <w:pPr>
        <w:spacing w:after="120" w:line="240" w:lineRule="auto"/>
        <w:rPr>
          <w:lang w:eastAsia="en-GB"/>
        </w:rPr>
      </w:pPr>
      <w:r w:rsidRPr="00237F07">
        <w:rPr>
          <w:lang w:eastAsia="en-GB"/>
        </w:rPr>
        <w:t>IHO</w:t>
      </w:r>
      <w:r w:rsidR="00815769" w:rsidRPr="00237F07">
        <w:rPr>
          <w:lang w:eastAsia="en-GB"/>
        </w:rPr>
        <w:tab/>
        <w:t>International Hydrographic Organization</w:t>
      </w:r>
    </w:p>
    <w:p w14:paraId="6E9223EA" w14:textId="2403A54C" w:rsidR="003E7D16" w:rsidRPr="00237F07" w:rsidRDefault="003E7D16" w:rsidP="004E61EE">
      <w:pPr>
        <w:spacing w:after="120" w:line="240" w:lineRule="auto"/>
        <w:rPr>
          <w:lang w:eastAsia="en-GB"/>
        </w:rPr>
      </w:pPr>
      <w:r w:rsidRPr="00237F07">
        <w:rPr>
          <w:lang w:eastAsia="en-GB"/>
        </w:rPr>
        <w:t>IMO</w:t>
      </w:r>
      <w:r w:rsidR="00815769" w:rsidRPr="00237F07">
        <w:rPr>
          <w:lang w:eastAsia="en-GB"/>
        </w:rPr>
        <w:tab/>
        <w:t>International Maritime Organization</w:t>
      </w:r>
    </w:p>
    <w:p w14:paraId="1FC441AB" w14:textId="4C2D0C71" w:rsidR="006A6380" w:rsidRDefault="006665AC" w:rsidP="004E61EE">
      <w:pPr>
        <w:spacing w:after="120" w:line="240" w:lineRule="auto"/>
        <w:rPr>
          <w:lang w:eastAsia="en-GB"/>
        </w:rPr>
      </w:pPr>
      <w:r w:rsidRPr="00237F07">
        <w:rPr>
          <w:lang w:eastAsia="en-GB"/>
        </w:rPr>
        <w:t>SD</w:t>
      </w:r>
      <w:r w:rsidRPr="00237F07">
        <w:rPr>
          <w:lang w:eastAsia="en-GB"/>
        </w:rPr>
        <w:tab/>
        <w:t>System Database</w:t>
      </w:r>
    </w:p>
    <w:p w14:paraId="60A762E5" w14:textId="62010A5F" w:rsidR="00425B5E" w:rsidRPr="00237F07" w:rsidRDefault="00425B5E" w:rsidP="004E61EE">
      <w:pPr>
        <w:spacing w:after="120" w:line="240" w:lineRule="auto"/>
        <w:rPr>
          <w:lang w:eastAsia="en-GB"/>
        </w:rPr>
      </w:pPr>
      <w:r w:rsidRPr="00425B5E">
        <w:rPr>
          <w:lang w:eastAsia="en-GB"/>
        </w:rPr>
        <w:t>SECOM</w:t>
      </w:r>
      <w:del w:id="79" w:author="Jonathan Pritchard" w:date="2025-03-07T16:37:00Z" w16du:dateUtc="2025-03-07T16:37:00Z">
        <w:r w:rsidRPr="00425B5E" w:rsidDel="00C56536">
          <w:rPr>
            <w:lang w:eastAsia="en-GB"/>
          </w:rPr>
          <w:delText>:</w:delText>
        </w:r>
      </w:del>
      <w:r w:rsidRPr="00425B5E">
        <w:rPr>
          <w:lang w:eastAsia="en-GB"/>
        </w:rPr>
        <w:t xml:space="preserve"> Secure communication between ship and shore</w:t>
      </w:r>
    </w:p>
    <w:p w14:paraId="65DC35EF" w14:textId="0C4C9ECC" w:rsidR="000259FF" w:rsidRPr="00237F07" w:rsidRDefault="000259FF" w:rsidP="004E61EE">
      <w:pPr>
        <w:spacing w:after="120" w:line="240" w:lineRule="auto"/>
        <w:rPr>
          <w:lang w:eastAsia="en-GB"/>
        </w:rPr>
      </w:pPr>
      <w:r w:rsidRPr="00237F07">
        <w:rPr>
          <w:lang w:eastAsia="en-GB"/>
        </w:rPr>
        <w:t>SVG</w:t>
      </w:r>
      <w:r w:rsidR="00815769" w:rsidRPr="00237F07">
        <w:rPr>
          <w:lang w:eastAsia="en-GB"/>
        </w:rPr>
        <w:tab/>
        <w:t>Scalable Vector Graphics</w:t>
      </w:r>
    </w:p>
    <w:p w14:paraId="1084B0D1" w14:textId="503C699C" w:rsidR="001243D7" w:rsidRPr="00237F07" w:rsidRDefault="001243D7" w:rsidP="004E61EE">
      <w:pPr>
        <w:spacing w:after="120" w:line="240" w:lineRule="auto"/>
        <w:rPr>
          <w:lang w:eastAsia="en-GB"/>
        </w:rPr>
      </w:pPr>
      <w:r w:rsidRPr="00237F07">
        <w:rPr>
          <w:lang w:eastAsia="en-GB"/>
        </w:rPr>
        <w:t>VRM</w:t>
      </w:r>
      <w:r w:rsidRPr="00237F07">
        <w:rPr>
          <w:lang w:eastAsia="en-GB"/>
        </w:rPr>
        <w:tab/>
        <w:t>Variable Range Marker</w:t>
      </w:r>
    </w:p>
    <w:p w14:paraId="22803720" w14:textId="4038E692" w:rsidR="000259FF" w:rsidRPr="00237F07" w:rsidRDefault="000259FF" w:rsidP="004E61EE">
      <w:pPr>
        <w:spacing w:after="120" w:line="240" w:lineRule="auto"/>
        <w:rPr>
          <w:lang w:eastAsia="en-GB"/>
        </w:rPr>
      </w:pPr>
      <w:r w:rsidRPr="00237F07">
        <w:rPr>
          <w:lang w:eastAsia="en-GB"/>
        </w:rPr>
        <w:t>XML</w:t>
      </w:r>
      <w:r w:rsidR="00815769" w:rsidRPr="00237F07">
        <w:rPr>
          <w:lang w:eastAsia="en-GB"/>
        </w:rPr>
        <w:tab/>
      </w:r>
      <w:r w:rsidR="004C74B2">
        <w:rPr>
          <w:lang w:eastAsia="en-GB"/>
        </w:rPr>
        <w:t>e</w:t>
      </w:r>
      <w:r w:rsidR="00815769" w:rsidRPr="00237F07">
        <w:rPr>
          <w:lang w:eastAsia="en-GB"/>
        </w:rPr>
        <w:t>Xtensible Markup Language</w:t>
      </w:r>
    </w:p>
    <w:p w14:paraId="39D7BC53" w14:textId="61F23612" w:rsidR="00815769" w:rsidRPr="00237F07" w:rsidRDefault="00815769" w:rsidP="004E61EE">
      <w:pPr>
        <w:spacing w:after="120" w:line="240" w:lineRule="auto"/>
        <w:rPr>
          <w:lang w:eastAsia="en-GB"/>
        </w:rPr>
      </w:pPr>
      <w:r w:rsidRPr="00237F07">
        <w:rPr>
          <w:lang w:eastAsia="en-GB"/>
        </w:rPr>
        <w:t>XSLT</w:t>
      </w:r>
      <w:r w:rsidRPr="00237F07">
        <w:rPr>
          <w:lang w:eastAsia="en-GB"/>
        </w:rPr>
        <w:tab/>
      </w:r>
      <w:r w:rsidR="004C74B2">
        <w:rPr>
          <w:lang w:eastAsia="en-GB"/>
        </w:rPr>
        <w:t>e</w:t>
      </w:r>
      <w:r w:rsidRPr="00237F07">
        <w:rPr>
          <w:lang w:eastAsia="en-GB"/>
        </w:rPr>
        <w:t>Xtensible Stylesheet Language Transformations</w:t>
      </w:r>
    </w:p>
    <w:p w14:paraId="6CA575C2" w14:textId="77777777" w:rsidR="00E71512" w:rsidRPr="00237F07" w:rsidRDefault="00E71512" w:rsidP="004E61EE">
      <w:pPr>
        <w:spacing w:after="120" w:line="240" w:lineRule="auto"/>
        <w:rPr>
          <w:lang w:eastAsia="en-GB"/>
        </w:rPr>
      </w:pPr>
    </w:p>
    <w:p w14:paraId="7A67A338" w14:textId="635D788A" w:rsidR="003E7D16" w:rsidRPr="00237F07" w:rsidRDefault="003E7D16" w:rsidP="00DB7CFE">
      <w:pPr>
        <w:pStyle w:val="Heading2"/>
        <w:rPr>
          <w:lang w:eastAsia="en-GB"/>
        </w:rPr>
      </w:pPr>
      <w:bookmarkStart w:id="80" w:name="_Toc194067047"/>
      <w:r w:rsidRPr="00237F07">
        <w:rPr>
          <w:lang w:eastAsia="en-GB"/>
        </w:rPr>
        <w:t>Notation</w:t>
      </w:r>
      <w:bookmarkEnd w:id="80"/>
    </w:p>
    <w:p w14:paraId="3A4970BF" w14:textId="08AF21D2" w:rsidR="003E7D16" w:rsidRPr="00237F07" w:rsidRDefault="00EE7A3D" w:rsidP="004E61EE">
      <w:pPr>
        <w:pStyle w:val="DescriptionTag"/>
        <w:spacing w:after="120" w:line="240" w:lineRule="auto"/>
        <w:jc w:val="both"/>
        <w:rPr>
          <w:lang w:eastAsia="en-GB"/>
        </w:rPr>
      </w:pPr>
      <w:r w:rsidRPr="00237F07">
        <w:rPr>
          <w:b w:val="0"/>
          <w:lang w:eastAsia="en-GB"/>
        </w:rPr>
        <w:t>The following notation is used throughout the document to describe various portrayal aspects.</w:t>
      </w:r>
    </w:p>
    <w:p w14:paraId="778A0BEB" w14:textId="3C014141" w:rsidR="007F21D9" w:rsidRPr="00237F07" w:rsidRDefault="007F21D9" w:rsidP="004E61EE">
      <w:pPr>
        <w:pStyle w:val="DescriptionTag"/>
        <w:spacing w:line="240" w:lineRule="auto"/>
        <w:jc w:val="both"/>
        <w:rPr>
          <w:lang w:eastAsia="en-GB"/>
        </w:rPr>
      </w:pPr>
      <w:r w:rsidRPr="00237F07">
        <w:rPr>
          <w:lang w:eastAsia="en-GB"/>
        </w:rPr>
        <w:t>(</w:t>
      </w:r>
      <w:r w:rsidR="00CE08C7" w:rsidRPr="00237F07">
        <w:rPr>
          <w:lang w:eastAsia="en-GB"/>
        </w:rPr>
        <w:t>Name of f</w:t>
      </w:r>
      <w:r w:rsidRPr="00237F07">
        <w:rPr>
          <w:lang w:eastAsia="en-GB"/>
        </w:rPr>
        <w:t>eature or information type)</w:t>
      </w:r>
    </w:p>
    <w:p w14:paraId="6F6E9BE7" w14:textId="089F4E8A" w:rsidR="007F21D9" w:rsidRPr="00237F07" w:rsidRDefault="007F21D9" w:rsidP="004E61EE">
      <w:pPr>
        <w:pStyle w:val="dl"/>
        <w:spacing w:after="120" w:line="240" w:lineRule="auto"/>
        <w:ind w:left="431" w:hanging="28"/>
        <w:jc w:val="both"/>
        <w:rPr>
          <w:lang w:eastAsia="en-GB"/>
        </w:rPr>
      </w:pPr>
      <w:r w:rsidRPr="00237F07">
        <w:rPr>
          <w:lang w:eastAsia="en-GB"/>
        </w:rPr>
        <w:t>Features and information types are referenced by their names in camel-case or space-separated names in initial capitals (“LandArea” or “Land</w:t>
      </w:r>
      <w:r w:rsidR="00CE08C7" w:rsidRPr="00237F07">
        <w:rPr>
          <w:lang w:eastAsia="en-GB"/>
        </w:rPr>
        <w:t xml:space="preserve"> </w:t>
      </w:r>
      <w:r w:rsidRPr="00237F07">
        <w:rPr>
          <w:lang w:eastAsia="en-GB"/>
        </w:rPr>
        <w:t>Area”)</w:t>
      </w:r>
      <w:r w:rsidR="00CE08C7" w:rsidRPr="00237F07">
        <w:rPr>
          <w:lang w:eastAsia="en-GB"/>
        </w:rPr>
        <w:t>.</w:t>
      </w:r>
    </w:p>
    <w:p w14:paraId="1B919E0A" w14:textId="78DFD69A" w:rsidR="00CE08C7" w:rsidRPr="00237F07" w:rsidRDefault="00CE08C7" w:rsidP="004E61EE">
      <w:pPr>
        <w:pStyle w:val="DescriptionTag"/>
        <w:spacing w:line="240" w:lineRule="auto"/>
        <w:jc w:val="both"/>
        <w:rPr>
          <w:lang w:eastAsia="en-GB"/>
        </w:rPr>
      </w:pPr>
      <w:r w:rsidRPr="00237F07">
        <w:rPr>
          <w:lang w:eastAsia="en-GB"/>
        </w:rPr>
        <w:t>(Name of attribute)</w:t>
      </w:r>
    </w:p>
    <w:p w14:paraId="598342EB" w14:textId="639C5D7D" w:rsidR="00CE08C7" w:rsidRPr="00237F07" w:rsidRDefault="00CE08C7" w:rsidP="004E61EE">
      <w:pPr>
        <w:pStyle w:val="dl"/>
        <w:spacing w:after="120" w:line="240" w:lineRule="auto"/>
        <w:ind w:left="431" w:hanging="28"/>
        <w:jc w:val="both"/>
        <w:rPr>
          <w:lang w:eastAsia="en-GB"/>
        </w:rPr>
      </w:pPr>
      <w:bookmarkStart w:id="81" w:name="_Hlk87453078"/>
      <w:r w:rsidRPr="00237F07">
        <w:rPr>
          <w:lang w:eastAsia="en-GB"/>
        </w:rPr>
        <w:t>Attributes are referenced by their names in camel-case with initial letters in lower case, or space-separated names in all lower case (“visuallyConspicuous” or “visually conspicuous”).</w:t>
      </w:r>
      <w:bookmarkEnd w:id="81"/>
    </w:p>
    <w:p w14:paraId="00BB8059" w14:textId="72D7BAA6" w:rsidR="008A09EF" w:rsidRPr="00237F07" w:rsidRDefault="008A09EF" w:rsidP="004E61EE">
      <w:pPr>
        <w:pStyle w:val="dl"/>
        <w:spacing w:after="60" w:line="240" w:lineRule="auto"/>
        <w:ind w:left="403" w:hanging="403"/>
        <w:jc w:val="both"/>
        <w:rPr>
          <w:b/>
          <w:bCs/>
          <w:lang w:eastAsia="en-GB"/>
        </w:rPr>
      </w:pPr>
      <w:r w:rsidRPr="00237F07">
        <w:rPr>
          <w:b/>
          <w:bCs/>
          <w:lang w:eastAsia="en-GB"/>
        </w:rPr>
        <w:t>(</w:t>
      </w:r>
      <w:r w:rsidR="00786923" w:rsidRPr="00237F07">
        <w:rPr>
          <w:b/>
          <w:bCs/>
          <w:lang w:eastAsia="en-GB"/>
        </w:rPr>
        <w:t>P</w:t>
      </w:r>
      <w:r w:rsidRPr="00237F07">
        <w:rPr>
          <w:b/>
          <w:bCs/>
          <w:lang w:eastAsia="en-GB"/>
        </w:rPr>
        <w:t>ortrayal register item)</w:t>
      </w:r>
    </w:p>
    <w:p w14:paraId="3C309714" w14:textId="7460304E" w:rsidR="008A09EF" w:rsidRPr="00237F07" w:rsidRDefault="008A09EF" w:rsidP="004E61EE">
      <w:pPr>
        <w:pStyle w:val="dl"/>
        <w:spacing w:after="120" w:line="240" w:lineRule="auto"/>
        <w:ind w:left="426" w:hanging="26"/>
        <w:jc w:val="both"/>
        <w:rPr>
          <w:lang w:eastAsia="en-GB"/>
        </w:rPr>
      </w:pPr>
      <w:r w:rsidRPr="00237F07">
        <w:rPr>
          <w:lang w:eastAsia="en-GB"/>
        </w:rPr>
        <w:lastRenderedPageBreak/>
        <w:t xml:space="preserve">Items from the IHO portrayal registry are referenced by their registered name and item type (“line style SCLBDY51”). The </w:t>
      </w:r>
      <w:r w:rsidR="000202B1" w:rsidRPr="00237F07">
        <w:rPr>
          <w:lang w:eastAsia="en-GB"/>
        </w:rPr>
        <w:t>portrayal registry is a component of the IHO</w:t>
      </w:r>
      <w:r w:rsidRPr="00237F07">
        <w:rPr>
          <w:lang w:eastAsia="en-GB"/>
        </w:rPr>
        <w:t xml:space="preserve"> </w:t>
      </w:r>
      <w:r w:rsidR="000202B1" w:rsidRPr="00237F07">
        <w:rPr>
          <w:lang w:eastAsia="en-GB"/>
        </w:rPr>
        <w:t>Geospatial Information R</w:t>
      </w:r>
      <w:r w:rsidRPr="00237F07">
        <w:rPr>
          <w:lang w:eastAsia="en-GB"/>
        </w:rPr>
        <w:t>egistry</w:t>
      </w:r>
      <w:r w:rsidR="000202B1" w:rsidRPr="00237F07">
        <w:rPr>
          <w:lang w:eastAsia="en-GB"/>
        </w:rPr>
        <w:t xml:space="preserve"> (</w:t>
      </w:r>
      <w:hyperlink r:id="rId23" w:history="1">
        <w:r w:rsidR="000202B1" w:rsidRPr="00237F07">
          <w:rPr>
            <w:rStyle w:val="Hyperlink"/>
            <w:lang w:eastAsia="en-GB"/>
          </w:rPr>
          <w:t>https://registry.iho.int</w:t>
        </w:r>
      </w:hyperlink>
      <w:r w:rsidR="000202B1" w:rsidRPr="00237F07">
        <w:rPr>
          <w:lang w:eastAsia="en-GB"/>
        </w:rPr>
        <w:t>)</w:t>
      </w:r>
      <w:r w:rsidRPr="00237F07">
        <w:rPr>
          <w:lang w:eastAsia="en-GB"/>
        </w:rPr>
        <w:t>.</w:t>
      </w:r>
    </w:p>
    <w:p w14:paraId="6F71C654" w14:textId="4D44BAED" w:rsidR="00480BC0" w:rsidRPr="00237F07" w:rsidRDefault="00480BC0" w:rsidP="00DB7CFE">
      <w:pPr>
        <w:pStyle w:val="Heading2"/>
        <w:rPr>
          <w:lang w:eastAsia="en-GB"/>
        </w:rPr>
      </w:pPr>
      <w:bookmarkStart w:id="82" w:name="_Toc194067048"/>
      <w:r w:rsidRPr="00237F07">
        <w:rPr>
          <w:lang w:eastAsia="en-GB"/>
        </w:rPr>
        <w:t>Normative vs Informative</w:t>
      </w:r>
      <w:r w:rsidR="00B6123E" w:rsidRPr="00237F07">
        <w:rPr>
          <w:lang w:eastAsia="en-GB"/>
        </w:rPr>
        <w:t xml:space="preserve"> within this document</w:t>
      </w:r>
      <w:r w:rsidRPr="00237F07">
        <w:rPr>
          <w:lang w:eastAsia="en-GB"/>
        </w:rPr>
        <w:t>.</w:t>
      </w:r>
      <w:bookmarkEnd w:id="82"/>
    </w:p>
    <w:p w14:paraId="2FE3184A" w14:textId="77833025" w:rsidR="00AD2F07" w:rsidRDefault="00B6123E" w:rsidP="00F2390C">
      <w:pPr>
        <w:jc w:val="both"/>
        <w:rPr>
          <w:ins w:id="83" w:author="Jonathan Pritchard" w:date="2025-03-11T14:52:00Z" w16du:dateUtc="2025-03-11T14:52:00Z"/>
          <w:lang w:eastAsia="en-GB"/>
        </w:rPr>
      </w:pPr>
      <w:r w:rsidRPr="00237F07">
        <w:rPr>
          <w:lang w:eastAsia="en-GB"/>
        </w:rPr>
        <w:t>This document uses the word “</w:t>
      </w:r>
      <w:r w:rsidR="00F2390C" w:rsidRPr="00237F07">
        <w:rPr>
          <w:lang w:eastAsia="en-GB"/>
        </w:rPr>
        <w:t>m</w:t>
      </w:r>
      <w:r w:rsidR="00AE3E22" w:rsidRPr="00237F07">
        <w:rPr>
          <w:lang w:eastAsia="en-GB"/>
        </w:rPr>
        <w:t>u</w:t>
      </w:r>
      <w:r w:rsidR="00F2390C" w:rsidRPr="00237F07">
        <w:rPr>
          <w:lang w:eastAsia="en-GB"/>
        </w:rPr>
        <w:t>st</w:t>
      </w:r>
      <w:r w:rsidRPr="00237F07">
        <w:rPr>
          <w:lang w:eastAsia="en-GB"/>
        </w:rPr>
        <w:t xml:space="preserve">” to describe </w:t>
      </w:r>
      <w:r w:rsidR="00237F07" w:rsidRPr="00237F07">
        <w:rPr>
          <w:lang w:eastAsia="en-GB"/>
        </w:rPr>
        <w:t xml:space="preserve">how </w:t>
      </w:r>
      <w:r w:rsidRPr="00237F07">
        <w:rPr>
          <w:lang w:eastAsia="en-GB"/>
        </w:rPr>
        <w:t>mandatory functionality for S-100 ECDIS</w:t>
      </w:r>
      <w:r w:rsidR="00237F07" w:rsidRPr="00237F07">
        <w:rPr>
          <w:lang w:eastAsia="en-GB"/>
        </w:rPr>
        <w:t xml:space="preserve"> </w:t>
      </w:r>
      <w:r w:rsidR="006F7B6E">
        <w:rPr>
          <w:lang w:eastAsia="en-GB"/>
        </w:rPr>
        <w:t>must</w:t>
      </w:r>
      <w:r w:rsidR="006F7B6E" w:rsidRPr="00237F07">
        <w:rPr>
          <w:lang w:eastAsia="en-GB"/>
        </w:rPr>
        <w:t xml:space="preserve"> </w:t>
      </w:r>
      <w:r w:rsidR="00237F07" w:rsidRPr="00237F07">
        <w:rPr>
          <w:lang w:eastAsia="en-GB"/>
        </w:rPr>
        <w:t>be implemented</w:t>
      </w:r>
      <w:r w:rsidRPr="00237F07">
        <w:rPr>
          <w:lang w:eastAsia="en-GB"/>
        </w:rPr>
        <w:t xml:space="preserve">. </w:t>
      </w:r>
      <w:r w:rsidR="006F7B6E">
        <w:rPr>
          <w:lang w:eastAsia="en-GB"/>
        </w:rPr>
        <w:t>Some</w:t>
      </w:r>
      <w:r w:rsidR="00AD2F07" w:rsidRPr="00237F07">
        <w:rPr>
          <w:lang w:eastAsia="en-GB"/>
        </w:rPr>
        <w:t xml:space="preserve"> parts of the S-100 framework are </w:t>
      </w:r>
      <w:r w:rsidR="006F7B6E">
        <w:rPr>
          <w:lang w:eastAsia="en-GB"/>
        </w:rPr>
        <w:t xml:space="preserve">also </w:t>
      </w:r>
      <w:r w:rsidR="00AD2F07" w:rsidRPr="00237F07">
        <w:rPr>
          <w:lang w:eastAsia="en-GB"/>
        </w:rPr>
        <w:t>described in overview to provide useful context for implementers. Where this is the case</w:t>
      </w:r>
      <w:r w:rsidR="00237F07" w:rsidRPr="00237F07">
        <w:rPr>
          <w:lang w:eastAsia="en-GB"/>
        </w:rPr>
        <w:t xml:space="preserve"> </w:t>
      </w:r>
      <w:commentRangeStart w:id="84"/>
      <w:r w:rsidR="00237F07" w:rsidRPr="007F244A">
        <w:rPr>
          <w:strike/>
          <w:lang w:eastAsia="en-GB"/>
          <w:rPrChange w:id="85" w:author="Jonathan Pritchard" w:date="2025-03-11T16:07:00Z" w16du:dateUtc="2025-03-11T16:07:00Z">
            <w:rPr>
              <w:lang w:eastAsia="en-GB"/>
            </w:rPr>
          </w:rPrChange>
        </w:rPr>
        <w:t>some</w:t>
      </w:r>
      <w:r w:rsidR="00AD2F07" w:rsidRPr="00237F07">
        <w:rPr>
          <w:lang w:eastAsia="en-GB"/>
        </w:rPr>
        <w:t xml:space="preserve"> </w:t>
      </w:r>
      <w:commentRangeEnd w:id="84"/>
      <w:r w:rsidR="0097690D">
        <w:rPr>
          <w:rStyle w:val="CommentReference"/>
        </w:rPr>
        <w:commentReference w:id="84"/>
      </w:r>
      <w:r w:rsidR="00AD2F07" w:rsidRPr="00237F07">
        <w:rPr>
          <w:lang w:eastAsia="en-GB"/>
        </w:rPr>
        <w:t>sections are marked as “Informative”</w:t>
      </w:r>
      <w:r w:rsidR="00237F07" w:rsidRPr="00237F07">
        <w:rPr>
          <w:lang w:eastAsia="en-GB"/>
        </w:rPr>
        <w:t xml:space="preserve"> to clarify</w:t>
      </w:r>
      <w:r w:rsidR="00AD2F07" w:rsidRPr="00237F07">
        <w:rPr>
          <w:lang w:eastAsia="en-GB"/>
        </w:rPr>
        <w:t xml:space="preserve">. </w:t>
      </w:r>
    </w:p>
    <w:p w14:paraId="538B6C3F" w14:textId="6E8874F5" w:rsidR="00B42BF5" w:rsidRPr="00237F07" w:rsidRDefault="00B42BF5" w:rsidP="00F2390C">
      <w:pPr>
        <w:jc w:val="both"/>
        <w:rPr>
          <w:lang w:eastAsia="en-GB"/>
        </w:rPr>
      </w:pPr>
      <w:ins w:id="86" w:author="Jonathan Pritchard" w:date="2025-03-11T14:52:00Z" w16du:dateUtc="2025-03-11T14:52:00Z">
        <w:r>
          <w:rPr>
            <w:lang w:eastAsia="en-GB"/>
          </w:rPr>
          <w:t xml:space="preserve">Non-mandatory requirements </w:t>
        </w:r>
      </w:ins>
      <w:ins w:id="87" w:author="Jonathan Pritchard" w:date="2025-03-11T14:53:00Z" w16du:dateUtc="2025-03-11T14:53:00Z">
        <w:r>
          <w:rPr>
            <w:lang w:eastAsia="en-GB"/>
          </w:rPr>
          <w:t>or recommendations to implementers are indicated using word “shall” or “should”.</w:t>
        </w:r>
      </w:ins>
    </w:p>
    <w:p w14:paraId="292A074A" w14:textId="2BA3B42B" w:rsidR="00AE2E01" w:rsidRPr="00237F07" w:rsidRDefault="00AD2F07" w:rsidP="00F2390C">
      <w:pPr>
        <w:jc w:val="both"/>
        <w:rPr>
          <w:i/>
          <w:iCs/>
          <w:lang w:eastAsia="en-GB"/>
        </w:rPr>
      </w:pPr>
      <w:r w:rsidRPr="00237F07">
        <w:rPr>
          <w:lang w:eastAsia="en-GB"/>
        </w:rPr>
        <w:t>Mandatory functionality is achieved by the implementation of the relevant parts of S-100</w:t>
      </w:r>
      <w:ins w:id="88" w:author="Jonathan Pritchard" w:date="2025-03-11T16:34:00Z" w16du:dateUtc="2025-03-11T16:34:00Z">
        <w:r w:rsidR="004B1F0F">
          <w:rPr>
            <w:lang w:eastAsia="en-GB"/>
          </w:rPr>
          <w:t xml:space="preserve"> and S-</w:t>
        </w:r>
      </w:ins>
      <w:ins w:id="89" w:author="Jonathan Pritchard" w:date="2025-03-11T16:35:00Z" w16du:dateUtc="2025-03-11T16:35:00Z">
        <w:r w:rsidR="004B1F0F">
          <w:rPr>
            <w:lang w:eastAsia="en-GB"/>
          </w:rPr>
          <w:t>98</w:t>
        </w:r>
      </w:ins>
      <w:r w:rsidRPr="00237F07">
        <w:rPr>
          <w:lang w:eastAsia="en-GB"/>
        </w:rPr>
        <w:t xml:space="preserve">. In all cases the content of the published, operational IHO product specifications are </w:t>
      </w:r>
      <w:r w:rsidR="00237F07" w:rsidRPr="00237F07">
        <w:rPr>
          <w:lang w:eastAsia="en-GB"/>
        </w:rPr>
        <w:t xml:space="preserve">also </w:t>
      </w:r>
      <w:r w:rsidRPr="00237F07">
        <w:rPr>
          <w:lang w:eastAsia="en-GB"/>
        </w:rPr>
        <w:t xml:space="preserve">normative. </w:t>
      </w:r>
    </w:p>
    <w:p w14:paraId="1BFE4A96" w14:textId="185362F5" w:rsidR="0033324D" w:rsidRPr="00B812CA" w:rsidRDefault="00256304" w:rsidP="00F2390C">
      <w:pPr>
        <w:pStyle w:val="Heading1"/>
      </w:pPr>
      <w:bookmarkStart w:id="90" w:name="_Toc40990386"/>
      <w:bookmarkStart w:id="91" w:name="_Toc40990387"/>
      <w:bookmarkStart w:id="92" w:name="_Toc40990388"/>
      <w:bookmarkStart w:id="93" w:name="_Toc40990389"/>
      <w:bookmarkStart w:id="94" w:name="_Toc40990390"/>
      <w:bookmarkStart w:id="95" w:name="_Toc40990391"/>
      <w:bookmarkStart w:id="96" w:name="_Toc40990392"/>
      <w:bookmarkStart w:id="97" w:name="_Toc40990393"/>
      <w:bookmarkStart w:id="98" w:name="_Toc40990394"/>
      <w:bookmarkStart w:id="99" w:name="_Toc40990395"/>
      <w:bookmarkStart w:id="100" w:name="_Toc40990396"/>
      <w:bookmarkStart w:id="101" w:name="_Toc40990397"/>
      <w:bookmarkStart w:id="102" w:name="_Toc40990398"/>
      <w:bookmarkStart w:id="103" w:name="_Toc40990399"/>
      <w:bookmarkStart w:id="104" w:name="_Toc40990400"/>
      <w:bookmarkStart w:id="105" w:name="_Toc40990401"/>
      <w:bookmarkStart w:id="106" w:name="_Toc38829544"/>
      <w:bookmarkStart w:id="107" w:name="_Toc38830047"/>
      <w:bookmarkStart w:id="108" w:name="_Toc19406704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r w:rsidRPr="00B812CA">
        <w:t xml:space="preserve">Background - </w:t>
      </w:r>
      <w:r w:rsidR="00E36AC7" w:rsidRPr="00B812CA">
        <w:t xml:space="preserve">System </w:t>
      </w:r>
      <w:r w:rsidR="00D259B2" w:rsidRPr="00B812CA">
        <w:t>C</w:t>
      </w:r>
      <w:r w:rsidR="0033324D" w:rsidRPr="00B812CA">
        <w:t>oncept</w:t>
      </w:r>
      <w:r w:rsidR="004C242A" w:rsidRPr="00B812CA">
        <w:t>s</w:t>
      </w:r>
      <w:r w:rsidR="0033324D" w:rsidRPr="00B812CA">
        <w:t xml:space="preserve"> and </w:t>
      </w:r>
      <w:r w:rsidR="00D259B2" w:rsidRPr="00B812CA">
        <w:t>L</w:t>
      </w:r>
      <w:r w:rsidR="0033324D" w:rsidRPr="00B812CA">
        <w:t>imitations</w:t>
      </w:r>
      <w:bookmarkEnd w:id="108"/>
      <w:r w:rsidR="00411D24" w:rsidRPr="00B812CA">
        <w:t xml:space="preserve"> </w:t>
      </w:r>
    </w:p>
    <w:p w14:paraId="72A69B43" w14:textId="29666087" w:rsidR="00826285" w:rsidRPr="00237F07" w:rsidRDefault="00826285" w:rsidP="00DB7CFE">
      <w:pPr>
        <w:pStyle w:val="Heading2"/>
      </w:pPr>
      <w:bookmarkStart w:id="109" w:name="_Toc194067050"/>
      <w:r w:rsidRPr="00237F07">
        <w:t>The concepts of ENC</w:t>
      </w:r>
      <w:r w:rsidR="00C64C79" w:rsidRPr="00237F07">
        <w:t>, ENDS and System Database</w:t>
      </w:r>
      <w:bookmarkEnd w:id="109"/>
    </w:p>
    <w:p w14:paraId="7C9F4ED3" w14:textId="2C68B7B2" w:rsidR="00826285" w:rsidRPr="00237F07" w:rsidRDefault="00826285" w:rsidP="00AA0332">
      <w:pPr>
        <w:spacing w:after="120" w:line="240" w:lineRule="auto"/>
        <w:jc w:val="both"/>
      </w:pPr>
      <w:r w:rsidRPr="00237F07">
        <w:t xml:space="preserve">The </w:t>
      </w:r>
      <w:r w:rsidR="00C64C79" w:rsidRPr="00237F07">
        <w:t xml:space="preserve">Electronic Navigational Data Service and </w:t>
      </w:r>
      <w:r w:rsidR="006665AC" w:rsidRPr="00237F07">
        <w:t xml:space="preserve">System Database </w:t>
      </w:r>
      <w:r w:rsidRPr="00237F07">
        <w:t>concept</w:t>
      </w:r>
      <w:r w:rsidR="00C64C79" w:rsidRPr="00237F07">
        <w:t>s</w:t>
      </w:r>
      <w:r w:rsidRPr="00237F07">
        <w:t xml:space="preserve"> include multiple products for use in navigation systems.</w:t>
      </w:r>
      <w:r w:rsidR="00BB4E9F" w:rsidRPr="00237F07">
        <w:t xml:space="preserve"> </w:t>
      </w:r>
      <w:r w:rsidR="00C64C79" w:rsidRPr="00237F07">
        <w:t>They were</w:t>
      </w:r>
      <w:r w:rsidR="0007117E" w:rsidRPr="00237F07">
        <w:t xml:space="preserve"> introduced in IMO MSC 530(106) and </w:t>
      </w:r>
      <w:r w:rsidR="00BB4E9F" w:rsidRPr="00237F07">
        <w:t xml:space="preserve">update the </w:t>
      </w:r>
      <w:r w:rsidR="00B840E1" w:rsidRPr="00237F07">
        <w:t xml:space="preserve">previous </w:t>
      </w:r>
      <w:r w:rsidR="00BB4E9F" w:rsidRPr="00237F07">
        <w:t xml:space="preserve">concept of SENC </w:t>
      </w:r>
      <w:r w:rsidR="00B840E1" w:rsidRPr="00237F07">
        <w:t xml:space="preserve">defined </w:t>
      </w:r>
      <w:r w:rsidR="00BB4E9F" w:rsidRPr="00237F07">
        <w:t>in IMO MSC.232(82).</w:t>
      </w:r>
    </w:p>
    <w:p w14:paraId="069FEDAA" w14:textId="131354A4" w:rsidR="00826285" w:rsidRPr="00237F07" w:rsidRDefault="00826285" w:rsidP="00AA0332">
      <w:pPr>
        <w:spacing w:after="120" w:line="240" w:lineRule="auto"/>
        <w:jc w:val="both"/>
      </w:pPr>
      <w:r w:rsidRPr="00237F07">
        <w:t xml:space="preserve">IMO </w:t>
      </w:r>
      <w:del w:id="110" w:author="Jonathan Pritchard" w:date="2025-03-10T07:42:00Z" w16du:dateUtc="2025-03-10T07:42:00Z">
        <w:r w:rsidRPr="00237F07" w:rsidDel="0056040E">
          <w:delText>MSC.</w:delText>
        </w:r>
        <w:r w:rsidR="002514B8" w:rsidRPr="00237F07" w:rsidDel="0056040E">
          <w:delText>530(106)</w:delText>
        </w:r>
      </w:del>
      <w:ins w:id="111" w:author="Jonathan Pritchard" w:date="2025-03-10T07:42:00Z" w16du:dateUtc="2025-03-10T07:42:00Z">
        <w:r w:rsidR="0056040E">
          <w:t>MSC.530(106)/</w:t>
        </w:r>
      </w:ins>
      <w:ins w:id="112" w:author="Jonathan Pritchard" w:date="2025-03-10T07:48:00Z" w16du:dateUtc="2025-03-10T07:48:00Z">
        <w:r w:rsidR="0056040E">
          <w:t>Rev</w:t>
        </w:r>
      </w:ins>
      <w:ins w:id="113" w:author="Jonathan Pritchard" w:date="2025-03-10T07:42:00Z" w16du:dateUtc="2025-03-10T07:42:00Z">
        <w:r w:rsidR="0056040E">
          <w:t>.1</w:t>
        </w:r>
      </w:ins>
      <w:r w:rsidRPr="00237F07">
        <w:t xml:space="preserve"> defines Electronic Navigational Chart (ENC)</w:t>
      </w:r>
      <w:r w:rsidR="00391671" w:rsidRPr="00237F07">
        <w:t>, Electronic Navigational Data Service (ENDS),</w:t>
      </w:r>
      <w:r w:rsidRPr="00237F07">
        <w:t xml:space="preserve"> and System </w:t>
      </w:r>
      <w:r w:rsidR="00EA38B6" w:rsidRPr="00237F07">
        <w:t>Database</w:t>
      </w:r>
      <w:r w:rsidRPr="00237F07">
        <w:t xml:space="preserve"> as follows:</w:t>
      </w:r>
    </w:p>
    <w:p w14:paraId="406D53B9" w14:textId="334950EB" w:rsidR="00826285" w:rsidRPr="00237F07" w:rsidRDefault="00826285" w:rsidP="00AA0332">
      <w:pPr>
        <w:pStyle w:val="BlockQuote"/>
        <w:spacing w:after="120" w:line="240" w:lineRule="auto"/>
        <w:jc w:val="both"/>
      </w:pPr>
      <w:r w:rsidRPr="00237F07">
        <w:t xml:space="preserve">3.2 Electronic Navigational Chart (ENC) means the database, standardized as to content, structure and format, issued for use with ECDIS by or on the authority of a Government, authorized </w:t>
      </w:r>
      <w:r w:rsidR="00BB4E9F" w:rsidRPr="00237F07">
        <w:t>h</w:t>
      </w:r>
      <w:r w:rsidRPr="00237F07">
        <w:t xml:space="preserve">ydrographic </w:t>
      </w:r>
      <w:r w:rsidR="00BB4E9F" w:rsidRPr="00237F07">
        <w:t>o</w:t>
      </w:r>
      <w:r w:rsidRPr="00237F07">
        <w:t>ffice or other relevant government institution, and conform</w:t>
      </w:r>
      <w:r w:rsidR="00BB4E9F" w:rsidRPr="00237F07">
        <w:t>ing</w:t>
      </w:r>
      <w:r w:rsidRPr="00237F07">
        <w:t xml:space="preserve"> to IHO standards. The ENC contains all the </w:t>
      </w:r>
      <w:r w:rsidR="00BB4E9F" w:rsidRPr="00237F07">
        <w:t xml:space="preserve">nautical </w:t>
      </w:r>
      <w:r w:rsidRPr="00237F07">
        <w:t>chart information necessary for safe navigation.</w:t>
      </w:r>
    </w:p>
    <w:p w14:paraId="5591E742" w14:textId="4CC9B201" w:rsidR="003D4621" w:rsidRPr="00237F07" w:rsidRDefault="003D4621" w:rsidP="003D4621">
      <w:pPr>
        <w:pStyle w:val="BlockQuote"/>
        <w:spacing w:after="120" w:line="240" w:lineRule="auto"/>
        <w:jc w:val="both"/>
      </w:pPr>
      <w:r w:rsidRPr="00237F07">
        <w:t>3.3 Electronic Navigational Data Service (ENDS) means a special-purpose database, compiled from nautical chart and nautical publication data, standardized as to content, structure and format, issued for use with ECDIS by or on the authority of a Government, authorized hydrographic office or other relevant government institution, and conforming to IHO standards; and, which is designed to meet the requirement of marine navigation and the nautical chart and nautical publications carriage requirements in SOLAS regulations V/19 and V/27. The navigational base layer of ENDS is the electronic navigational chart.</w:t>
      </w:r>
    </w:p>
    <w:p w14:paraId="3D31A631" w14:textId="26F877A6" w:rsidR="00826285" w:rsidRPr="00237F07" w:rsidRDefault="00826285" w:rsidP="00AA0332">
      <w:pPr>
        <w:pStyle w:val="BlockQuote"/>
        <w:spacing w:after="120" w:line="240" w:lineRule="auto"/>
        <w:jc w:val="both"/>
      </w:pPr>
      <w:r w:rsidRPr="00237F07">
        <w:t>3.</w:t>
      </w:r>
      <w:r w:rsidR="00391671" w:rsidRPr="00237F07">
        <w:t>4</w:t>
      </w:r>
      <w:r w:rsidRPr="00237F07">
        <w:t xml:space="preserve"> System </w:t>
      </w:r>
      <w:r w:rsidR="00391671" w:rsidRPr="00237F07">
        <w:t>Database</w:t>
      </w:r>
      <w:r w:rsidRPr="00237F07">
        <w:t xml:space="preserve"> means a database, in the manufacturer</w:t>
      </w:r>
      <w:r w:rsidRPr="00237F07">
        <w:rPr>
          <w:rFonts w:cs="Arial"/>
        </w:rPr>
        <w:t>’</w:t>
      </w:r>
      <w:r w:rsidRPr="00237F07">
        <w:t xml:space="preserve">s internal ECDIS format, resulting from the lossless transformation of the </w:t>
      </w:r>
      <w:r w:rsidR="00391671" w:rsidRPr="00237F07">
        <w:t>ENDS</w:t>
      </w:r>
      <w:r w:rsidRPr="00237F07">
        <w:t xml:space="preserve"> contents and its updates. It is this database that is accessed by ECDIS for the display generation and other navigational functions, and is equivalent to up-to-date </w:t>
      </w:r>
      <w:r w:rsidR="00391671" w:rsidRPr="00237F07">
        <w:t>ENDS</w:t>
      </w:r>
      <w:r w:rsidRPr="00237F07">
        <w:t>.</w:t>
      </w:r>
    </w:p>
    <w:p w14:paraId="23B6E7F5" w14:textId="486753A3" w:rsidR="00E71512" w:rsidRPr="00237F07" w:rsidRDefault="00CD41C5" w:rsidP="00AA0332">
      <w:pPr>
        <w:pStyle w:val="BlockQuote"/>
        <w:spacing w:after="120" w:line="240" w:lineRule="auto"/>
        <w:ind w:left="0"/>
        <w:jc w:val="both"/>
        <w:rPr>
          <w:i w:val="0"/>
          <w:iCs w:val="0"/>
        </w:rPr>
      </w:pPr>
      <w:bookmarkStart w:id="114" w:name="_Hlk171083846"/>
      <w:r w:rsidRPr="00237F07">
        <w:rPr>
          <w:i w:val="0"/>
          <w:iCs w:val="0"/>
        </w:rPr>
        <w:t>The</w:t>
      </w:r>
      <w:r w:rsidR="0007117E" w:rsidRPr="00237F07">
        <w:rPr>
          <w:i w:val="0"/>
          <w:iCs w:val="0"/>
        </w:rPr>
        <w:t xml:space="preserve"> System Database </w:t>
      </w:r>
      <w:r w:rsidRPr="00237F07">
        <w:rPr>
          <w:i w:val="0"/>
          <w:iCs w:val="0"/>
        </w:rPr>
        <w:t xml:space="preserve">is </w:t>
      </w:r>
      <w:r w:rsidR="0007117E" w:rsidRPr="00237F07">
        <w:rPr>
          <w:i w:val="0"/>
          <w:iCs w:val="0"/>
        </w:rPr>
        <w:t xml:space="preserve">compiled from </w:t>
      </w:r>
      <w:r w:rsidRPr="00237F07">
        <w:rPr>
          <w:i w:val="0"/>
          <w:iCs w:val="0"/>
        </w:rPr>
        <w:t xml:space="preserve">one or more </w:t>
      </w:r>
      <w:r w:rsidR="0007117E" w:rsidRPr="00237F07">
        <w:rPr>
          <w:i w:val="0"/>
          <w:iCs w:val="0"/>
        </w:rPr>
        <w:t>S-100-based products</w:t>
      </w:r>
      <w:r w:rsidRPr="00237F07">
        <w:rPr>
          <w:i w:val="0"/>
          <w:iCs w:val="0"/>
        </w:rPr>
        <w:t xml:space="preserve"> and/or S-57 based products</w:t>
      </w:r>
      <w:bookmarkEnd w:id="114"/>
      <w:r w:rsidR="0007117E" w:rsidRPr="00237F07">
        <w:rPr>
          <w:i w:val="0"/>
          <w:iCs w:val="0"/>
        </w:rPr>
        <w:t>.</w:t>
      </w:r>
    </w:p>
    <w:p w14:paraId="11B34173" w14:textId="77777777" w:rsidR="00826285" w:rsidRPr="00237F07" w:rsidRDefault="00826285" w:rsidP="00DB7CFE">
      <w:pPr>
        <w:pStyle w:val="Heading2"/>
      </w:pPr>
      <w:bookmarkStart w:id="115" w:name="_Ref98329076"/>
      <w:bookmarkStart w:id="116" w:name="_Ref98339151"/>
      <w:bookmarkStart w:id="117" w:name="_Ref98339270"/>
      <w:bookmarkStart w:id="118" w:name="_Toc194067051"/>
      <w:r w:rsidRPr="00237F07">
        <w:t>ECDIS concept, limitations, and challenges</w:t>
      </w:r>
      <w:bookmarkEnd w:id="115"/>
      <w:bookmarkEnd w:id="116"/>
      <w:bookmarkEnd w:id="117"/>
      <w:bookmarkEnd w:id="118"/>
    </w:p>
    <w:p w14:paraId="2C9C6850" w14:textId="18DF4985" w:rsidR="0053774B" w:rsidRPr="00237F07" w:rsidRDefault="0053774B" w:rsidP="00AA0332">
      <w:pPr>
        <w:spacing w:after="120" w:line="240" w:lineRule="auto"/>
        <w:jc w:val="both"/>
      </w:pPr>
      <w:r w:rsidRPr="00237F07">
        <w:t>IMO MSC 530(106)</w:t>
      </w:r>
      <w:ins w:id="119" w:author="Jonathan Pritchard" w:date="2025-03-10T08:21:00Z" w16du:dateUtc="2025-03-10T08:21:00Z">
        <w:r w:rsidR="00840978">
          <w:t>/Rev.1</w:t>
        </w:r>
      </w:ins>
      <w:r w:rsidRPr="00237F07">
        <w:t xml:space="preserve"> also defines Electronic Chart Display and Information System (ECDIS):</w:t>
      </w:r>
    </w:p>
    <w:p w14:paraId="6076448B" w14:textId="53E44D58" w:rsidR="00F14ED1" w:rsidRPr="00237F07" w:rsidRDefault="0053774B" w:rsidP="00F2390C">
      <w:pPr>
        <w:pStyle w:val="BlockQuote"/>
      </w:pPr>
      <w:r w:rsidRPr="00237F07">
        <w:t xml:space="preserve">3.1 </w:t>
      </w:r>
      <w:r w:rsidR="00F14ED1" w:rsidRPr="00237F07">
        <w:t xml:space="preserve">Electronic Chart Display and Information System (ECDIS) </w:t>
      </w:r>
      <w:r w:rsidRPr="00237F07">
        <w:t>means a navigation information system which with adequate backup arrangements can be accepted as complying  with the up-to-date nautical chart and nautical publications required by SOLAS regulations V/19 and V/27, by displaying selected information from a system database with positional information from navigation sensors to assist the mariner in route planning and route monitoring and, if required, display additional navigation-related information.</w:t>
      </w:r>
    </w:p>
    <w:p w14:paraId="34306569" w14:textId="46D38C5C" w:rsidR="00F14ED1" w:rsidRPr="00237F07" w:rsidRDefault="00F14ED1" w:rsidP="00AA0332">
      <w:pPr>
        <w:spacing w:after="120" w:line="240" w:lineRule="auto"/>
        <w:jc w:val="both"/>
      </w:pPr>
      <w:r w:rsidRPr="00237F07">
        <w:t xml:space="preserve">The following </w:t>
      </w:r>
      <w:r w:rsidR="00384F14" w:rsidRPr="00237F07">
        <w:t xml:space="preserve">list explains more of the </w:t>
      </w:r>
      <w:r w:rsidR="000C6BB9" w:rsidRPr="00237F07">
        <w:t xml:space="preserve">ECDIS </w:t>
      </w:r>
      <w:r w:rsidR="00384F14" w:rsidRPr="00237F07">
        <w:t>concept in detail and provides information about certain limitations.</w:t>
      </w:r>
    </w:p>
    <w:p w14:paraId="3FAF299D" w14:textId="6ABFFF92" w:rsidR="00F14ED1" w:rsidRPr="00237F07" w:rsidRDefault="00F14ED1" w:rsidP="00AE2737">
      <w:pPr>
        <w:pStyle w:val="ListParagraph"/>
        <w:numPr>
          <w:ilvl w:val="0"/>
          <w:numId w:val="37"/>
        </w:numPr>
        <w:spacing w:after="120" w:line="240" w:lineRule="auto"/>
        <w:jc w:val="both"/>
      </w:pPr>
      <w:r w:rsidRPr="00237F07">
        <w:lastRenderedPageBreak/>
        <w:t xml:space="preserve">ENC is an integral part of ECDIS and therefore </w:t>
      </w:r>
      <w:r w:rsidR="00EE7A3D" w:rsidRPr="00237F07">
        <w:t>is</w:t>
      </w:r>
      <w:r w:rsidRPr="00237F07">
        <w:t xml:space="preserve"> defined as the base layer for the portrayal harmonisation framework. Additional layers </w:t>
      </w:r>
      <w:r w:rsidR="00EE7A3D" w:rsidRPr="00237F07">
        <w:t>are</w:t>
      </w:r>
      <w:r w:rsidRPr="00237F07">
        <w:t xml:space="preserve"> classified as two main types, additional information to that of the ENC or enhanced information to that of the ENC. Additional information </w:t>
      </w:r>
      <w:r w:rsidR="00EE7A3D" w:rsidRPr="00237F07">
        <w:t>is</w:t>
      </w:r>
      <w:r w:rsidRPr="00237F07">
        <w:t xml:space="preserve"> information that is not contained in the ENC, while enhanced information are layers that contain improved, detailed or higher resolution information than the ENC.</w:t>
      </w:r>
    </w:p>
    <w:p w14:paraId="3DDC35EA" w14:textId="0DE99279" w:rsidR="00F14ED1" w:rsidRPr="00237F07" w:rsidRDefault="00F14ED1" w:rsidP="00AE2737">
      <w:pPr>
        <w:pStyle w:val="ListParagraph"/>
        <w:numPr>
          <w:ilvl w:val="0"/>
          <w:numId w:val="37"/>
        </w:numPr>
        <w:spacing w:after="120" w:line="240" w:lineRule="auto"/>
        <w:jc w:val="both"/>
      </w:pPr>
      <w:r w:rsidRPr="00237F07">
        <w:t xml:space="preserve">ECDIS, used together with official data, [is] accepted as complying with the up-to-date </w:t>
      </w:r>
      <w:r w:rsidR="00C0149A" w:rsidRPr="00237F07">
        <w:t xml:space="preserve">nautical </w:t>
      </w:r>
      <w:r w:rsidRPr="00237F07">
        <w:t>chart</w:t>
      </w:r>
      <w:r w:rsidR="00C0149A" w:rsidRPr="00237F07">
        <w:t xml:space="preserve"> and nautical publications</w:t>
      </w:r>
      <w:r w:rsidRPr="00237F07">
        <w:t xml:space="preserve"> carriage requirement required by regulation</w:t>
      </w:r>
      <w:ins w:id="120" w:author="Jonathan Pritchard" w:date="2025-03-10T08:30:00Z" w16du:dateUtc="2025-03-10T08:30:00Z">
        <w:r w:rsidR="00867548">
          <w:t>s</w:t>
        </w:r>
      </w:ins>
      <w:r w:rsidRPr="00237F07">
        <w:t xml:space="preserve"> V/19 </w:t>
      </w:r>
      <w:r w:rsidR="00C0149A" w:rsidRPr="00237F07">
        <w:t xml:space="preserve">and V/17 </w:t>
      </w:r>
      <w:r w:rsidRPr="00237F07">
        <w:t>of the 1974 SOLAS Convention amended in 2009. Electronic chart systems not meeting these ECDIS specifications of IHO and IMO, or ECDIS using non-official data, are known as ECS (Electronic Chart Systems).</w:t>
      </w:r>
    </w:p>
    <w:p w14:paraId="1043F4CA" w14:textId="72D47004" w:rsidR="000F49BE" w:rsidRPr="00237F07" w:rsidRDefault="000F49BE" w:rsidP="00AE2737">
      <w:pPr>
        <w:pStyle w:val="ListParagraph"/>
        <w:numPr>
          <w:ilvl w:val="0"/>
          <w:numId w:val="37"/>
        </w:numPr>
        <w:spacing w:after="120" w:line="240" w:lineRule="auto"/>
        <w:jc w:val="both"/>
      </w:pPr>
      <w:r w:rsidRPr="00237F07">
        <w:t xml:space="preserve">Chart information may be used in conjunction with a radar overlay on ECDIS. </w:t>
      </w:r>
      <w:r w:rsidR="00A53A4E">
        <w:t>T</w:t>
      </w:r>
      <w:r w:rsidRPr="00237F07">
        <w:t xml:space="preserve">racked radar targets </w:t>
      </w:r>
      <w:r w:rsidR="00A53A4E">
        <w:t>and</w:t>
      </w:r>
      <w:r w:rsidRPr="00237F07">
        <w:t xml:space="preserve"> targets </w:t>
      </w:r>
      <w:r w:rsidR="00C0149A" w:rsidRPr="00237F07">
        <w:t xml:space="preserve">reported </w:t>
      </w:r>
      <w:r w:rsidRPr="00237F07">
        <w:t xml:space="preserve">by AIS (Automatic Identification System) </w:t>
      </w:r>
      <w:r w:rsidR="009E196A" w:rsidRPr="00237F07">
        <w:t xml:space="preserve">can be integrated </w:t>
      </w:r>
      <w:r w:rsidRPr="00237F07">
        <w:t xml:space="preserve">into the ECDIS display, as well as other navigational information </w:t>
      </w:r>
      <w:r w:rsidR="009E196A" w:rsidRPr="00237F07">
        <w:t xml:space="preserve">which </w:t>
      </w:r>
      <w:r w:rsidRPr="00237F07">
        <w:t xml:space="preserve">may be added to the ECDIS display. With the advent of S-100, additional types of data may also be occasionally added to the ECDIS display, especially high-density bathymetry, surface current and water levels data or predictions, maritime safety information (MSI), and </w:t>
      </w:r>
      <w:r w:rsidR="00A82152" w:rsidRPr="00237F07">
        <w:t>under keel</w:t>
      </w:r>
      <w:r w:rsidRPr="00237F07">
        <w:t xml:space="preserve"> clearance area data. </w:t>
      </w:r>
    </w:p>
    <w:p w14:paraId="48E7AF0A" w14:textId="45897088" w:rsidR="00F14ED1" w:rsidRPr="00237F07" w:rsidRDefault="00817467" w:rsidP="00AE2737">
      <w:pPr>
        <w:pStyle w:val="ListParagraph"/>
        <w:numPr>
          <w:ilvl w:val="0"/>
          <w:numId w:val="37"/>
        </w:numPr>
        <w:spacing w:after="120" w:line="240" w:lineRule="auto"/>
        <w:jc w:val="both"/>
      </w:pPr>
      <w:r w:rsidRPr="00237F07">
        <w:t>Colours and symbols defined in the S-101 portrayal catalogue are conceptually based on the symbology of conventional paper charts. However, d</w:t>
      </w:r>
      <w:r w:rsidR="00F14ED1" w:rsidRPr="00237F07">
        <w:t>ue to the special conditions of the ECDIS chart display as a computer-generated image, the ECDIS presentation of ENC data may differ from the appearance of a conventional paper chart, especially when simplified portrayal mode is used. There may be considerable differences in symbology in shape, colour and size, and in the placement of text in particular.</w:t>
      </w:r>
    </w:p>
    <w:p w14:paraId="7B32DDC8" w14:textId="5E2A7E0A" w:rsidR="00F14ED1" w:rsidRPr="00237F07" w:rsidRDefault="00F14ED1" w:rsidP="00AE2737">
      <w:pPr>
        <w:pStyle w:val="ListParagraph"/>
        <w:numPr>
          <w:ilvl w:val="0"/>
          <w:numId w:val="37"/>
        </w:numPr>
        <w:spacing w:after="120" w:line="240" w:lineRule="auto"/>
        <w:jc w:val="both"/>
      </w:pPr>
      <w:r w:rsidRPr="00237F07">
        <w:t>ECDIS combines chart and real-time navigational positioning information. Modern navigation systems (i.e. GNSS) may offer a more accurate positioning than was available to position some of the surveys from which the digital chart data ENC was derived. Further, other products may not be encoded to the same accuracy or precision as ENC data or ship’s positioning</w:t>
      </w:r>
      <w:r w:rsidR="00397820" w:rsidRPr="00237F07">
        <w:t>, therefore there is a potentially greater reliance on metadata covering data quality and precision in a digital navigation context</w:t>
      </w:r>
    </w:p>
    <w:p w14:paraId="697348F9" w14:textId="700610AC" w:rsidR="00F14ED1" w:rsidRPr="00237F07" w:rsidRDefault="00F14ED1" w:rsidP="00AE2737">
      <w:pPr>
        <w:pStyle w:val="ListParagraph"/>
        <w:numPr>
          <w:ilvl w:val="0"/>
          <w:numId w:val="37"/>
        </w:numPr>
        <w:spacing w:after="120" w:line="240" w:lineRule="auto"/>
        <w:jc w:val="both"/>
      </w:pPr>
      <w:r w:rsidRPr="00237F07">
        <w:t>The display categories specified in the IMO Performance Standards and the IHO priorities of the various types of chart information (</w:t>
      </w:r>
      <w:r w:rsidR="00C0149A" w:rsidRPr="00237F07">
        <w:t>alerts</w:t>
      </w:r>
      <w:r w:rsidRPr="00237F07">
        <w:t xml:space="preserve">, updates, mariner's and </w:t>
      </w:r>
      <w:del w:id="121" w:author="jon pritchard" w:date="2025-03-28T13:33:00Z" w16du:dateUtc="2025-03-28T12:33:00Z">
        <w:r w:rsidRPr="00237F07" w:rsidDel="00CF6F82">
          <w:delText>non-HO</w:delText>
        </w:r>
      </w:del>
      <w:ins w:id="122" w:author="jon pritchard" w:date="2025-03-28T13:33:00Z" w16du:dateUtc="2025-03-28T12:33:00Z">
        <w:r w:rsidR="00CF6F82">
          <w:t>non official</w:t>
        </w:r>
      </w:ins>
      <w:r w:rsidRPr="00237F07">
        <w:t xml:space="preserve"> chart data, etc.) are applied to features by the display plane and drawing order assignments in individual portrayal catalogues. The drawing order may be modified if interoperability is activated.</w:t>
      </w:r>
    </w:p>
    <w:p w14:paraId="06C37A76" w14:textId="659FF08C" w:rsidR="00F14ED1" w:rsidRPr="00867548" w:rsidDel="008C35BD" w:rsidRDefault="00A355E2" w:rsidP="00AE2737">
      <w:pPr>
        <w:pStyle w:val="ListParagraph"/>
        <w:numPr>
          <w:ilvl w:val="0"/>
          <w:numId w:val="37"/>
        </w:numPr>
        <w:spacing w:after="120" w:line="240" w:lineRule="auto"/>
        <w:jc w:val="both"/>
        <w:rPr>
          <w:del w:id="123" w:author="jon pritchard" w:date="2025-03-28T14:33:00Z" w16du:dateUtc="2025-03-28T13:33:00Z"/>
          <w:strike/>
          <w:rPrChange w:id="124" w:author="Jonathan Pritchard" w:date="2025-03-10T08:30:00Z" w16du:dateUtc="2025-03-10T08:30:00Z">
            <w:rPr>
              <w:del w:id="125" w:author="jon pritchard" w:date="2025-03-28T14:33:00Z" w16du:dateUtc="2025-03-28T13:33:00Z"/>
            </w:rPr>
          </w:rPrChange>
        </w:rPr>
      </w:pPr>
      <w:del w:id="126" w:author="jon pritchard" w:date="2025-03-28T14:33:00Z" w16du:dateUtc="2025-03-28T13:33:00Z">
        <w:r w:rsidRPr="00867548" w:rsidDel="008C35BD">
          <w:rPr>
            <w:strike/>
            <w:rPrChange w:id="127" w:author="Jonathan Pritchard" w:date="2025-03-10T08:30:00Z" w16du:dateUtc="2025-03-10T08:30:00Z">
              <w:rPr/>
            </w:rPrChange>
          </w:rPr>
          <w:delText>For definition of ‘single operator action’ and ‘simple operator action’, see IMO MSC.252(83)</w:delText>
        </w:r>
        <w:r w:rsidR="00C05060" w:rsidRPr="00867548" w:rsidDel="008C35BD">
          <w:rPr>
            <w:strike/>
            <w:rPrChange w:id="128" w:author="Jonathan Pritchard" w:date="2025-03-10T08:30:00Z" w16du:dateUtc="2025-03-10T08:30:00Z">
              <w:rPr/>
            </w:rPrChange>
          </w:rPr>
          <w:delText>.</w:delText>
        </w:r>
      </w:del>
    </w:p>
    <w:p w14:paraId="0CB22476" w14:textId="4F2D69D3" w:rsidR="00F14ED1" w:rsidRPr="00237F07" w:rsidRDefault="00F14ED1" w:rsidP="00AE2737">
      <w:pPr>
        <w:pStyle w:val="ListParagraph"/>
        <w:numPr>
          <w:ilvl w:val="0"/>
          <w:numId w:val="37"/>
        </w:numPr>
        <w:spacing w:after="120" w:line="240" w:lineRule="auto"/>
        <w:jc w:val="both"/>
      </w:pPr>
      <w:r w:rsidRPr="00237F07">
        <w:t xml:space="preserve">In the initial period of S-100 roll-out, S-100 compatible ECDIS </w:t>
      </w:r>
      <w:r w:rsidR="007005BC" w:rsidRPr="00237F07">
        <w:t>will</w:t>
      </w:r>
      <w:r w:rsidRPr="00237F07">
        <w:t xml:space="preserve"> be “dual-fuel” in that they will have both S-57 and S-101 ENCs</w:t>
      </w:r>
      <w:r w:rsidR="007005BC" w:rsidRPr="00237F07">
        <w:t xml:space="preserve"> (see:</w:t>
      </w:r>
      <w:ins w:id="129" w:author="Jonathan Pritchard" w:date="2025-03-10T07:57:00Z" w16du:dateUtc="2025-03-10T07:57:00Z">
        <w:r w:rsidR="00A74A4F">
          <w:t xml:space="preserve"> </w:t>
        </w:r>
      </w:ins>
      <w:ins w:id="130" w:author="Jonathan Pritchard" w:date="2025-03-10T07:56:00Z" w16du:dateUtc="2025-03-10T07:56:00Z">
        <w:r w:rsidR="00A74A4F">
          <w:t xml:space="preserve">Section </w:t>
        </w:r>
      </w:ins>
      <w:r w:rsidR="00776736" w:rsidRPr="00237F07">
        <w:fldChar w:fldCharType="begin"/>
      </w:r>
      <w:r w:rsidR="00776736" w:rsidRPr="00237F07">
        <w:instrText xml:space="preserve"> REF _Ref171161739 \r \h </w:instrText>
      </w:r>
      <w:r w:rsidR="00776736" w:rsidRPr="00237F07">
        <w:fldChar w:fldCharType="separate"/>
      </w:r>
      <w:ins w:id="131" w:author="Jonathan Pritchard" w:date="2025-03-10T07:56:00Z" w16du:dateUtc="2025-03-10T07:56:00Z">
        <w:r w:rsidR="00A74A4F">
          <w:t>18</w:t>
        </w:r>
      </w:ins>
      <w:del w:id="132" w:author="Jonathan Pritchard" w:date="2025-03-10T07:56:00Z" w16du:dateUtc="2025-03-10T07:56:00Z">
        <w:r w:rsidR="000553AC" w:rsidDel="00A74A4F">
          <w:delText>C-21</w:delText>
        </w:r>
      </w:del>
      <w:r w:rsidR="00776736" w:rsidRPr="00237F07">
        <w:fldChar w:fldCharType="end"/>
      </w:r>
      <w:r w:rsidR="007005BC" w:rsidRPr="00237F07">
        <w:t>)</w:t>
      </w:r>
      <w:r w:rsidRPr="00237F07">
        <w:t xml:space="preserve">. It is possible that there will be situations where the navigation screen </w:t>
      </w:r>
      <w:r w:rsidR="007005BC" w:rsidRPr="00237F07">
        <w:t>will</w:t>
      </w:r>
      <w:r w:rsidRPr="00237F07">
        <w:t xml:space="preserve"> display both S-57 and S-101 ENCs. The user experience aspects of such situations are discussed in </w:t>
      </w:r>
      <w:del w:id="133" w:author="Jonathan Pritchard" w:date="2025-03-10T07:57:00Z" w16du:dateUtc="2025-03-10T07:57:00Z">
        <w:r w:rsidRPr="00237F07" w:rsidDel="00A74A4F">
          <w:delText xml:space="preserve">Clause </w:delText>
        </w:r>
      </w:del>
      <w:ins w:id="134" w:author="Jonathan Pritchard" w:date="2025-03-10T07:57:00Z" w16du:dateUtc="2025-03-10T07:57:00Z">
        <w:r w:rsidR="00A74A4F">
          <w:t>Section</w:t>
        </w:r>
        <w:r w:rsidR="00A74A4F" w:rsidRPr="00237F07">
          <w:t xml:space="preserve"> </w:t>
        </w:r>
      </w:ins>
      <w:r w:rsidRPr="00237F07">
        <w:fldChar w:fldCharType="begin"/>
      </w:r>
      <w:r w:rsidRPr="00237F07">
        <w:instrText xml:space="preserve"> REF _Ref45143486 \r \h </w:instrText>
      </w:r>
      <w:r w:rsidR="00AA0332" w:rsidRPr="00237F07">
        <w:instrText xml:space="preserve"> \* MERGEFORMAT </w:instrText>
      </w:r>
      <w:r w:rsidRPr="00237F07">
        <w:fldChar w:fldCharType="separate"/>
      </w:r>
      <w:ins w:id="135" w:author="Jonathan Pritchard" w:date="2025-03-10T07:57:00Z" w16du:dateUtc="2025-03-10T07:57:00Z">
        <w:r w:rsidR="00A74A4F">
          <w:t>18</w:t>
        </w:r>
      </w:ins>
      <w:del w:id="136" w:author="Jonathan Pritchard" w:date="2025-03-10T07:57:00Z" w16du:dateUtc="2025-03-10T07:57:00Z">
        <w:r w:rsidR="000553AC" w:rsidDel="00A74A4F">
          <w:delText>C-21</w:delText>
        </w:r>
      </w:del>
      <w:r w:rsidRPr="00237F07">
        <w:fldChar w:fldCharType="end"/>
      </w:r>
      <w:r w:rsidRPr="00237F07">
        <w:t>.</w:t>
      </w:r>
    </w:p>
    <w:p w14:paraId="446AD1CE" w14:textId="70BD1673" w:rsidR="00D259B2" w:rsidRPr="00237F07" w:rsidRDefault="00D259B2" w:rsidP="00AA0332">
      <w:pPr>
        <w:spacing w:after="120" w:line="240" w:lineRule="auto"/>
        <w:jc w:val="both"/>
      </w:pPr>
      <w:r w:rsidRPr="00237F07">
        <w:t>T</w:t>
      </w:r>
      <w:r w:rsidR="00E4413A" w:rsidRPr="00237F07">
        <w:t xml:space="preserve">he versatility of ECDIS </w:t>
      </w:r>
      <w:r w:rsidRPr="00237F07">
        <w:t>poses several challenges for ECDIS display design. These challenges are discussed</w:t>
      </w:r>
      <w:r w:rsidR="00E4413A" w:rsidRPr="00237F07">
        <w:t xml:space="preserve"> below.</w:t>
      </w:r>
    </w:p>
    <w:p w14:paraId="0DB67739" w14:textId="437D9931" w:rsidR="00994DB8" w:rsidRPr="00237F07" w:rsidRDefault="00994DB8" w:rsidP="00AA0332">
      <w:pPr>
        <w:spacing w:after="60" w:line="240" w:lineRule="auto"/>
        <w:jc w:val="both"/>
      </w:pPr>
      <w:r w:rsidRPr="00237F07">
        <w:t xml:space="preserve">The diversity of information </w:t>
      </w:r>
      <w:r w:rsidR="003C366A" w:rsidRPr="00237F07">
        <w:t xml:space="preserve">displayed on an ECDIS </w:t>
      </w:r>
      <w:r w:rsidRPr="00237F07">
        <w:t>may include:</w:t>
      </w:r>
    </w:p>
    <w:p w14:paraId="2120BDF2" w14:textId="344AB687" w:rsidR="003C366A" w:rsidRPr="00237F07" w:rsidRDefault="00994DB8" w:rsidP="00AE2737">
      <w:pPr>
        <w:pStyle w:val="ListParagraph"/>
        <w:numPr>
          <w:ilvl w:val="0"/>
          <w:numId w:val="14"/>
        </w:numPr>
        <w:spacing w:after="60" w:line="240" w:lineRule="auto"/>
        <w:jc w:val="both"/>
      </w:pPr>
      <w:r w:rsidRPr="00237F07">
        <w:t xml:space="preserve">physical chart information, </w:t>
      </w:r>
      <w:r w:rsidR="003C366A" w:rsidRPr="00237F07">
        <w:t>f</w:t>
      </w:r>
      <w:r w:rsidRPr="00237F07">
        <w:t>or example, c</w:t>
      </w:r>
      <w:r w:rsidR="00A82152" w:rsidRPr="00237F07">
        <w:t>oastline, depth contours, buoys;</w:t>
      </w:r>
    </w:p>
    <w:p w14:paraId="5BC1ECE3" w14:textId="5DD07530" w:rsidR="00994DB8" w:rsidRPr="00237F07" w:rsidRDefault="00994DB8" w:rsidP="00AE2737">
      <w:pPr>
        <w:pStyle w:val="ListParagraph"/>
        <w:numPr>
          <w:ilvl w:val="0"/>
          <w:numId w:val="14"/>
        </w:numPr>
        <w:spacing w:after="60" w:line="240" w:lineRule="auto"/>
        <w:jc w:val="both"/>
      </w:pPr>
      <w:r w:rsidRPr="00237F07">
        <w:t xml:space="preserve">traffic routeing; </w:t>
      </w:r>
      <w:r w:rsidR="00A82152" w:rsidRPr="00237F07">
        <w:t>specified areas; cautions; etc.;</w:t>
      </w:r>
    </w:p>
    <w:p w14:paraId="39A9A193" w14:textId="496F5F07" w:rsidR="00994DB8" w:rsidRPr="00237F07" w:rsidRDefault="00994DB8" w:rsidP="00AE2737">
      <w:pPr>
        <w:pStyle w:val="ListParagraph"/>
        <w:numPr>
          <w:ilvl w:val="0"/>
          <w:numId w:val="14"/>
        </w:numPr>
        <w:spacing w:after="60" w:line="240" w:lineRule="auto"/>
        <w:jc w:val="both"/>
      </w:pPr>
      <w:r w:rsidRPr="00237F07">
        <w:t>supplementary HO in</w:t>
      </w:r>
      <w:r w:rsidR="00A82152" w:rsidRPr="00237F07">
        <w:t>formation from light list, etc.;</w:t>
      </w:r>
    </w:p>
    <w:p w14:paraId="3BA84777" w14:textId="426AA011" w:rsidR="00994DB8" w:rsidRPr="00237F07" w:rsidRDefault="00994DB8" w:rsidP="00AE2737">
      <w:pPr>
        <w:pStyle w:val="ListParagraph"/>
        <w:numPr>
          <w:ilvl w:val="0"/>
          <w:numId w:val="14"/>
        </w:numPr>
        <w:spacing w:after="60" w:line="240" w:lineRule="auto"/>
        <w:jc w:val="both"/>
      </w:pPr>
      <w:r w:rsidRPr="00237F07">
        <w:t>mariner's notes; additional local chart information; manufacturer's inf</w:t>
      </w:r>
      <w:r w:rsidR="00A82152" w:rsidRPr="00237F07">
        <w:t>ormation;</w:t>
      </w:r>
    </w:p>
    <w:p w14:paraId="41CA6983" w14:textId="75A9E43E" w:rsidR="00994DB8" w:rsidRPr="00237F07" w:rsidRDefault="00994DB8" w:rsidP="00AE2737">
      <w:pPr>
        <w:pStyle w:val="ListParagraph"/>
        <w:numPr>
          <w:ilvl w:val="0"/>
          <w:numId w:val="14"/>
        </w:numPr>
        <w:spacing w:after="60" w:line="240" w:lineRule="auto"/>
        <w:jc w:val="both"/>
      </w:pPr>
      <w:r w:rsidRPr="00237F07">
        <w:t>chartwork such as planned route; electronic bear</w:t>
      </w:r>
      <w:r w:rsidR="00A82152" w:rsidRPr="00237F07">
        <w:t>ing lines and range rings; etc.;</w:t>
      </w:r>
    </w:p>
    <w:p w14:paraId="01667619" w14:textId="3E7F4AAF" w:rsidR="003C366A" w:rsidRPr="00237F07" w:rsidRDefault="00994DB8" w:rsidP="00AE2737">
      <w:pPr>
        <w:pStyle w:val="ListParagraph"/>
        <w:numPr>
          <w:ilvl w:val="0"/>
          <w:numId w:val="14"/>
        </w:numPr>
        <w:spacing w:after="60" w:line="240" w:lineRule="auto"/>
        <w:jc w:val="both"/>
      </w:pPr>
      <w:r w:rsidRPr="00237F07">
        <w:t>own ship's position and velocity vector; ship's head and rate of turn;</w:t>
      </w:r>
      <w:r w:rsidR="003C366A" w:rsidRPr="00237F07">
        <w:t xml:space="preserve"> past track;</w:t>
      </w:r>
    </w:p>
    <w:p w14:paraId="3492452C" w14:textId="2E430851" w:rsidR="00994DB8" w:rsidRPr="00237F07" w:rsidRDefault="00994DB8" w:rsidP="00AE2737">
      <w:pPr>
        <w:pStyle w:val="ListParagraph"/>
        <w:numPr>
          <w:ilvl w:val="0"/>
          <w:numId w:val="14"/>
        </w:numPr>
        <w:spacing w:after="60" w:line="240" w:lineRule="auto"/>
        <w:jc w:val="both"/>
      </w:pPr>
      <w:r w:rsidRPr="00237F07">
        <w:t>fix accuracy, or position check fr</w:t>
      </w:r>
      <w:r w:rsidR="00A82152" w:rsidRPr="00237F07">
        <w:t>om secondary positioning system;</w:t>
      </w:r>
    </w:p>
    <w:p w14:paraId="6A747123" w14:textId="04DEAD12" w:rsidR="00994DB8" w:rsidRPr="00237F07" w:rsidRDefault="00994DB8" w:rsidP="00AE2737">
      <w:pPr>
        <w:pStyle w:val="ListParagraph"/>
        <w:numPr>
          <w:ilvl w:val="0"/>
          <w:numId w:val="14"/>
        </w:numPr>
        <w:spacing w:after="60" w:line="240" w:lineRule="auto"/>
        <w:jc w:val="both"/>
      </w:pPr>
      <w:r w:rsidRPr="00237F07">
        <w:t>possibly, ship</w:t>
      </w:r>
      <w:r w:rsidR="009A245C" w:rsidRPr="00237F07">
        <w:t xml:space="preserve"> </w:t>
      </w:r>
      <w:r w:rsidRPr="00237F07">
        <w:t>handling options, based on ship</w:t>
      </w:r>
      <w:r w:rsidR="009A245C" w:rsidRPr="00B77A92">
        <w:t>’</w:t>
      </w:r>
      <w:r w:rsidRPr="00237F07">
        <w:t>s characteristics, alphanumeric navigation information (ship</w:t>
      </w:r>
      <w:r w:rsidR="009A245C" w:rsidRPr="00B77A92">
        <w:t>’</w:t>
      </w:r>
      <w:r w:rsidRPr="00237F07">
        <w:t>s latitude, lo</w:t>
      </w:r>
      <w:r w:rsidR="00A82152" w:rsidRPr="00237F07">
        <w:t>ngitude, heading, course, etc.);</w:t>
      </w:r>
    </w:p>
    <w:p w14:paraId="102548D9" w14:textId="241A27B8" w:rsidR="00994DB8" w:rsidRPr="00237F07" w:rsidRDefault="00994DB8" w:rsidP="00AE2737">
      <w:pPr>
        <w:pStyle w:val="ListParagraph"/>
        <w:numPr>
          <w:ilvl w:val="0"/>
          <w:numId w:val="14"/>
        </w:numPr>
        <w:spacing w:after="60" w:line="240" w:lineRule="auto"/>
        <w:jc w:val="both"/>
      </w:pPr>
      <w:r w:rsidRPr="00237F07">
        <w:t>informati</w:t>
      </w:r>
      <w:r w:rsidR="00A82152" w:rsidRPr="00237F07">
        <w:t>on from radar and other sensors;</w:t>
      </w:r>
    </w:p>
    <w:p w14:paraId="01686D59" w14:textId="353B33E6" w:rsidR="00994DB8" w:rsidRPr="00237F07" w:rsidRDefault="00A82152" w:rsidP="00AE2737">
      <w:pPr>
        <w:pStyle w:val="ListParagraph"/>
        <w:numPr>
          <w:ilvl w:val="0"/>
          <w:numId w:val="14"/>
        </w:numPr>
        <w:spacing w:after="60" w:line="240" w:lineRule="auto"/>
        <w:jc w:val="both"/>
      </w:pPr>
      <w:r w:rsidRPr="00237F07">
        <w:t>information from AIS;</w:t>
      </w:r>
    </w:p>
    <w:p w14:paraId="1E37B1DF" w14:textId="7A66FE11" w:rsidR="00994DB8" w:rsidRPr="00237F07" w:rsidRDefault="00994DB8" w:rsidP="00AE2737">
      <w:pPr>
        <w:pStyle w:val="ListParagraph"/>
        <w:numPr>
          <w:ilvl w:val="0"/>
          <w:numId w:val="14"/>
        </w:numPr>
        <w:spacing w:after="60" w:line="240" w:lineRule="auto"/>
        <w:jc w:val="both"/>
      </w:pPr>
      <w:r w:rsidRPr="00237F07">
        <w:t xml:space="preserve">navigational indications and </w:t>
      </w:r>
      <w:r w:rsidR="00C0149A" w:rsidRPr="00237F07">
        <w:t xml:space="preserve">alerts </w:t>
      </w:r>
      <w:r w:rsidRPr="00237F07">
        <w:t>generated by ECDI</w:t>
      </w:r>
      <w:r w:rsidR="00A82152" w:rsidRPr="00237F07">
        <w:t>S;</w:t>
      </w:r>
    </w:p>
    <w:p w14:paraId="59AF76E0" w14:textId="33C6A40B" w:rsidR="00994DB8" w:rsidRPr="00237F07" w:rsidRDefault="00994DB8" w:rsidP="00AE2737">
      <w:pPr>
        <w:pStyle w:val="ListParagraph"/>
        <w:numPr>
          <w:ilvl w:val="0"/>
          <w:numId w:val="14"/>
        </w:numPr>
        <w:spacing w:after="60" w:line="240" w:lineRule="auto"/>
        <w:jc w:val="both"/>
      </w:pPr>
      <w:r w:rsidRPr="00237F07">
        <w:t xml:space="preserve">possibly, telemetered information from shore authorities </w:t>
      </w:r>
      <w:r w:rsidR="00A82152" w:rsidRPr="00237F07">
        <w:t>(traffic, real-time tides etc.);</w:t>
      </w:r>
    </w:p>
    <w:p w14:paraId="3B7063ED" w14:textId="40082DE8" w:rsidR="00994DB8" w:rsidRPr="00237F07" w:rsidRDefault="00A82152" w:rsidP="00AE2737">
      <w:pPr>
        <w:pStyle w:val="ListParagraph"/>
        <w:numPr>
          <w:ilvl w:val="0"/>
          <w:numId w:val="14"/>
        </w:numPr>
        <w:spacing w:after="60" w:line="240" w:lineRule="auto"/>
        <w:jc w:val="both"/>
      </w:pPr>
      <w:r w:rsidRPr="00237F07">
        <w:lastRenderedPageBreak/>
        <w:t>possibly, ice information;</w:t>
      </w:r>
    </w:p>
    <w:p w14:paraId="61B65682" w14:textId="6ED2594D" w:rsidR="00994DB8" w:rsidRPr="00237F07" w:rsidRDefault="00994DB8" w:rsidP="00AE2737">
      <w:pPr>
        <w:pStyle w:val="ListParagraph"/>
        <w:numPr>
          <w:ilvl w:val="0"/>
          <w:numId w:val="14"/>
        </w:numPr>
        <w:spacing w:after="60" w:line="240" w:lineRule="auto"/>
        <w:jc w:val="both"/>
      </w:pPr>
      <w:r w:rsidRPr="00237F07">
        <w:t>reminders (</w:t>
      </w:r>
      <w:r w:rsidR="003560A4" w:rsidRPr="00237F07">
        <w:t>f</w:t>
      </w:r>
      <w:r w:rsidRPr="00237F07">
        <w:t>or example,</w:t>
      </w:r>
      <w:r w:rsidR="00A82152" w:rsidRPr="00237F07">
        <w:t xml:space="preserve"> time to contact pilot station);</w:t>
      </w:r>
    </w:p>
    <w:p w14:paraId="2B21AA25" w14:textId="55979AE3" w:rsidR="00994DB8" w:rsidRPr="00237F07" w:rsidRDefault="00994DB8" w:rsidP="00AE2737">
      <w:pPr>
        <w:pStyle w:val="ListParagraph"/>
        <w:numPr>
          <w:ilvl w:val="0"/>
          <w:numId w:val="14"/>
        </w:numPr>
        <w:spacing w:after="120" w:line="240" w:lineRule="auto"/>
        <w:ind w:left="714" w:hanging="357"/>
        <w:jc w:val="both"/>
      </w:pPr>
      <w:r w:rsidRPr="00237F07">
        <w:t>possibly, messages from other displays.</w:t>
      </w:r>
    </w:p>
    <w:p w14:paraId="382AF88C" w14:textId="77777777" w:rsidR="00994DB8" w:rsidRPr="00237F07" w:rsidRDefault="00994DB8" w:rsidP="00AA0332">
      <w:pPr>
        <w:spacing w:after="60" w:line="240" w:lineRule="auto"/>
        <w:jc w:val="both"/>
      </w:pPr>
      <w:r w:rsidRPr="00237F07">
        <w:t>The flexibility of portrayal may include:</w:t>
      </w:r>
    </w:p>
    <w:p w14:paraId="638DE162" w14:textId="32232547" w:rsidR="00994DB8" w:rsidRPr="00237F07" w:rsidRDefault="00994DB8" w:rsidP="00AE2737">
      <w:pPr>
        <w:pStyle w:val="ListParagraph"/>
        <w:numPr>
          <w:ilvl w:val="0"/>
          <w:numId w:val="13"/>
        </w:numPr>
        <w:spacing w:after="60" w:line="240" w:lineRule="auto"/>
        <w:jc w:val="both"/>
      </w:pPr>
      <w:r w:rsidRPr="00237F07">
        <w:t>displaying/removing various types of chart and non-chart information,</w:t>
      </w:r>
    </w:p>
    <w:p w14:paraId="550C543A" w14:textId="341DD2B4" w:rsidR="00994DB8" w:rsidRPr="00237F07" w:rsidRDefault="00994DB8" w:rsidP="00AE2737">
      <w:pPr>
        <w:pStyle w:val="ListParagraph"/>
        <w:numPr>
          <w:ilvl w:val="0"/>
          <w:numId w:val="13"/>
        </w:numPr>
        <w:spacing w:after="60" w:line="240" w:lineRule="auto"/>
        <w:jc w:val="both"/>
      </w:pPr>
      <w:r w:rsidRPr="00237F07">
        <w:t xml:space="preserve">selecting standard chart display or a thinned out display, and </w:t>
      </w:r>
      <w:r w:rsidR="009C5B8C" w:rsidRPr="00237F07">
        <w:t xml:space="preserve">either paper chart symbols </w:t>
      </w:r>
      <w:r w:rsidRPr="00237F07">
        <w:t>or simplified symbols,</w:t>
      </w:r>
    </w:p>
    <w:p w14:paraId="550816ED" w14:textId="6CDB4F89" w:rsidR="00994DB8" w:rsidRPr="00237F07" w:rsidRDefault="00994DB8" w:rsidP="00AE2737">
      <w:pPr>
        <w:pStyle w:val="ListParagraph"/>
        <w:numPr>
          <w:ilvl w:val="0"/>
          <w:numId w:val="13"/>
        </w:numPr>
        <w:spacing w:after="60" w:line="240" w:lineRule="auto"/>
        <w:jc w:val="both"/>
      </w:pPr>
      <w:r w:rsidRPr="00237F07">
        <w:t>using cursor interrogation for further detail,</w:t>
      </w:r>
    </w:p>
    <w:p w14:paraId="3264647B" w14:textId="4FBBD54C" w:rsidR="00994DB8" w:rsidRPr="00237F07" w:rsidRDefault="00994DB8" w:rsidP="00AE2737">
      <w:pPr>
        <w:pStyle w:val="ListParagraph"/>
        <w:numPr>
          <w:ilvl w:val="0"/>
          <w:numId w:val="13"/>
        </w:numPr>
        <w:spacing w:after="60" w:line="240" w:lineRule="auto"/>
        <w:jc w:val="both"/>
      </w:pPr>
      <w:r w:rsidRPr="00237F07">
        <w:t>overlaying/removing radar video or radar target information (in order to: confirm ship</w:t>
      </w:r>
      <w:r w:rsidR="009A245C" w:rsidRPr="00237F07">
        <w:t>’</w:t>
      </w:r>
      <w:r w:rsidRPr="00237F07">
        <w:t>s positioning; aid radar interpretation; show the entire navigation situation on one screen),</w:t>
      </w:r>
    </w:p>
    <w:p w14:paraId="506F891E" w14:textId="53B85C24" w:rsidR="00994DB8" w:rsidRPr="00237F07" w:rsidRDefault="00994DB8" w:rsidP="00AE2737">
      <w:pPr>
        <w:pStyle w:val="ListParagraph"/>
        <w:numPr>
          <w:ilvl w:val="0"/>
          <w:numId w:val="13"/>
        </w:numPr>
        <w:spacing w:after="60" w:line="240" w:lineRule="auto"/>
        <w:jc w:val="both"/>
      </w:pPr>
      <w:r w:rsidRPr="00237F07">
        <w:t>overlaying/removing various other sensor information, or information telemetered from shore,</w:t>
      </w:r>
    </w:p>
    <w:p w14:paraId="61EC13D8" w14:textId="01A6A31A" w:rsidR="00994DB8" w:rsidRPr="00237F07" w:rsidRDefault="00994DB8" w:rsidP="00AE2737">
      <w:pPr>
        <w:pStyle w:val="ListParagraph"/>
        <w:numPr>
          <w:ilvl w:val="0"/>
          <w:numId w:val="13"/>
        </w:numPr>
        <w:spacing w:after="60" w:line="240" w:lineRule="auto"/>
        <w:jc w:val="both"/>
      </w:pPr>
      <w:r w:rsidRPr="00237F07">
        <w:t>changing the scale or orientation of the display,</w:t>
      </w:r>
    </w:p>
    <w:p w14:paraId="38C23E67" w14:textId="031417D5" w:rsidR="00994DB8" w:rsidRPr="00237F07" w:rsidRDefault="00994DB8" w:rsidP="00AE2737">
      <w:pPr>
        <w:pStyle w:val="ListParagraph"/>
        <w:numPr>
          <w:ilvl w:val="0"/>
          <w:numId w:val="13"/>
        </w:numPr>
        <w:spacing w:after="60" w:line="240" w:lineRule="auto"/>
        <w:jc w:val="both"/>
      </w:pPr>
      <w:r w:rsidRPr="00237F07">
        <w:t>selecting true motion or relative motion,</w:t>
      </w:r>
    </w:p>
    <w:p w14:paraId="0EE0D5B4" w14:textId="0385D920" w:rsidR="00994DB8" w:rsidRPr="00237F07" w:rsidRDefault="00994DB8" w:rsidP="00AE2737">
      <w:pPr>
        <w:pStyle w:val="ListParagraph"/>
        <w:numPr>
          <w:ilvl w:val="0"/>
          <w:numId w:val="13"/>
        </w:numPr>
        <w:spacing w:after="60" w:line="240" w:lineRule="auto"/>
        <w:jc w:val="both"/>
      </w:pPr>
      <w:r w:rsidRPr="00237F07">
        <w:t>changing screen layout with windowed displays, text information in the margins, etc.,</w:t>
      </w:r>
    </w:p>
    <w:p w14:paraId="62731D86" w14:textId="606F17D5" w:rsidR="00994DB8" w:rsidRPr="00237F07" w:rsidRDefault="00994DB8" w:rsidP="00AE2737">
      <w:pPr>
        <w:pStyle w:val="ListParagraph"/>
        <w:numPr>
          <w:ilvl w:val="0"/>
          <w:numId w:val="13"/>
        </w:numPr>
        <w:spacing w:after="60" w:line="240" w:lineRule="auto"/>
        <w:jc w:val="both"/>
      </w:pPr>
      <w:r w:rsidRPr="00237F07">
        <w:t>possibility of pull-down menus and other operator interaction devices being alongside the operational navigation display and so interacting with it,</w:t>
      </w:r>
    </w:p>
    <w:p w14:paraId="7540944A" w14:textId="318B6BC5" w:rsidR="00994DB8" w:rsidRPr="00237F07" w:rsidRDefault="00994DB8" w:rsidP="00AE2737">
      <w:pPr>
        <w:pStyle w:val="ListParagraph"/>
        <w:numPr>
          <w:ilvl w:val="0"/>
          <w:numId w:val="13"/>
        </w:numPr>
        <w:spacing w:after="60" w:line="240" w:lineRule="auto"/>
        <w:jc w:val="both"/>
      </w:pPr>
      <w:r w:rsidRPr="00237F07">
        <w:t xml:space="preserve">giving navigation and chart warnings such as </w:t>
      </w:r>
      <w:r w:rsidR="009A245C" w:rsidRPr="00237F07">
        <w:t>“</w:t>
      </w:r>
      <w:r w:rsidRPr="00237F07">
        <w:t>too close approach to safety contour</w:t>
      </w:r>
      <w:r w:rsidR="009A245C" w:rsidRPr="00237F07">
        <w:t>”</w:t>
      </w:r>
      <w:r w:rsidRPr="00237F07">
        <w:t xml:space="preserve">; </w:t>
      </w:r>
      <w:r w:rsidR="009A245C" w:rsidRPr="00237F07">
        <w:t>“</w:t>
      </w:r>
      <w:r w:rsidRPr="00237F07">
        <w:t>about to enter prohibited area</w:t>
      </w:r>
      <w:r w:rsidR="009A245C" w:rsidRPr="00237F07">
        <w:t>”</w:t>
      </w:r>
      <w:r w:rsidRPr="00237F07">
        <w:t xml:space="preserve">; </w:t>
      </w:r>
      <w:r w:rsidR="009A245C" w:rsidRPr="00237F07">
        <w:t>“</w:t>
      </w:r>
      <w:r w:rsidRPr="00237F07">
        <w:t>overscale display</w:t>
      </w:r>
      <w:r w:rsidR="009A245C" w:rsidRPr="00B77A92">
        <w:t>”</w:t>
      </w:r>
      <w:r w:rsidRPr="00237F07">
        <w:t xml:space="preserve">; </w:t>
      </w:r>
      <w:r w:rsidR="009A245C" w:rsidRPr="00B77A92">
        <w:t>“</w:t>
      </w:r>
      <w:r w:rsidRPr="00237F07">
        <w:t>more detailed (larger scale) data available</w:t>
      </w:r>
      <w:r w:rsidR="009A245C" w:rsidRPr="00237F07">
        <w:t>”</w:t>
      </w:r>
      <w:r w:rsidRPr="00237F07">
        <w:t>; etc.,</w:t>
      </w:r>
    </w:p>
    <w:p w14:paraId="4985C954" w14:textId="1FFAC939" w:rsidR="00994DB8" w:rsidRPr="00237F07" w:rsidRDefault="00994DB8" w:rsidP="00AE2737">
      <w:pPr>
        <w:pStyle w:val="ListParagraph"/>
        <w:numPr>
          <w:ilvl w:val="0"/>
          <w:numId w:val="13"/>
        </w:numPr>
        <w:spacing w:after="60" w:line="240" w:lineRule="auto"/>
        <w:jc w:val="both"/>
      </w:pPr>
      <w:r w:rsidRPr="00237F07">
        <w:t>possibly, a diagrammatic representation of a computer evaluation of grounding danger,</w:t>
      </w:r>
    </w:p>
    <w:p w14:paraId="2C896B77" w14:textId="2D3EDD58" w:rsidR="00994DB8" w:rsidRPr="00237F07" w:rsidRDefault="00994DB8" w:rsidP="00AE2737">
      <w:pPr>
        <w:pStyle w:val="ListParagraph"/>
        <w:numPr>
          <w:ilvl w:val="0"/>
          <w:numId w:val="13"/>
        </w:numPr>
        <w:spacing w:after="120" w:line="240" w:lineRule="auto"/>
        <w:ind w:left="714" w:hanging="357"/>
        <w:jc w:val="both"/>
      </w:pPr>
      <w:r w:rsidRPr="00237F07">
        <w:t>possibly, a diagrammatic representation of the immediate vicinity of the ship to aid in close quarters manoeuvring,</w:t>
      </w:r>
    </w:p>
    <w:p w14:paraId="5B659B61" w14:textId="2F936ACE" w:rsidR="003C366A" w:rsidRPr="00237F07" w:rsidRDefault="00FE25F2" w:rsidP="00214B3A">
      <w:pPr>
        <w:pStyle w:val="Heading3"/>
      </w:pPr>
      <w:bookmarkStart w:id="137" w:name="_Toc194067052"/>
      <w:r w:rsidRPr="00237F07">
        <w:t>Depth Related Functionality</w:t>
      </w:r>
      <w:bookmarkEnd w:id="137"/>
    </w:p>
    <w:p w14:paraId="24F56AB2" w14:textId="69611392" w:rsidR="003E7E2E" w:rsidRPr="00237F07" w:rsidRDefault="003E7E2E" w:rsidP="00AA0332">
      <w:pPr>
        <w:spacing w:after="120" w:line="240" w:lineRule="auto"/>
        <w:jc w:val="both"/>
        <w:rPr>
          <w:b/>
          <w:bCs/>
        </w:rPr>
      </w:pPr>
      <w:r w:rsidRPr="00237F07">
        <w:t xml:space="preserve">S-100 ECDIS allows </w:t>
      </w:r>
      <w:ins w:id="138" w:author="Jonathan Pritchard" w:date="2025-03-25T05:26:00Z" w16du:dateUtc="2025-03-25T04:26:00Z">
        <w:r w:rsidR="004A6E2D">
          <w:t>w</w:t>
        </w:r>
      </w:ins>
      <w:commentRangeStart w:id="139"/>
      <w:del w:id="140" w:author="Jonathan Pritchard" w:date="2025-03-25T05:26:00Z" w16du:dateUtc="2025-03-25T04:26:00Z">
        <w:r w:rsidRPr="00237F07" w:rsidDel="004A6E2D">
          <w:delText>W</w:delText>
        </w:r>
      </w:del>
      <w:r w:rsidRPr="00237F07">
        <w:t xml:space="preserve">ater </w:t>
      </w:r>
      <w:ins w:id="141" w:author="Jonathan Pritchard" w:date="2025-03-25T05:26:00Z" w16du:dateUtc="2025-03-25T04:26:00Z">
        <w:r w:rsidR="004A6E2D">
          <w:t>l</w:t>
        </w:r>
      </w:ins>
      <w:del w:id="142" w:author="Jonathan Pritchard" w:date="2025-03-25T05:26:00Z" w16du:dateUtc="2025-03-25T04:26:00Z">
        <w:r w:rsidRPr="00237F07" w:rsidDel="004A6E2D">
          <w:delText>L</w:delText>
        </w:r>
      </w:del>
      <w:r w:rsidRPr="00237F07">
        <w:t xml:space="preserve">evels </w:t>
      </w:r>
      <w:commentRangeEnd w:id="139"/>
      <w:r w:rsidR="005F06E1">
        <w:rPr>
          <w:rStyle w:val="CommentReference"/>
        </w:rPr>
        <w:commentReference w:id="139"/>
      </w:r>
      <w:r w:rsidRPr="00237F07">
        <w:t xml:space="preserve">to be </w:t>
      </w:r>
      <w:r w:rsidR="00EF57B5" w:rsidRPr="00237F07">
        <w:t xml:space="preserve">automatically </w:t>
      </w:r>
      <w:r w:rsidRPr="00237F07">
        <w:t xml:space="preserve">adjusted </w:t>
      </w:r>
      <w:r w:rsidR="00EF57B5" w:rsidRPr="00237F07">
        <w:t xml:space="preserve">using an interoperable combination of S-101, S-102 and S-104 data, both for monitoring and planning purposes. This is described fully in appendix </w:t>
      </w:r>
      <w:r w:rsidR="00624B58">
        <w:t>D of this document</w:t>
      </w:r>
      <w:r w:rsidR="00EF57B5" w:rsidRPr="00237F07">
        <w:rPr>
          <w:b/>
          <w:bCs/>
        </w:rPr>
        <w:t>.</w:t>
      </w:r>
    </w:p>
    <w:p w14:paraId="45753222" w14:textId="77777777" w:rsidR="00FE25F2" w:rsidRPr="00237F07" w:rsidRDefault="00FE25F2" w:rsidP="00AA0332">
      <w:pPr>
        <w:spacing w:after="120" w:line="240" w:lineRule="auto"/>
        <w:jc w:val="both"/>
      </w:pPr>
    </w:p>
    <w:p w14:paraId="14CF2A04" w14:textId="763337A2" w:rsidR="00756F7F" w:rsidRPr="00237F07" w:rsidRDefault="00756F7F" w:rsidP="00DB7CFE">
      <w:pPr>
        <w:pStyle w:val="Heading2"/>
      </w:pPr>
      <w:bookmarkStart w:id="143" w:name="_Toc194067053"/>
      <w:r w:rsidRPr="00237F07">
        <w:t>I</w:t>
      </w:r>
      <w:r w:rsidR="000F49BE" w:rsidRPr="00237F07">
        <w:t>ntegrated Navigation System (INS)</w:t>
      </w:r>
      <w:r w:rsidR="004C242A" w:rsidRPr="00237F07">
        <w:t xml:space="preserve"> concept, limitations and challenges</w:t>
      </w:r>
      <w:bookmarkEnd w:id="143"/>
    </w:p>
    <w:p w14:paraId="4EEC7D3F" w14:textId="654798F8" w:rsidR="00F301B4" w:rsidRPr="00237F07" w:rsidRDefault="00DC5AC7" w:rsidP="00AA0332">
      <w:pPr>
        <w:spacing w:after="120" w:line="240" w:lineRule="auto"/>
        <w:jc w:val="both"/>
      </w:pPr>
      <w:r w:rsidRPr="00237F07">
        <w:t>The concept of</w:t>
      </w:r>
      <w:r w:rsidR="0046008B" w:rsidRPr="00237F07">
        <w:t xml:space="preserve"> an </w:t>
      </w:r>
      <w:r w:rsidR="00531DC0" w:rsidRPr="00237F07">
        <w:t>Integrated Navigation System</w:t>
      </w:r>
      <w:r w:rsidR="0046008B" w:rsidRPr="00237F07">
        <w:t xml:space="preserve"> (INS</w:t>
      </w:r>
      <w:r w:rsidR="00531DC0" w:rsidRPr="00237F07">
        <w:t>)</w:t>
      </w:r>
      <w:r w:rsidRPr="00237F07">
        <w:t xml:space="preserve"> is outlined in the IMO Performance Standards MSC 252(83). INS workstations have multifunctional displays providing at least route monitoring and collision avoidance functions, and may provide manual or automatic navigation control functions. In addition to </w:t>
      </w:r>
      <w:r w:rsidR="00340F2E" w:rsidRPr="00237F07">
        <w:t>these functions, an INS generally also provide route planning, navigation control data and status, and alert management functions. INS integrate sources, data, and displays into one navigation system.</w:t>
      </w:r>
      <w:r w:rsidR="003E4127" w:rsidRPr="00237F07">
        <w:t xml:space="preserve"> An INS may consist of multiple task stations.</w:t>
      </w:r>
    </w:p>
    <w:p w14:paraId="17D52E79" w14:textId="6F6C18A5" w:rsidR="00F301B4" w:rsidRPr="00237F07" w:rsidRDefault="00F301B4" w:rsidP="00AA0332">
      <w:pPr>
        <w:spacing w:after="120" w:line="240" w:lineRule="auto"/>
        <w:jc w:val="both"/>
      </w:pPr>
      <w:r w:rsidRPr="00237F07">
        <w:t xml:space="preserve">Since the concept of ECDIS is included in the INS concept, the </w:t>
      </w:r>
      <w:r w:rsidR="005A38FD" w:rsidRPr="00237F07">
        <w:t xml:space="preserve">principle described in </w:t>
      </w:r>
      <w:r w:rsidR="00E9513D" w:rsidRPr="00237F07">
        <w:t xml:space="preserve">clause </w:t>
      </w:r>
      <w:r w:rsidR="003F3390" w:rsidRPr="00237F07">
        <w:rPr>
          <w:highlight w:val="yellow"/>
        </w:rPr>
        <w:fldChar w:fldCharType="begin"/>
      </w:r>
      <w:r w:rsidR="003F3390" w:rsidRPr="00237F07">
        <w:instrText xml:space="preserve"> REF _Ref45055302 \r \h </w:instrText>
      </w:r>
      <w:r w:rsidR="00AA0332" w:rsidRPr="00237F07">
        <w:rPr>
          <w:highlight w:val="yellow"/>
        </w:rPr>
        <w:instrText xml:space="preserve"> \* MERGEFORMAT </w:instrText>
      </w:r>
      <w:r w:rsidR="003F3390" w:rsidRPr="00237F07">
        <w:rPr>
          <w:highlight w:val="yellow"/>
        </w:rPr>
      </w:r>
      <w:r w:rsidR="003F3390" w:rsidRPr="00237F07">
        <w:rPr>
          <w:highlight w:val="yellow"/>
        </w:rPr>
        <w:fldChar w:fldCharType="separate"/>
      </w:r>
      <w:ins w:id="144" w:author="Jonathan Pritchard" w:date="2025-03-10T07:57:00Z" w16du:dateUtc="2025-03-10T07:57:00Z">
        <w:r w:rsidR="00A74A4F">
          <w:t>6.1.1</w:t>
        </w:r>
      </w:ins>
      <w:del w:id="145" w:author="Jonathan Pritchard" w:date="2025-03-10T07:57:00Z" w16du:dateUtc="2025-03-10T07:57:00Z">
        <w:r w:rsidR="000553AC" w:rsidDel="00A74A4F">
          <w:delText>C-9.1.1</w:delText>
        </w:r>
      </w:del>
      <w:r w:rsidR="003F3390" w:rsidRPr="00237F07">
        <w:rPr>
          <w:highlight w:val="yellow"/>
        </w:rPr>
        <w:fldChar w:fldCharType="end"/>
      </w:r>
      <w:r w:rsidR="005A38FD" w:rsidRPr="00237F07">
        <w:t xml:space="preserve"> of </w:t>
      </w:r>
      <w:r w:rsidR="00E22B8A" w:rsidRPr="00237F07">
        <w:t xml:space="preserve">having </w:t>
      </w:r>
      <w:r w:rsidR="005A38FD" w:rsidRPr="00237F07">
        <w:t>ENC</w:t>
      </w:r>
      <w:r w:rsidR="006B6670" w:rsidRPr="00237F07">
        <w:t xml:space="preserve"> as</w:t>
      </w:r>
      <w:r w:rsidR="005A38FD" w:rsidRPr="00237F07">
        <w:t xml:space="preserve"> the base layer applies </w:t>
      </w:r>
      <w:r w:rsidR="009A245C" w:rsidRPr="00237F07">
        <w:t>–</w:t>
      </w:r>
      <w:r w:rsidR="005A38FD" w:rsidRPr="00237F07">
        <w:t xml:space="preserve"> but in the context of an INS it applies to components playing the role of an ECDIS. Components playing other roles will generally use ENC or similar data, but this may depend on function and task.</w:t>
      </w:r>
    </w:p>
    <w:p w14:paraId="67F943F2" w14:textId="5037AEA6" w:rsidR="000B7D3A" w:rsidRPr="00237F07" w:rsidRDefault="00A3539D" w:rsidP="00AA0332">
      <w:pPr>
        <w:spacing w:after="120" w:line="240" w:lineRule="auto"/>
        <w:jc w:val="both"/>
      </w:pPr>
      <w:r w:rsidRPr="00237F07">
        <w:t>The considerations related to portrayal</w:t>
      </w:r>
      <w:r w:rsidR="00B252DF" w:rsidRPr="00237F07">
        <w:t xml:space="preserve"> that are in addition to the requirements already embedded in the INS standards </w:t>
      </w:r>
      <w:r w:rsidRPr="00237F07">
        <w:t>are outlined below:</w:t>
      </w:r>
    </w:p>
    <w:p w14:paraId="0F973999" w14:textId="005CDE12" w:rsidR="008555ED" w:rsidRPr="00237F07" w:rsidRDefault="00596C8A" w:rsidP="00AE2737">
      <w:pPr>
        <w:pStyle w:val="ListParagraph"/>
        <w:numPr>
          <w:ilvl w:val="0"/>
          <w:numId w:val="11"/>
        </w:numPr>
        <w:spacing w:after="120" w:line="240" w:lineRule="auto"/>
        <w:jc w:val="both"/>
      </w:pPr>
      <w:r w:rsidRPr="00237F07">
        <w:t xml:space="preserve">An INS may substitute </w:t>
      </w:r>
      <w:r w:rsidR="002C40AA" w:rsidRPr="00237F07">
        <w:t xml:space="preserve">under </w:t>
      </w:r>
      <w:r w:rsidRPr="00237F07">
        <w:t>some carriage requirements for</w:t>
      </w:r>
      <w:r w:rsidR="002C40AA" w:rsidRPr="00237F07">
        <w:t xml:space="preserve"> certain</w:t>
      </w:r>
      <w:r w:rsidRPr="00237F07">
        <w:t xml:space="preserve"> navigational equipment. </w:t>
      </w:r>
      <w:r w:rsidR="002C5B24" w:rsidRPr="00237F07">
        <w:t xml:space="preserve">The INS is required to </w:t>
      </w:r>
      <w:r w:rsidR="009D54A5" w:rsidRPr="00237F07">
        <w:t>fulfil</w:t>
      </w:r>
      <w:r w:rsidR="002C5B24" w:rsidRPr="00237F07">
        <w:t xml:space="preserve"> the requirements for </w:t>
      </w:r>
      <w:r w:rsidR="00A9378A" w:rsidRPr="00237F07">
        <w:t xml:space="preserve">the </w:t>
      </w:r>
      <w:r w:rsidR="002C5B24" w:rsidRPr="00237F07">
        <w:t>system</w:t>
      </w:r>
      <w:r w:rsidRPr="00237F07">
        <w:t>s</w:t>
      </w:r>
      <w:r w:rsidR="002C5B24" w:rsidRPr="00237F07">
        <w:t xml:space="preserve"> it replaces. For example, an INS component used for the tasks of route monitoring and route planning must meet the requirements for an ECDIS, which are described </w:t>
      </w:r>
      <w:r w:rsidR="00A11D96" w:rsidRPr="00237F07">
        <w:t xml:space="preserve">in </w:t>
      </w:r>
      <w:r w:rsidR="002C5B24" w:rsidRPr="00237F07">
        <w:t xml:space="preserve">IMO MSC </w:t>
      </w:r>
      <w:r w:rsidR="00F00C10" w:rsidRPr="00237F07">
        <w:t>530(106)</w:t>
      </w:r>
      <w:r w:rsidR="002C5B24" w:rsidRPr="00237F07">
        <w:t>. This means that</w:t>
      </w:r>
      <w:r w:rsidR="001861CA" w:rsidRPr="00237F07">
        <w:t xml:space="preserve"> </w:t>
      </w:r>
      <w:r w:rsidR="00616CF7" w:rsidRPr="00237F07">
        <w:t xml:space="preserve">the portrayal and user interaction considerations for an ECDIS described in </w:t>
      </w:r>
      <w:r w:rsidR="00222A25" w:rsidRPr="00237F07">
        <w:fldChar w:fldCharType="begin"/>
      </w:r>
      <w:r w:rsidR="00222A25" w:rsidRPr="00237F07">
        <w:instrText xml:space="preserve"> REF _Ref98339151 \r \h </w:instrText>
      </w:r>
      <w:r w:rsidR="00AA0332" w:rsidRPr="00237F07">
        <w:instrText xml:space="preserve"> \* MERGEFORMAT </w:instrText>
      </w:r>
      <w:r w:rsidR="00222A25" w:rsidRPr="00237F07">
        <w:fldChar w:fldCharType="separate"/>
      </w:r>
      <w:ins w:id="146" w:author="Jonathan Pritchard" w:date="2025-03-10T07:57:00Z" w16du:dateUtc="2025-03-10T07:57:00Z">
        <w:r w:rsidR="00A74A4F">
          <w:t>4.2</w:t>
        </w:r>
      </w:ins>
      <w:del w:id="147" w:author="Jonathan Pritchard" w:date="2025-03-10T07:57:00Z" w16du:dateUtc="2025-03-10T07:57:00Z">
        <w:r w:rsidR="000553AC" w:rsidDel="00A74A4F">
          <w:delText>C-7.2</w:delText>
        </w:r>
      </w:del>
      <w:r w:rsidR="00222A25" w:rsidRPr="00237F07">
        <w:fldChar w:fldCharType="end"/>
      </w:r>
      <w:r w:rsidR="00630C8C" w:rsidRPr="00237F07">
        <w:t xml:space="preserve"> </w:t>
      </w:r>
      <w:r w:rsidR="00616CF7" w:rsidRPr="00237F07">
        <w:t>apply to the workstation playing the role of an ECDIS.</w:t>
      </w:r>
    </w:p>
    <w:p w14:paraId="20E5D429" w14:textId="3D095222" w:rsidR="00456780" w:rsidRPr="00237F07" w:rsidRDefault="00456780" w:rsidP="00AE2737">
      <w:pPr>
        <w:pStyle w:val="ListParagraph"/>
        <w:numPr>
          <w:ilvl w:val="0"/>
          <w:numId w:val="11"/>
        </w:numPr>
        <w:spacing w:after="120" w:line="240" w:lineRule="auto"/>
        <w:jc w:val="both"/>
      </w:pPr>
      <w:r w:rsidRPr="00237F07">
        <w:t xml:space="preserve">All tasks of an INS </w:t>
      </w:r>
      <w:commentRangeStart w:id="148"/>
      <w:r w:rsidRPr="00237F07">
        <w:t xml:space="preserve">should </w:t>
      </w:r>
      <w:commentRangeEnd w:id="148"/>
      <w:r w:rsidR="007D00EC">
        <w:rPr>
          <w:rStyle w:val="CommentReference"/>
        </w:rPr>
        <w:commentReference w:id="148"/>
      </w:r>
      <w:r w:rsidRPr="00237F07">
        <w:t xml:space="preserve">use the same electronic chart data and other </w:t>
      </w:r>
      <w:r w:rsidR="002C40AA" w:rsidRPr="00237F07">
        <w:t xml:space="preserve">S-100 </w:t>
      </w:r>
      <w:r w:rsidRPr="00237F07">
        <w:t xml:space="preserve">navigational databases such as routes, maps, </w:t>
      </w:r>
      <w:ins w:id="149" w:author="Grant, David M (52400) CIV USN NIWC ATLANTIC VA (USA)" w:date="2025-02-21T12:35:00Z" w16du:dateUtc="2025-02-21T17:35:00Z">
        <w:r w:rsidR="006D077D">
          <w:t xml:space="preserve">and </w:t>
        </w:r>
      </w:ins>
      <w:r w:rsidRPr="00237F07">
        <w:t>tide information.</w:t>
      </w:r>
      <w:del w:id="150" w:author="jon pritchard" w:date="2025-03-28T14:34:00Z" w16du:dateUtc="2025-03-28T13:34:00Z">
        <w:r w:rsidRPr="00237F07" w:rsidDel="008C35BD">
          <w:delText xml:space="preserve"> </w:delText>
        </w:r>
        <w:commentRangeStart w:id="151"/>
        <w:r w:rsidRPr="0082322B" w:rsidDel="008C35BD">
          <w:rPr>
            <w:strike/>
            <w:rPrChange w:id="152" w:author="Jonathan Pritchard" w:date="2025-03-13T16:00:00Z" w16du:dateUtc="2025-03-13T16:00:00Z">
              <w:rPr/>
            </w:rPrChange>
          </w:rPr>
          <w:delText xml:space="preserve">If ENCs are available, they </w:delText>
        </w:r>
        <w:r w:rsidR="00A11D96" w:rsidRPr="0082322B" w:rsidDel="008C35BD">
          <w:rPr>
            <w:strike/>
            <w:rPrChange w:id="153" w:author="Jonathan Pritchard" w:date="2025-03-13T16:00:00Z" w16du:dateUtc="2025-03-13T16:00:00Z">
              <w:rPr/>
            </w:rPrChange>
          </w:rPr>
          <w:delText xml:space="preserve">should </w:delText>
        </w:r>
        <w:r w:rsidRPr="0082322B" w:rsidDel="008C35BD">
          <w:rPr>
            <w:strike/>
            <w:rPrChange w:id="154" w:author="Jonathan Pritchard" w:date="2025-03-13T16:00:00Z" w16du:dateUtc="2025-03-13T16:00:00Z">
              <w:rPr/>
            </w:rPrChange>
          </w:rPr>
          <w:delText xml:space="preserve">be used as </w:delText>
        </w:r>
        <w:r w:rsidR="008555ED" w:rsidRPr="0082322B" w:rsidDel="008C35BD">
          <w:rPr>
            <w:strike/>
            <w:rPrChange w:id="155" w:author="Jonathan Pritchard" w:date="2025-03-13T16:00:00Z" w16du:dateUtc="2025-03-13T16:00:00Z">
              <w:rPr/>
            </w:rPrChange>
          </w:rPr>
          <w:delText>a</w:delText>
        </w:r>
        <w:r w:rsidRPr="0082322B" w:rsidDel="008C35BD">
          <w:rPr>
            <w:strike/>
            <w:rPrChange w:id="156" w:author="Jonathan Pritchard" w:date="2025-03-13T16:00:00Z" w16du:dateUtc="2025-03-13T16:00:00Z">
              <w:rPr/>
            </w:rPrChange>
          </w:rPr>
          <w:delText xml:space="preserve"> common data source for INS</w:delText>
        </w:r>
        <w:r w:rsidRPr="00237F07" w:rsidDel="008C35BD">
          <w:delText>.</w:delText>
        </w:r>
        <w:commentRangeEnd w:id="151"/>
        <w:r w:rsidR="00573FA0" w:rsidDel="008C35BD">
          <w:rPr>
            <w:rStyle w:val="CommentReference"/>
          </w:rPr>
          <w:commentReference w:id="151"/>
        </w:r>
      </w:del>
    </w:p>
    <w:p w14:paraId="328B1A2A" w14:textId="62967620" w:rsidR="00274A00" w:rsidRPr="00237F07" w:rsidRDefault="001B6486" w:rsidP="00AA0332">
      <w:pPr>
        <w:spacing w:after="120" w:line="240" w:lineRule="auto"/>
        <w:jc w:val="both"/>
      </w:pPr>
      <w:r w:rsidRPr="00237F07">
        <w:t xml:space="preserve">IMO Performance </w:t>
      </w:r>
      <w:r w:rsidRPr="007763CD">
        <w:t xml:space="preserve">Standards </w:t>
      </w:r>
      <w:commentRangeStart w:id="157"/>
      <w:del w:id="158" w:author="jon pritchard" w:date="2025-03-28T13:47:00Z" w16du:dateUtc="2025-03-28T12:47:00Z">
        <w:r w:rsidRPr="007763CD" w:rsidDel="007763CD">
          <w:rPr>
            <w:strike/>
            <w:rPrChange w:id="159" w:author="jon pritchard" w:date="2025-03-28T13:47:00Z" w16du:dateUtc="2025-03-28T12:47:00Z">
              <w:rPr/>
            </w:rPrChange>
          </w:rPr>
          <w:delText>(MSC.252(83))</w:delText>
        </w:r>
        <w:r w:rsidRPr="007763CD" w:rsidDel="007763CD">
          <w:delText xml:space="preserve"> </w:delText>
        </w:r>
        <w:commentRangeEnd w:id="157"/>
        <w:r w:rsidR="007D00EC" w:rsidRPr="007763CD" w:rsidDel="007763CD">
          <w:rPr>
            <w:rStyle w:val="CommentReference"/>
          </w:rPr>
          <w:commentReference w:id="157"/>
        </w:r>
      </w:del>
      <w:r w:rsidRPr="007763CD">
        <w:t>state</w:t>
      </w:r>
      <w:r w:rsidRPr="00237F07">
        <w:t xml:space="preserve"> that </w:t>
      </w:r>
      <w:r w:rsidR="001D151B" w:rsidRPr="00237F07">
        <w:t xml:space="preserve">for each task it is used for, </w:t>
      </w:r>
      <w:r w:rsidRPr="00237F07">
        <w:t xml:space="preserve">the INS should fulfil the relevant modules of </w:t>
      </w:r>
      <w:r w:rsidR="001D151B" w:rsidRPr="00237F07">
        <w:t xml:space="preserve">the </w:t>
      </w:r>
      <w:r w:rsidRPr="00237F07">
        <w:t xml:space="preserve">performance standards for standalone </w:t>
      </w:r>
      <w:r w:rsidR="001D151B" w:rsidRPr="00237F07">
        <w:t xml:space="preserve">equipment for the task. </w:t>
      </w:r>
      <w:r w:rsidR="00693FE3" w:rsidRPr="00237F07">
        <w:t>A</w:t>
      </w:r>
      <w:r w:rsidR="00E91941" w:rsidRPr="00237F07">
        <w:t>n INS</w:t>
      </w:r>
      <w:r w:rsidR="00693FE3" w:rsidRPr="00237F07">
        <w:t xml:space="preserve"> display being used </w:t>
      </w:r>
      <w:r w:rsidR="00E91941" w:rsidRPr="00237F07">
        <w:lastRenderedPageBreak/>
        <w:t>for route monitoring</w:t>
      </w:r>
      <w:r w:rsidR="00693FE3" w:rsidRPr="00237F07">
        <w:t xml:space="preserve"> will be subject to </w:t>
      </w:r>
      <w:r w:rsidR="001D151B" w:rsidRPr="00237F07">
        <w:t xml:space="preserve">the ECDIS performance standards, and therefore the relevant INS display will have </w:t>
      </w:r>
      <w:r w:rsidR="006079F2" w:rsidRPr="00237F07">
        <w:t xml:space="preserve">largely </w:t>
      </w:r>
      <w:r w:rsidR="00693FE3" w:rsidRPr="00237F07">
        <w:t>the same limitations and challenges</w:t>
      </w:r>
      <w:r w:rsidR="00506AB6" w:rsidRPr="00237F07">
        <w:t xml:space="preserve"> </w:t>
      </w:r>
      <w:r w:rsidR="00E91941" w:rsidRPr="00237F07">
        <w:t xml:space="preserve">described </w:t>
      </w:r>
      <w:r w:rsidR="00506AB6" w:rsidRPr="00237F07">
        <w:t xml:space="preserve">in clause </w:t>
      </w:r>
      <w:r w:rsidR="00222A25" w:rsidRPr="00237F07">
        <w:fldChar w:fldCharType="begin"/>
      </w:r>
      <w:r w:rsidR="00222A25" w:rsidRPr="00237F07">
        <w:instrText xml:space="preserve"> REF _Ref98339270 \r \h </w:instrText>
      </w:r>
      <w:r w:rsidR="00AA0332" w:rsidRPr="00237F07">
        <w:instrText xml:space="preserve"> \* MERGEFORMAT </w:instrText>
      </w:r>
      <w:r w:rsidR="00222A25" w:rsidRPr="00237F07">
        <w:fldChar w:fldCharType="separate"/>
      </w:r>
      <w:ins w:id="160" w:author="Jonathan Pritchard" w:date="2025-03-10T07:58:00Z" w16du:dateUtc="2025-03-10T07:58:00Z">
        <w:r w:rsidR="00A74A4F">
          <w:t>4.2</w:t>
        </w:r>
      </w:ins>
      <w:del w:id="161" w:author="Jonathan Pritchard" w:date="2025-03-10T07:58:00Z" w16du:dateUtc="2025-03-10T07:58:00Z">
        <w:r w:rsidR="000553AC" w:rsidDel="00A74A4F">
          <w:delText>C-7.2</w:delText>
        </w:r>
      </w:del>
      <w:r w:rsidR="00222A25" w:rsidRPr="00237F07">
        <w:fldChar w:fldCharType="end"/>
      </w:r>
      <w:r w:rsidR="00E91941" w:rsidRPr="00237F07">
        <w:t xml:space="preserve">. </w:t>
      </w:r>
      <w:r w:rsidR="001D151B" w:rsidRPr="00237F07">
        <w:t>T</w:t>
      </w:r>
      <w:r w:rsidR="00274A00" w:rsidRPr="00237F07">
        <w:t>he potential availability of other workstations</w:t>
      </w:r>
      <w:r w:rsidR="001D151B" w:rsidRPr="00237F07">
        <w:t xml:space="preserve"> in an INS allows manufacturers somewhat more flexibility in designing solutions</w:t>
      </w:r>
      <w:r w:rsidR="00274A00" w:rsidRPr="00237F07">
        <w:t xml:space="preserve">, but </w:t>
      </w:r>
      <w:r w:rsidR="001D151B" w:rsidRPr="00237F07">
        <w:t>this is limited</w:t>
      </w:r>
      <w:r w:rsidR="00274A00" w:rsidRPr="00237F07">
        <w:t xml:space="preserve"> by human factors </w:t>
      </w:r>
      <w:r w:rsidR="001D151B" w:rsidRPr="00237F07">
        <w:t>constraints</w:t>
      </w:r>
      <w:r w:rsidR="00274A00" w:rsidRPr="00237F07">
        <w:t xml:space="preserve"> </w:t>
      </w:r>
      <w:r w:rsidR="00C32116" w:rsidRPr="00237F07">
        <w:t>related</w:t>
      </w:r>
      <w:r w:rsidR="00274A00" w:rsidRPr="00237F07">
        <w:t xml:space="preserve"> to </w:t>
      </w:r>
      <w:r w:rsidR="00C32116" w:rsidRPr="00237F07">
        <w:t xml:space="preserve">compatibility and </w:t>
      </w:r>
      <w:r w:rsidR="00274A00" w:rsidRPr="00237F07">
        <w:t>divided attention.</w:t>
      </w:r>
    </w:p>
    <w:p w14:paraId="229285C2" w14:textId="4ECCD858" w:rsidR="008B2D61" w:rsidRPr="00237F07" w:rsidRDefault="00E91941" w:rsidP="00AA0332">
      <w:pPr>
        <w:spacing w:after="120" w:line="240" w:lineRule="auto"/>
        <w:jc w:val="both"/>
      </w:pPr>
      <w:r w:rsidRPr="00237F07">
        <w:t>Given the complexity of the issues</w:t>
      </w:r>
      <w:r w:rsidR="000A0E8A" w:rsidRPr="00237F07">
        <w:t xml:space="preserve"> and the necessity for compatibility</w:t>
      </w:r>
      <w:r w:rsidRPr="00237F07">
        <w:t>,</w:t>
      </w:r>
      <w:r w:rsidR="00C32116" w:rsidRPr="00237F07">
        <w:t xml:space="preserve"> this document does not distinguish between</w:t>
      </w:r>
      <w:r w:rsidR="00E42E7A" w:rsidRPr="00237F07">
        <w:t xml:space="preserve"> INS </w:t>
      </w:r>
      <w:r w:rsidR="00C32116" w:rsidRPr="00237F07">
        <w:t>and</w:t>
      </w:r>
      <w:r w:rsidR="00E42E7A" w:rsidRPr="00237F07">
        <w:t xml:space="preserve"> ECDIS </w:t>
      </w:r>
      <w:r w:rsidR="00C32116" w:rsidRPr="00237F07">
        <w:t xml:space="preserve">displays for the purpose of harmonised portrayal. If the data products are shown on the same </w:t>
      </w:r>
      <w:r w:rsidR="000A0E8A" w:rsidRPr="00237F07">
        <w:t>screen</w:t>
      </w:r>
      <w:r w:rsidR="00C32116" w:rsidRPr="00237F07">
        <w:t xml:space="preserve">, the </w:t>
      </w:r>
      <w:r w:rsidR="000A0E8A" w:rsidRPr="00237F07">
        <w:t xml:space="preserve">same rules apply for INS and ECDIS displays, and the </w:t>
      </w:r>
      <w:r w:rsidR="00C32116" w:rsidRPr="00237F07">
        <w:t xml:space="preserve">treatment </w:t>
      </w:r>
      <w:commentRangeStart w:id="162"/>
      <w:r w:rsidR="00C32116" w:rsidRPr="00237F07">
        <w:t xml:space="preserve">should </w:t>
      </w:r>
      <w:commentRangeEnd w:id="162"/>
      <w:r w:rsidR="003F6441">
        <w:rPr>
          <w:rStyle w:val="CommentReference"/>
        </w:rPr>
        <w:commentReference w:id="162"/>
      </w:r>
      <w:r w:rsidR="00C32116" w:rsidRPr="00237F07">
        <w:t>be the same</w:t>
      </w:r>
      <w:r w:rsidR="000A0E8A" w:rsidRPr="00237F07">
        <w:t xml:space="preserve"> for INS as for ECDIS. If the data products are on different INS screens, the treatment should be compatible </w:t>
      </w:r>
      <w:r w:rsidR="006365CF" w:rsidRPr="00237F07">
        <w:t>in the sense of</w:t>
      </w:r>
      <w:r w:rsidR="000A0E8A" w:rsidRPr="00237F07">
        <w:t xml:space="preserve"> the guidelines in IMO </w:t>
      </w:r>
      <w:ins w:id="163" w:author="Jonathan Pritchard" w:date="2025-03-10T08:32:00Z" w16du:dateUtc="2025-03-10T08:32:00Z">
        <w:r w:rsidR="00867548" w:rsidRPr="00237F07">
          <w:t>MSC.1/</w:t>
        </w:r>
      </w:ins>
      <w:r w:rsidR="000A0E8A" w:rsidRPr="00237F07">
        <w:t>Circ.1609.</w:t>
      </w:r>
    </w:p>
    <w:p w14:paraId="51CF5AE2" w14:textId="1E8F48F3" w:rsidR="00B268EF" w:rsidRPr="00237F07" w:rsidRDefault="00793684" w:rsidP="00F2390C">
      <w:pPr>
        <w:pStyle w:val="Heading1"/>
      </w:pPr>
      <w:bookmarkStart w:id="164" w:name="_Toc38936212"/>
      <w:bookmarkStart w:id="165" w:name="_Toc40990404"/>
      <w:bookmarkStart w:id="166" w:name="_Toc41235015"/>
      <w:bookmarkStart w:id="167" w:name="_Toc41235059"/>
      <w:bookmarkStart w:id="168" w:name="_Toc38936213"/>
      <w:bookmarkStart w:id="169" w:name="_Toc40990405"/>
      <w:bookmarkStart w:id="170" w:name="_Toc41235016"/>
      <w:bookmarkStart w:id="171" w:name="_Toc41235060"/>
      <w:bookmarkStart w:id="172" w:name="_Toc194067054"/>
      <w:bookmarkEnd w:id="164"/>
      <w:bookmarkEnd w:id="165"/>
      <w:bookmarkEnd w:id="166"/>
      <w:bookmarkEnd w:id="167"/>
      <w:bookmarkEnd w:id="168"/>
      <w:bookmarkEnd w:id="169"/>
      <w:bookmarkEnd w:id="170"/>
      <w:bookmarkEnd w:id="171"/>
      <w:r w:rsidRPr="00237F07">
        <w:t>User Interface Design</w:t>
      </w:r>
      <w:bookmarkEnd w:id="172"/>
    </w:p>
    <w:p w14:paraId="5681FAC0" w14:textId="00D054DE" w:rsidR="00793684" w:rsidRPr="00237F07" w:rsidRDefault="00793684" w:rsidP="00DB7CFE">
      <w:pPr>
        <w:pStyle w:val="Heading2"/>
      </w:pPr>
      <w:bookmarkStart w:id="173" w:name="_Toc194067055"/>
      <w:r w:rsidRPr="00237F07">
        <w:t>General principles</w:t>
      </w:r>
      <w:bookmarkEnd w:id="173"/>
    </w:p>
    <w:p w14:paraId="3367E527" w14:textId="6B2E032D" w:rsidR="00B63F00" w:rsidRPr="00237F07" w:rsidRDefault="00E5289F" w:rsidP="004E61EE">
      <w:pPr>
        <w:spacing w:after="120" w:line="240" w:lineRule="auto"/>
        <w:jc w:val="both"/>
      </w:pPr>
      <w:r w:rsidRPr="00237F07">
        <w:t xml:space="preserve">The guidelines in </w:t>
      </w:r>
      <w:r w:rsidR="00B268EF" w:rsidRPr="00237F07">
        <w:t xml:space="preserve">IMO </w:t>
      </w:r>
      <w:r w:rsidR="00357C86" w:rsidRPr="00237F07">
        <w:t>MSC.1/</w:t>
      </w:r>
      <w:r w:rsidR="00A11D96" w:rsidRPr="00237F07">
        <w:t>Circ</w:t>
      </w:r>
      <w:r w:rsidR="00357C86" w:rsidRPr="00237F07">
        <w:t>.1609</w:t>
      </w:r>
      <w:r w:rsidR="00B268EF" w:rsidRPr="00237F07">
        <w:t xml:space="preserve"> (Guidelines for the </w:t>
      </w:r>
      <w:r w:rsidR="009471F7" w:rsidRPr="00237F07">
        <w:t>Standardization of User Interface Design for Navigational Equipment</w:t>
      </w:r>
      <w:r w:rsidR="00B268EF" w:rsidRPr="00237F07">
        <w:t xml:space="preserve">) </w:t>
      </w:r>
      <w:r w:rsidRPr="00237F07">
        <w:t>appl</w:t>
      </w:r>
      <w:r w:rsidR="00B252DF" w:rsidRPr="00237F07">
        <w:t>y</w:t>
      </w:r>
      <w:r w:rsidRPr="00237F07">
        <w:t xml:space="preserve"> to the design of user interfaces for navigation systems</w:t>
      </w:r>
      <w:r w:rsidR="00B252DF" w:rsidRPr="00237F07">
        <w:t xml:space="preserve"> such as ECDIS and INS</w:t>
      </w:r>
      <w:r w:rsidR="00B268EF" w:rsidRPr="00237F07">
        <w:t>.</w:t>
      </w:r>
      <w:r w:rsidR="00CF001C" w:rsidRPr="00237F07">
        <w:t xml:space="preserve"> The general principles are described in</w:t>
      </w:r>
      <w:r w:rsidR="00357C86" w:rsidRPr="00237F07">
        <w:t xml:space="preserve"> MSC.1/</w:t>
      </w:r>
      <w:r w:rsidR="00796161" w:rsidRPr="00237F07">
        <w:t>Circ</w:t>
      </w:r>
      <w:r w:rsidR="00357C86" w:rsidRPr="00237F07">
        <w:t>.1609</w:t>
      </w:r>
      <w:r w:rsidR="00CF001C" w:rsidRPr="00237F07">
        <w:t xml:space="preserve"> and </w:t>
      </w:r>
      <w:r w:rsidR="00277A81" w:rsidRPr="00237F07">
        <w:t xml:space="preserve">are </w:t>
      </w:r>
      <w:r w:rsidR="00C45369" w:rsidRPr="00237F07">
        <w:t xml:space="preserve">summarised </w:t>
      </w:r>
      <w:r w:rsidR="00CF001C" w:rsidRPr="00237F07">
        <w:t>in S-100 Part 16A.</w:t>
      </w:r>
    </w:p>
    <w:p w14:paraId="5F1E6A0A" w14:textId="5F0E85A1" w:rsidR="00E12CDB" w:rsidRPr="00237F07" w:rsidRDefault="000D6C8D" w:rsidP="00F2390C">
      <w:pPr>
        <w:pStyle w:val="Heading1"/>
      </w:pPr>
      <w:bookmarkStart w:id="174" w:name="_Toc47708006"/>
      <w:bookmarkStart w:id="175" w:name="_Ref188951485"/>
      <w:bookmarkStart w:id="176" w:name="_Toc194067056"/>
      <w:bookmarkEnd w:id="174"/>
      <w:r w:rsidRPr="00237F07">
        <w:t>Data</w:t>
      </w:r>
      <w:r w:rsidR="00E12CDB" w:rsidRPr="00237F07">
        <w:t xml:space="preserve"> </w:t>
      </w:r>
      <w:r w:rsidRPr="00237F07">
        <w:t>L</w:t>
      </w:r>
      <w:r w:rsidR="00E12CDB" w:rsidRPr="00237F07">
        <w:t>ayers</w:t>
      </w:r>
      <w:bookmarkEnd w:id="175"/>
      <w:bookmarkEnd w:id="176"/>
    </w:p>
    <w:p w14:paraId="77DB75E3" w14:textId="39CA3488" w:rsidR="00D60E7E" w:rsidRPr="00237F07" w:rsidRDefault="00B55D04" w:rsidP="00DB7CFE">
      <w:pPr>
        <w:pStyle w:val="Heading2"/>
      </w:pPr>
      <w:bookmarkStart w:id="177" w:name="_Toc175130107"/>
      <w:bookmarkStart w:id="178" w:name="_Toc178784314"/>
      <w:bookmarkStart w:id="179" w:name="_Ref45143574"/>
      <w:bookmarkStart w:id="180" w:name="_Toc194067057"/>
      <w:bookmarkEnd w:id="177"/>
      <w:bookmarkEnd w:id="178"/>
      <w:r w:rsidRPr="00237F07">
        <w:t>D</w:t>
      </w:r>
      <w:r w:rsidR="00960834" w:rsidRPr="00237F07">
        <w:t xml:space="preserve">ata </w:t>
      </w:r>
      <w:r w:rsidR="008549AF" w:rsidRPr="00237F07">
        <w:t>products and information layers</w:t>
      </w:r>
      <w:bookmarkEnd w:id="179"/>
      <w:bookmarkEnd w:id="180"/>
    </w:p>
    <w:p w14:paraId="130C22D9" w14:textId="0D0BF85D" w:rsidR="00B55D04" w:rsidRPr="00237F07" w:rsidRDefault="00B55D04" w:rsidP="00F2390C">
      <w:pPr>
        <w:pStyle w:val="Heading3"/>
      </w:pPr>
      <w:bookmarkStart w:id="181" w:name="_Ref45055302"/>
      <w:bookmarkStart w:id="182" w:name="_Ref45211567"/>
      <w:bookmarkStart w:id="183" w:name="_Toc194067058"/>
      <w:r w:rsidRPr="00237F07">
        <w:t>Basic product</w:t>
      </w:r>
      <w:r w:rsidR="00FD4A8D" w:rsidRPr="00237F07">
        <w:t xml:space="preserve"> specifications</w:t>
      </w:r>
      <w:r w:rsidRPr="00237F07">
        <w:t xml:space="preserve"> and layers</w:t>
      </w:r>
      <w:bookmarkEnd w:id="181"/>
      <w:bookmarkEnd w:id="182"/>
      <w:bookmarkEnd w:id="183"/>
    </w:p>
    <w:p w14:paraId="431C6DD0" w14:textId="17575470" w:rsidR="0083356D" w:rsidRPr="00237F07" w:rsidRDefault="00C8199B" w:rsidP="00AA0332">
      <w:pPr>
        <w:spacing w:after="60" w:line="240" w:lineRule="auto"/>
        <w:jc w:val="both"/>
      </w:pPr>
      <w:r w:rsidRPr="00237F07">
        <w:t xml:space="preserve">Navigation displays such as the ECDIS main screen </w:t>
      </w:r>
      <w:r w:rsidR="00960834" w:rsidRPr="00237F07">
        <w:rPr>
          <w:b/>
          <w:bCs/>
        </w:rPr>
        <w:t>must</w:t>
      </w:r>
      <w:r w:rsidRPr="00237F07">
        <w:rPr>
          <w:b/>
          <w:bCs/>
        </w:rPr>
        <w:t xml:space="preserve"> </w:t>
      </w:r>
      <w:r w:rsidR="00960834" w:rsidRPr="00237F07">
        <w:t>be able to</w:t>
      </w:r>
      <w:r w:rsidRPr="00237F07">
        <w:t xml:space="preserve"> </w:t>
      </w:r>
      <w:ins w:id="184" w:author="jon pritchard" w:date="2025-03-28T14:48:00Z" w16du:dateUtc="2025-03-28T13:48:00Z">
        <w:r w:rsidR="00C470C5">
          <w:t xml:space="preserve">process and </w:t>
        </w:r>
      </w:ins>
      <w:del w:id="185" w:author="jon pritchard" w:date="2025-03-28T14:34:00Z" w16du:dateUtc="2025-03-28T13:34:00Z">
        <w:r w:rsidR="00656888" w:rsidRPr="00237F07" w:rsidDel="008C35BD">
          <w:delText>display</w:delText>
        </w:r>
        <w:r w:rsidR="00480BC0" w:rsidRPr="00237F07" w:rsidDel="008C35BD">
          <w:delText xml:space="preserve"> </w:delText>
        </w:r>
      </w:del>
      <w:ins w:id="186" w:author="jon pritchard" w:date="2025-03-28T14:36:00Z" w16du:dateUtc="2025-03-28T13:36:00Z">
        <w:r w:rsidR="008C35BD">
          <w:t>display</w:t>
        </w:r>
      </w:ins>
      <w:ins w:id="187" w:author="jon pritchard" w:date="2025-03-28T14:34:00Z" w16du:dateUtc="2025-03-28T13:34:00Z">
        <w:r w:rsidR="008C35BD" w:rsidRPr="00237F07">
          <w:t xml:space="preserve"> </w:t>
        </w:r>
      </w:ins>
      <w:r w:rsidR="00480BC0" w:rsidRPr="00237F07">
        <w:t>at least</w:t>
      </w:r>
      <w:r w:rsidR="00656888" w:rsidRPr="00237F07">
        <w:t xml:space="preserve"> </w:t>
      </w:r>
      <w:r w:rsidRPr="00237F07">
        <w:t xml:space="preserve">the following data </w:t>
      </w:r>
      <w:r w:rsidR="002D6394" w:rsidRPr="00237F07">
        <w:t>products</w:t>
      </w:r>
      <w:r w:rsidRPr="00237F07">
        <w:t>:</w:t>
      </w:r>
    </w:p>
    <w:p w14:paraId="2530DFEE" w14:textId="3E44C088" w:rsidR="00A07CCD" w:rsidRPr="00237F07" w:rsidRDefault="00C8199B" w:rsidP="00FD4A8D">
      <w:pPr>
        <w:pStyle w:val="ListParagraph"/>
        <w:numPr>
          <w:ilvl w:val="0"/>
          <w:numId w:val="16"/>
        </w:numPr>
        <w:spacing w:after="60" w:line="240" w:lineRule="auto"/>
        <w:jc w:val="both"/>
      </w:pPr>
      <w:commentRangeStart w:id="188"/>
      <w:r w:rsidRPr="00237F07">
        <w:t xml:space="preserve">S-101 ENC data as the base layer, </w:t>
      </w:r>
      <w:r w:rsidR="00FD4A8D" w:rsidRPr="00237F07">
        <w:t xml:space="preserve">alongside </w:t>
      </w:r>
      <w:r w:rsidRPr="00237F07">
        <w:t xml:space="preserve">S-57 </w:t>
      </w:r>
      <w:r w:rsidR="006E3B34" w:rsidRPr="00237F07">
        <w:t xml:space="preserve">ENC </w:t>
      </w:r>
      <w:r w:rsidRPr="00237F07">
        <w:t>data</w:t>
      </w:r>
      <w:ins w:id="189" w:author="Jonathan Pritchard" w:date="2025-03-13T16:01:00Z" w16du:dateUtc="2025-03-13T16:01:00Z">
        <w:r w:rsidR="0082322B">
          <w:t xml:space="preserve"> during the transition period</w:t>
        </w:r>
      </w:ins>
      <w:r w:rsidR="008972A2">
        <w:t>;</w:t>
      </w:r>
      <w:commentRangeEnd w:id="188"/>
      <w:r w:rsidR="003D35CC">
        <w:rPr>
          <w:rStyle w:val="CommentReference"/>
        </w:rPr>
        <w:commentReference w:id="188"/>
      </w:r>
    </w:p>
    <w:p w14:paraId="42DBF5D0" w14:textId="5A6380F1" w:rsidR="00656888" w:rsidRPr="00237F07" w:rsidRDefault="00656888" w:rsidP="00AE2737">
      <w:pPr>
        <w:pStyle w:val="ListParagraph"/>
        <w:numPr>
          <w:ilvl w:val="0"/>
          <w:numId w:val="16"/>
        </w:numPr>
        <w:spacing w:after="60" w:line="240" w:lineRule="auto"/>
        <w:jc w:val="both"/>
      </w:pPr>
      <w:commentRangeStart w:id="190"/>
      <w:r w:rsidRPr="00237F07">
        <w:t xml:space="preserve">S-102 </w:t>
      </w:r>
      <w:r w:rsidR="001A3D58" w:rsidRPr="00237F07">
        <w:t>Bathymetric Surfac</w:t>
      </w:r>
      <w:r w:rsidR="00497BDA" w:rsidRPr="00237F07">
        <w:t>e</w:t>
      </w:r>
      <w:ins w:id="191" w:author="jon pritchard" w:date="2025-03-28T14:45:00Z" w16du:dateUtc="2025-03-28T13:45:00Z">
        <w:r w:rsidR="00C470C5">
          <w:t>,</w:t>
        </w:r>
      </w:ins>
      <w:ins w:id="192" w:author="jon pritchard" w:date="2025-03-28T14:41:00Z" w16du:dateUtc="2025-03-28T13:41:00Z">
        <w:r w:rsidR="00C470C5">
          <w:t xml:space="preserve"> only </w:t>
        </w:r>
      </w:ins>
      <w:ins w:id="193" w:author="jon pritchard" w:date="2025-03-28T14:45:00Z" w16du:dateUtc="2025-03-28T13:45:00Z">
        <w:r w:rsidR="00C470C5">
          <w:t>for</w:t>
        </w:r>
      </w:ins>
      <w:ins w:id="194" w:author="jon pritchard" w:date="2025-03-28T14:41:00Z" w16du:dateUtc="2025-03-28T13:41:00Z">
        <w:r w:rsidR="00C470C5">
          <w:t xml:space="preserve"> Enhanced </w:t>
        </w:r>
      </w:ins>
      <w:ins w:id="195" w:author="jon pritchard" w:date="2025-03-28T14:42:00Z" w16du:dateUtc="2025-03-28T13:42:00Z">
        <w:r w:rsidR="00C470C5">
          <w:t>Safety Contour and Water Level Adjustment (Appendix D)</w:t>
        </w:r>
      </w:ins>
      <w:r w:rsidR="000F2A6A" w:rsidRPr="00237F07">
        <w:t>;</w:t>
      </w:r>
      <w:commentRangeEnd w:id="190"/>
      <w:r w:rsidR="0089074D">
        <w:rPr>
          <w:rStyle w:val="CommentReference"/>
        </w:rPr>
        <w:commentReference w:id="190"/>
      </w:r>
    </w:p>
    <w:p w14:paraId="68E23E6B" w14:textId="52B9B954" w:rsidR="001A3D58" w:rsidRPr="00237F07" w:rsidRDefault="001A3D58" w:rsidP="00AE2737">
      <w:pPr>
        <w:pStyle w:val="ListParagraph"/>
        <w:numPr>
          <w:ilvl w:val="0"/>
          <w:numId w:val="16"/>
        </w:numPr>
        <w:spacing w:after="60" w:line="240" w:lineRule="auto"/>
        <w:jc w:val="both"/>
      </w:pPr>
      <w:commentRangeStart w:id="196"/>
      <w:r w:rsidRPr="00237F07">
        <w:t>S-104 Water Level inf</w:t>
      </w:r>
      <w:r w:rsidR="000F2A6A" w:rsidRPr="00237F07">
        <w:t>ormation for Surface Navigation</w:t>
      </w:r>
      <w:ins w:id="197" w:author="jon pritchard" w:date="2025-03-28T14:45:00Z" w16du:dateUtc="2025-03-28T13:45:00Z">
        <w:r w:rsidR="00C470C5">
          <w:t>,</w:t>
        </w:r>
      </w:ins>
      <w:ins w:id="198" w:author="jon pritchard" w:date="2025-03-28T14:41:00Z" w16du:dateUtc="2025-03-28T13:41:00Z">
        <w:r w:rsidR="00C470C5">
          <w:t xml:space="preserve"> only </w:t>
        </w:r>
      </w:ins>
      <w:ins w:id="199" w:author="jon pritchard" w:date="2025-03-28T14:44:00Z" w16du:dateUtc="2025-03-28T13:44:00Z">
        <w:r w:rsidR="00C470C5">
          <w:t>for</w:t>
        </w:r>
      </w:ins>
      <w:ins w:id="200" w:author="jon pritchard" w:date="2025-03-28T14:41:00Z" w16du:dateUtc="2025-03-28T13:41:00Z">
        <w:r w:rsidR="00C470C5">
          <w:t xml:space="preserve"> Water Level Adjustment (Appendix D)</w:t>
        </w:r>
      </w:ins>
      <w:r w:rsidR="000F2A6A" w:rsidRPr="00237F07">
        <w:t>;</w:t>
      </w:r>
      <w:commentRangeEnd w:id="196"/>
      <w:r w:rsidR="00F1002C">
        <w:rPr>
          <w:rStyle w:val="CommentReference"/>
        </w:rPr>
        <w:commentReference w:id="196"/>
      </w:r>
    </w:p>
    <w:p w14:paraId="7058595E" w14:textId="127F38A3" w:rsidR="00656888" w:rsidRPr="00237F07" w:rsidRDefault="00656888" w:rsidP="00AE2737">
      <w:pPr>
        <w:pStyle w:val="ListParagraph"/>
        <w:numPr>
          <w:ilvl w:val="0"/>
          <w:numId w:val="16"/>
        </w:numPr>
        <w:spacing w:after="60" w:line="240" w:lineRule="auto"/>
        <w:jc w:val="both"/>
      </w:pPr>
      <w:r w:rsidRPr="00237F07">
        <w:t xml:space="preserve">S-111 </w:t>
      </w:r>
      <w:r w:rsidR="001A3D58" w:rsidRPr="00237F07">
        <w:t>S</w:t>
      </w:r>
      <w:r w:rsidRPr="00237F07">
        <w:t xml:space="preserve">urface </w:t>
      </w:r>
      <w:r w:rsidR="001A3D58" w:rsidRPr="00237F07">
        <w:t>C</w:t>
      </w:r>
      <w:r w:rsidRPr="00237F07">
        <w:t>urrent</w:t>
      </w:r>
      <w:r w:rsidR="001A3D58" w:rsidRPr="00237F07">
        <w:t>s</w:t>
      </w:r>
      <w:ins w:id="201" w:author="jon pritchard" w:date="2025-03-28T14:41:00Z" w16du:dateUtc="2025-03-28T13:41:00Z">
        <w:r w:rsidR="00C470C5">
          <w:t xml:space="preserve">, </w:t>
        </w:r>
      </w:ins>
      <w:ins w:id="202" w:author="jon pritchard" w:date="2025-03-28T14:40:00Z" w16du:dateUtc="2025-03-28T13:40:00Z">
        <w:r w:rsidR="00C470C5">
          <w:t>additional requirement</w:t>
        </w:r>
      </w:ins>
      <w:ins w:id="203" w:author="jon pritchard" w:date="2025-03-28T14:48:00Z" w16du:dateUtc="2025-03-28T13:48:00Z">
        <w:r w:rsidR="00C470C5">
          <w:t>s</w:t>
        </w:r>
      </w:ins>
      <w:ins w:id="204" w:author="jon pritchard" w:date="2025-03-28T14:40:00Z" w16du:dateUtc="2025-03-28T13:40:00Z">
        <w:r w:rsidR="00C470C5">
          <w:t xml:space="preserve"> apply </w:t>
        </w:r>
      </w:ins>
      <w:ins w:id="205" w:author="jon pritchard" w:date="2025-03-28T14:41:00Z" w16du:dateUtc="2025-03-28T13:41:00Z">
        <w:r w:rsidR="00C470C5">
          <w:t>(Section</w:t>
        </w:r>
      </w:ins>
      <w:ins w:id="206" w:author="jon pritchard" w:date="2025-03-28T14:47:00Z" w16du:dateUtc="2025-03-28T13:47:00Z">
        <w:r w:rsidR="00C470C5">
          <w:t xml:space="preserve"> 13.1 and Appendix G</w:t>
        </w:r>
      </w:ins>
      <w:ins w:id="207" w:author="jon pritchard" w:date="2025-03-28T14:41:00Z" w16du:dateUtc="2025-03-28T13:41:00Z">
        <w:r w:rsidR="00C470C5">
          <w:t>)</w:t>
        </w:r>
      </w:ins>
      <w:r w:rsidR="000F2A6A" w:rsidRPr="00237F07">
        <w:t>;</w:t>
      </w:r>
    </w:p>
    <w:p w14:paraId="1802341C" w14:textId="61CD0E84" w:rsidR="001A3D58" w:rsidRPr="00237F07" w:rsidRDefault="000F2A6A" w:rsidP="00AE2737">
      <w:pPr>
        <w:pStyle w:val="ListParagraph"/>
        <w:numPr>
          <w:ilvl w:val="0"/>
          <w:numId w:val="16"/>
        </w:numPr>
        <w:spacing w:after="60" w:line="240" w:lineRule="auto"/>
        <w:jc w:val="both"/>
      </w:pPr>
      <w:r w:rsidRPr="00237F07">
        <w:t>S-124 Navigational Warnings</w:t>
      </w:r>
      <w:ins w:id="208" w:author="jon pritchard" w:date="2025-03-28T14:40:00Z" w16du:dateUtc="2025-03-28T13:40:00Z">
        <w:r w:rsidR="00C470C5">
          <w:t xml:space="preserve">, additional requirements </w:t>
        </w:r>
      </w:ins>
      <w:ins w:id="209" w:author="jon pritchard" w:date="2025-03-28T14:45:00Z" w16du:dateUtc="2025-03-28T13:45:00Z">
        <w:r w:rsidR="00C470C5">
          <w:t xml:space="preserve">also </w:t>
        </w:r>
      </w:ins>
      <w:ins w:id="210" w:author="jon pritchard" w:date="2025-03-28T14:40:00Z" w16du:dateUtc="2025-03-28T13:40:00Z">
        <w:r w:rsidR="00C470C5">
          <w:t>apply (Section</w:t>
        </w:r>
      </w:ins>
      <w:ins w:id="211" w:author="jon pritchard" w:date="2025-03-28T14:45:00Z" w16du:dateUtc="2025-03-28T13:45:00Z">
        <w:r w:rsidR="00C470C5">
          <w:t xml:space="preserve"> 12.12</w:t>
        </w:r>
      </w:ins>
      <w:ins w:id="212" w:author="jon pritchard" w:date="2025-03-28T14:40:00Z" w16du:dateUtc="2025-03-28T13:40:00Z">
        <w:r w:rsidR="00C470C5">
          <w:t xml:space="preserve"> )</w:t>
        </w:r>
      </w:ins>
      <w:r w:rsidRPr="00237F07">
        <w:t>;</w:t>
      </w:r>
    </w:p>
    <w:p w14:paraId="43BE239C" w14:textId="3D9AAB59" w:rsidR="00AD2F07" w:rsidRPr="00237F07" w:rsidRDefault="00AD2F07" w:rsidP="00AD2F07">
      <w:pPr>
        <w:pStyle w:val="ListParagraph"/>
        <w:numPr>
          <w:ilvl w:val="0"/>
          <w:numId w:val="16"/>
        </w:numPr>
        <w:spacing w:after="120" w:line="240" w:lineRule="auto"/>
        <w:jc w:val="both"/>
      </w:pPr>
      <w:r w:rsidRPr="00237F07">
        <w:t>S-128 Catalogue of Nautical Products</w:t>
      </w:r>
      <w:ins w:id="213" w:author="jon pritchard" w:date="2025-03-28T14:40:00Z" w16du:dateUtc="2025-03-28T13:40:00Z">
        <w:r w:rsidR="00C470C5">
          <w:t>, only with</w:t>
        </w:r>
      </w:ins>
      <w:ins w:id="214" w:author="jon pritchard" w:date="2025-03-28T14:50:00Z" w16du:dateUtc="2025-03-28T13:50:00Z">
        <w:r w:rsidR="006779F8">
          <w:t>in</w:t>
        </w:r>
      </w:ins>
      <w:ins w:id="215" w:author="jon pritchard" w:date="2025-03-28T14:40:00Z" w16du:dateUtc="2025-03-28T13:40:00Z">
        <w:r w:rsidR="00C470C5">
          <w:t xml:space="preserve"> Update Status Reports</w:t>
        </w:r>
      </w:ins>
      <w:ins w:id="216" w:author="jon pritchard" w:date="2025-03-28T14:50:00Z" w16du:dateUtc="2025-03-28T13:50:00Z">
        <w:r w:rsidR="006779F8">
          <w:t xml:space="preserve"> (Appendix </w:t>
        </w:r>
      </w:ins>
      <w:ins w:id="217" w:author="jon pritchard" w:date="2025-03-28T14:51:00Z" w16du:dateUtc="2025-03-28T13:51:00Z">
        <w:r w:rsidR="006779F8">
          <w:t>C)</w:t>
        </w:r>
      </w:ins>
      <w:ins w:id="218" w:author="jon pritchard" w:date="2025-03-28T14:40:00Z" w16du:dateUtc="2025-03-28T13:40:00Z">
        <w:r w:rsidR="00C470C5">
          <w:t xml:space="preserve"> and graphical indexes</w:t>
        </w:r>
      </w:ins>
      <w:ins w:id="219" w:author="jon pritchard" w:date="2025-03-28T14:51:00Z" w16du:dateUtc="2025-03-28T13:51:00Z">
        <w:r w:rsidR="006779F8">
          <w:t xml:space="preserve"> (Section 12.4)</w:t>
        </w:r>
      </w:ins>
      <w:del w:id="220" w:author="jon pritchard" w:date="2025-03-28T14:37:00Z" w16du:dateUtc="2025-03-28T13:37:00Z">
        <w:r w:rsidR="002128CD" w:rsidDel="00C470C5">
          <w:delText>;</w:delText>
        </w:r>
      </w:del>
    </w:p>
    <w:p w14:paraId="521B8F4A" w14:textId="3EBD8187" w:rsidR="00C470C5" w:rsidRDefault="000F2A6A" w:rsidP="00C470C5">
      <w:pPr>
        <w:pStyle w:val="ListParagraph"/>
        <w:numPr>
          <w:ilvl w:val="0"/>
          <w:numId w:val="16"/>
        </w:numPr>
        <w:spacing w:after="60" w:line="240" w:lineRule="auto"/>
        <w:jc w:val="both"/>
        <w:rPr>
          <w:ins w:id="221" w:author="jon pritchard" w:date="2025-03-28T14:48:00Z" w16du:dateUtc="2025-03-28T13:48:00Z"/>
        </w:rPr>
      </w:pPr>
      <w:r w:rsidRPr="00237F07">
        <w:t>S-129 Under</w:t>
      </w:r>
      <w:r w:rsidR="002128CD">
        <w:t xml:space="preserve"> </w:t>
      </w:r>
      <w:r w:rsidR="008972A2">
        <w:t>K</w:t>
      </w:r>
      <w:r w:rsidRPr="00237F07">
        <w:t>eel Clearance</w:t>
      </w:r>
      <w:r w:rsidR="008972A2">
        <w:t xml:space="preserve"> Management</w:t>
      </w:r>
      <w:r w:rsidRPr="00237F07">
        <w:t>;</w:t>
      </w:r>
    </w:p>
    <w:p w14:paraId="4795731A" w14:textId="77777777" w:rsidR="00C470C5" w:rsidRDefault="00C470C5" w:rsidP="00C470C5">
      <w:pPr>
        <w:spacing w:after="60" w:line="240" w:lineRule="auto"/>
        <w:jc w:val="both"/>
        <w:rPr>
          <w:ins w:id="222" w:author="jon pritchard" w:date="2025-03-28T14:42:00Z" w16du:dateUtc="2025-03-28T13:42:00Z"/>
        </w:rPr>
      </w:pPr>
    </w:p>
    <w:p w14:paraId="2982AB11" w14:textId="162845E2" w:rsidR="00C470C5" w:rsidRPr="00237F07" w:rsidDel="00C470C5" w:rsidRDefault="00C470C5" w:rsidP="00C470C5">
      <w:pPr>
        <w:spacing w:after="120" w:line="240" w:lineRule="auto"/>
        <w:jc w:val="both"/>
        <w:rPr>
          <w:del w:id="223" w:author="jon pritchard" w:date="2025-03-28T14:42:00Z" w16du:dateUtc="2025-03-28T13:42:00Z"/>
          <w:moveTo w:id="224" w:author="jon pritchard" w:date="2025-03-28T14:42:00Z" w16du:dateUtc="2025-03-28T13:42:00Z"/>
        </w:rPr>
      </w:pPr>
      <w:moveToRangeStart w:id="225" w:author="jon pritchard" w:date="2025-03-28T14:42:00Z" w:name="move194065386"/>
      <w:commentRangeStart w:id="226"/>
      <w:commentRangeStart w:id="227"/>
      <w:commentRangeStart w:id="228"/>
      <w:moveTo w:id="229" w:author="jon pritchard" w:date="2025-03-28T14:42:00Z" w16du:dateUtc="2025-03-28T13:42:00Z">
        <w:r w:rsidRPr="00F81DCC">
          <w:t xml:space="preserve">With the exception of the ENC layer, which must be permanently on, the mariner must be able to switch the graphical display of </w:t>
        </w:r>
        <w:del w:id="230" w:author="jon pritchard" w:date="2025-03-28T15:39:00Z" w16du:dateUtc="2025-03-28T14:39:00Z">
          <w:r w:rsidRPr="00F81DCC" w:rsidDel="003C0506">
            <w:delText>individual products</w:delText>
          </w:r>
        </w:del>
      </w:moveTo>
      <w:ins w:id="231" w:author="jon pritchard" w:date="2025-03-28T15:39:00Z" w16du:dateUtc="2025-03-28T14:39:00Z">
        <w:r w:rsidR="003C0506">
          <w:t>S-1</w:t>
        </w:r>
      </w:ins>
      <w:ins w:id="232" w:author="jon pritchard" w:date="2025-03-28T15:40:00Z" w16du:dateUtc="2025-03-28T14:40:00Z">
        <w:r w:rsidR="003C0506">
          <w:t>11, S-124, S-129</w:t>
        </w:r>
      </w:ins>
      <w:moveTo w:id="233" w:author="jon pritchard" w:date="2025-03-28T14:42:00Z" w16du:dateUtc="2025-03-28T13:42:00Z">
        <w:r w:rsidRPr="00F81DCC">
          <w:t xml:space="preserve"> on and off.</w:t>
        </w:r>
        <w:r>
          <w:t xml:space="preserve"> </w:t>
        </w:r>
        <w:commentRangeEnd w:id="226"/>
        <w:r>
          <w:rPr>
            <w:rStyle w:val="CommentReference"/>
          </w:rPr>
          <w:commentReference w:id="226"/>
        </w:r>
        <w:commentRangeEnd w:id="227"/>
        <w:r>
          <w:rPr>
            <w:rStyle w:val="CommentReference"/>
          </w:rPr>
          <w:commentReference w:id="227"/>
        </w:r>
        <w:commentRangeEnd w:id="228"/>
        <w:r>
          <w:rPr>
            <w:rStyle w:val="CommentReference"/>
          </w:rPr>
          <w:commentReference w:id="228"/>
        </w:r>
      </w:moveTo>
      <w:ins w:id="234" w:author="jon pritchard" w:date="2025-03-28T15:37:00Z" w16du:dateUtc="2025-03-28T14:37:00Z">
        <w:r w:rsidR="00E4615A">
          <w:t xml:space="preserve">Graphical display of S-101 is defined in Appendix E. </w:t>
        </w:r>
      </w:ins>
      <w:ins w:id="235" w:author="jon pritchard" w:date="2025-03-28T15:38:00Z" w16du:dateUtc="2025-03-28T14:38:00Z">
        <w:r w:rsidR="00E4615A">
          <w:t>Additional requirements for the g</w:t>
        </w:r>
      </w:ins>
      <w:ins w:id="236" w:author="jon pritchard" w:date="2025-03-28T15:37:00Z" w16du:dateUtc="2025-03-28T14:37:00Z">
        <w:r w:rsidR="00E4615A">
          <w:t>raphical display of S-111, S-124 and S-129</w:t>
        </w:r>
      </w:ins>
      <w:ins w:id="237" w:author="jon pritchard" w:date="2025-03-28T15:38:00Z" w16du:dateUtc="2025-03-28T14:38:00Z">
        <w:r w:rsidR="00E4615A">
          <w:t xml:space="preserve"> are contained in 12.2.</w:t>
        </w:r>
      </w:ins>
    </w:p>
    <w:moveToRangeEnd w:id="225"/>
    <w:p w14:paraId="0BF1C0C1" w14:textId="77777777" w:rsidR="00C470C5" w:rsidRDefault="00C470C5" w:rsidP="00C470C5">
      <w:pPr>
        <w:spacing w:after="120" w:line="240" w:lineRule="auto"/>
        <w:jc w:val="both"/>
        <w:rPr>
          <w:ins w:id="238" w:author="jon pritchard" w:date="2025-03-28T14:34:00Z" w16du:dateUtc="2025-03-28T13:34:00Z"/>
        </w:rPr>
        <w:pPrChange w:id="239" w:author="jon pritchard" w:date="2025-03-28T14:42:00Z" w16du:dateUtc="2025-03-28T13:42:00Z">
          <w:pPr>
            <w:pStyle w:val="ListParagraph"/>
            <w:numPr>
              <w:numId w:val="16"/>
            </w:numPr>
            <w:spacing w:after="60" w:line="240" w:lineRule="auto"/>
            <w:ind w:hanging="360"/>
            <w:jc w:val="both"/>
          </w:pPr>
        </w:pPrChange>
      </w:pPr>
    </w:p>
    <w:p w14:paraId="09D5B609" w14:textId="5BF0EFA9" w:rsidR="008C35BD" w:rsidRPr="00237F07" w:rsidRDefault="008C35BD" w:rsidP="008C35BD">
      <w:pPr>
        <w:pStyle w:val="Heading3"/>
        <w:pPrChange w:id="240" w:author="jon pritchard" w:date="2025-03-28T14:34:00Z" w16du:dateUtc="2025-03-28T13:34:00Z">
          <w:pPr>
            <w:pStyle w:val="ListParagraph"/>
            <w:numPr>
              <w:numId w:val="16"/>
            </w:numPr>
            <w:spacing w:after="60" w:line="240" w:lineRule="auto"/>
            <w:ind w:hanging="360"/>
            <w:jc w:val="both"/>
          </w:pPr>
        </w:pPrChange>
      </w:pPr>
      <w:bookmarkStart w:id="241" w:name="_Toc194067059"/>
      <w:ins w:id="242" w:author="jon pritchard" w:date="2025-03-28T14:34:00Z" w16du:dateUtc="2025-03-28T13:34:00Z">
        <w:r>
          <w:t>Projected Data</w:t>
        </w:r>
      </w:ins>
      <w:bookmarkEnd w:id="241"/>
    </w:p>
    <w:p w14:paraId="69ACAE3B" w14:textId="3B09C1B8" w:rsidR="00796161" w:rsidRPr="00557346" w:rsidDel="008C35BD" w:rsidRDefault="00497BDA" w:rsidP="00796161">
      <w:pPr>
        <w:pStyle w:val="ListParagraph"/>
        <w:numPr>
          <w:ilvl w:val="0"/>
          <w:numId w:val="16"/>
        </w:numPr>
        <w:spacing w:after="120" w:line="240" w:lineRule="auto"/>
        <w:jc w:val="both"/>
        <w:rPr>
          <w:del w:id="243" w:author="jon pritchard" w:date="2025-03-28T14:34:00Z" w16du:dateUtc="2025-03-28T13:34:00Z"/>
          <w:strike/>
          <w:rPrChange w:id="244" w:author="jon pritchard" w:date="2025-03-26T10:56:00Z" w16du:dateUtc="2025-03-26T09:56:00Z">
            <w:rPr>
              <w:del w:id="245" w:author="jon pritchard" w:date="2025-03-28T14:34:00Z" w16du:dateUtc="2025-03-28T13:34:00Z"/>
            </w:rPr>
          </w:rPrChange>
        </w:rPr>
      </w:pPr>
      <w:del w:id="246" w:author="jon pritchard" w:date="2025-03-28T14:34:00Z" w16du:dateUtc="2025-03-28T13:34:00Z">
        <w:r w:rsidRPr="00557346" w:rsidDel="008C35BD">
          <w:rPr>
            <w:strike/>
            <w:rPrChange w:id="247" w:author="jon pritchard" w:date="2025-03-26T10:56:00Z" w16du:dateUtc="2025-03-26T09:56:00Z">
              <w:rPr/>
            </w:rPrChange>
          </w:rPr>
          <w:delText>S-421 Route Plan.</w:delText>
        </w:r>
      </w:del>
    </w:p>
    <w:p w14:paraId="1DDD05E1" w14:textId="763B5A3E" w:rsidR="00796161" w:rsidDel="00522226" w:rsidRDefault="00F13E78" w:rsidP="002D7DEE">
      <w:pPr>
        <w:spacing w:after="120" w:line="240" w:lineRule="auto"/>
        <w:jc w:val="both"/>
        <w:rPr>
          <w:del w:id="248" w:author="jon pritchard" w:date="2025-03-28T10:20:00Z" w16du:dateUtc="2025-03-28T09:20:00Z"/>
        </w:rPr>
      </w:pPr>
      <w:r>
        <w:t xml:space="preserve">ECDIS must support the import of data products using unprojected geographic latitude and longitude values. Additionally, ECDIS must support the import of S-102 and S-104 data products using coordinates which are projected using either UTM or UPS projections. </w:t>
      </w:r>
      <w:commentRangeStart w:id="249"/>
      <w:del w:id="250" w:author="jon pritchard" w:date="2025-03-28T10:19:00Z" w16du:dateUtc="2025-03-28T09:19:00Z">
        <w:r w:rsidDel="00522226">
          <w:delText xml:space="preserve">The procedures and normative </w:delText>
        </w:r>
      </w:del>
      <w:ins w:id="251" w:author="jon pritchard" w:date="2025-03-28T10:19:00Z" w16du:dateUtc="2025-03-28T09:19:00Z">
        <w:r w:rsidR="00522226">
          <w:t>F</w:t>
        </w:r>
      </w:ins>
      <w:del w:id="252" w:author="jon pritchard" w:date="2025-03-28T10:19:00Z" w16du:dateUtc="2025-03-28T09:19:00Z">
        <w:r w:rsidDel="00522226">
          <w:delText>f</w:delText>
        </w:r>
      </w:del>
      <w:r>
        <w:t xml:space="preserve">ormulas for </w:t>
      </w:r>
      <w:r w:rsidRPr="00624B58">
        <w:t xml:space="preserve">conversion of such coordinates back to unprojected latitude and longitude values are contained in appendix </w:t>
      </w:r>
      <w:r w:rsidR="00624B58" w:rsidRPr="00624B58">
        <w:t>H</w:t>
      </w:r>
      <w:r w:rsidRPr="00624B58">
        <w:t xml:space="preserve"> of this</w:t>
      </w:r>
      <w:r>
        <w:t xml:space="preserve"> document.</w:t>
      </w:r>
      <w:commentRangeEnd w:id="249"/>
      <w:r w:rsidR="006E0A55">
        <w:rPr>
          <w:rStyle w:val="CommentReference"/>
        </w:rPr>
        <w:commentReference w:id="249"/>
      </w:r>
    </w:p>
    <w:p w14:paraId="752F0D33" w14:textId="77777777" w:rsidR="00F13E78" w:rsidRPr="00237F07" w:rsidRDefault="00F13E78" w:rsidP="002D7DEE">
      <w:pPr>
        <w:spacing w:after="120" w:line="240" w:lineRule="auto"/>
        <w:jc w:val="both"/>
      </w:pPr>
    </w:p>
    <w:p w14:paraId="2AA0EF74" w14:textId="76329AB1" w:rsidR="00D60E7E" w:rsidRPr="00237F07" w:rsidRDefault="00B55D04" w:rsidP="00B42F17">
      <w:pPr>
        <w:pStyle w:val="Heading3"/>
      </w:pPr>
      <w:bookmarkStart w:id="253" w:name="_Ref45055480"/>
      <w:bookmarkStart w:id="254" w:name="_Ref45211570"/>
      <w:bookmarkStart w:id="255" w:name="_Toc194067060"/>
      <w:r w:rsidRPr="00237F07">
        <w:t xml:space="preserve">Other </w:t>
      </w:r>
      <w:r w:rsidR="008549AF" w:rsidRPr="00237F07">
        <w:t>data products</w:t>
      </w:r>
      <w:bookmarkEnd w:id="253"/>
      <w:bookmarkEnd w:id="254"/>
      <w:bookmarkEnd w:id="255"/>
    </w:p>
    <w:p w14:paraId="3209FFF3" w14:textId="74468070" w:rsidR="001A3D58" w:rsidRPr="00237F07" w:rsidRDefault="00796161" w:rsidP="00AA0332">
      <w:pPr>
        <w:spacing w:after="60" w:line="240" w:lineRule="auto"/>
        <w:jc w:val="both"/>
      </w:pPr>
      <w:r w:rsidRPr="00237F07">
        <w:t xml:space="preserve">The intention is that in future editions of this document, when operational product specifications are published by IHO, </w:t>
      </w:r>
      <w:r w:rsidR="00960834" w:rsidRPr="00237F07">
        <w:t xml:space="preserve">navigation </w:t>
      </w:r>
      <w:r w:rsidR="008549AF" w:rsidRPr="00237F07">
        <w:t>displays such as the ECDIS main screen</w:t>
      </w:r>
      <w:r w:rsidR="00960834" w:rsidRPr="00237F07">
        <w:t xml:space="preserve"> </w:t>
      </w:r>
      <w:r w:rsidRPr="00237F07">
        <w:t xml:space="preserve">will </w:t>
      </w:r>
      <w:r w:rsidR="00EE7A3D" w:rsidRPr="00237F07">
        <w:t xml:space="preserve">allow the mariner to </w:t>
      </w:r>
      <w:del w:id="256" w:author="jon pritchard" w:date="2025-03-28T10:20:00Z" w16du:dateUtc="2025-03-28T09:20:00Z">
        <w:r w:rsidR="00EE7A3D" w:rsidRPr="00237F07" w:rsidDel="00522226">
          <w:delText xml:space="preserve">toggle </w:delText>
        </w:r>
        <w:r w:rsidR="00EE7A3D" w:rsidRPr="00CA1B90" w:rsidDel="00522226">
          <w:rPr>
            <w:highlight w:val="yellow"/>
            <w:rPrChange w:id="257" w:author="Jonathan Pritchard" w:date="2025-03-14T13:57:00Z" w16du:dateUtc="2025-03-14T13:57:00Z">
              <w:rPr/>
            </w:rPrChange>
          </w:rPr>
          <w:delText>the display of</w:delText>
        </w:r>
        <w:r w:rsidR="00EE7A3D" w:rsidRPr="00237F07" w:rsidDel="00522226">
          <w:delText xml:space="preserve"> </w:delText>
        </w:r>
      </w:del>
      <w:ins w:id="258" w:author="jon pritchard" w:date="2025-03-28T10:20:00Z" w16du:dateUtc="2025-03-28T09:20:00Z">
        <w:r w:rsidR="00522226">
          <w:t xml:space="preserve">process </w:t>
        </w:r>
      </w:ins>
      <w:r w:rsidR="00EE7A3D" w:rsidRPr="00237F07">
        <w:t>the following data products</w:t>
      </w:r>
    </w:p>
    <w:p w14:paraId="638A72EC" w14:textId="26B8CC63" w:rsidR="00A4729C" w:rsidRPr="00237F07" w:rsidRDefault="00A4729C" w:rsidP="00AE2737">
      <w:pPr>
        <w:pStyle w:val="ListParagraph"/>
        <w:numPr>
          <w:ilvl w:val="0"/>
          <w:numId w:val="17"/>
        </w:numPr>
        <w:spacing w:after="60" w:line="240" w:lineRule="auto"/>
        <w:jc w:val="both"/>
      </w:pPr>
      <w:r w:rsidRPr="00237F07">
        <w:t>S-122 Marine Protected Areas</w:t>
      </w:r>
      <w:r w:rsidR="000F2A6A" w:rsidRPr="00237F07">
        <w:t>;</w:t>
      </w:r>
    </w:p>
    <w:p w14:paraId="08C77765" w14:textId="1445706F" w:rsidR="00497BDA" w:rsidRPr="00237F07" w:rsidRDefault="00A4729C" w:rsidP="00AE2737">
      <w:pPr>
        <w:pStyle w:val="ListParagraph"/>
        <w:numPr>
          <w:ilvl w:val="0"/>
          <w:numId w:val="17"/>
        </w:numPr>
        <w:spacing w:after="60" w:line="240" w:lineRule="auto"/>
        <w:jc w:val="both"/>
      </w:pPr>
      <w:r w:rsidRPr="00237F07">
        <w:t xml:space="preserve">S-123 </w:t>
      </w:r>
      <w:r w:rsidR="000F2A6A" w:rsidRPr="00237F07">
        <w:t>Marine Radio Services;</w:t>
      </w:r>
    </w:p>
    <w:p w14:paraId="45AD7D6E" w14:textId="03A86F15" w:rsidR="007D45C3" w:rsidRPr="00B77A92" w:rsidRDefault="007D45C3" w:rsidP="00AE2737">
      <w:pPr>
        <w:pStyle w:val="ListParagraph"/>
        <w:numPr>
          <w:ilvl w:val="0"/>
          <w:numId w:val="17"/>
        </w:numPr>
        <w:spacing w:after="60" w:line="240" w:lineRule="auto"/>
        <w:jc w:val="both"/>
      </w:pPr>
      <w:r w:rsidRPr="00B77A92">
        <w:t>S-125</w:t>
      </w:r>
      <w:r w:rsidR="002D6394" w:rsidRPr="00B77A92">
        <w:t xml:space="preserve"> </w:t>
      </w:r>
      <w:r w:rsidR="00776736" w:rsidRPr="00B77A92">
        <w:t>Marine Aids to Navigation</w:t>
      </w:r>
      <w:r w:rsidR="002128CD">
        <w:t>;</w:t>
      </w:r>
    </w:p>
    <w:p w14:paraId="1E5EFECA" w14:textId="0BB9E537" w:rsidR="00776736" w:rsidRPr="00237F07" w:rsidDel="00522226" w:rsidRDefault="00776736" w:rsidP="00AE2737">
      <w:pPr>
        <w:pStyle w:val="ListParagraph"/>
        <w:numPr>
          <w:ilvl w:val="0"/>
          <w:numId w:val="17"/>
        </w:numPr>
        <w:spacing w:after="60" w:line="240" w:lineRule="auto"/>
        <w:jc w:val="both"/>
        <w:rPr>
          <w:del w:id="259" w:author="jon pritchard" w:date="2025-03-28T10:20:00Z" w16du:dateUtc="2025-03-28T09:20:00Z"/>
        </w:rPr>
      </w:pPr>
      <w:del w:id="260" w:author="jon pritchard" w:date="2025-03-28T10:20:00Z" w16du:dateUtc="2025-03-28T09:20:00Z">
        <w:r w:rsidRPr="00B77A92" w:rsidDel="00522226">
          <w:delText xml:space="preserve">S-126 </w:delText>
        </w:r>
        <w:r w:rsidR="008972A2" w:rsidDel="00522226">
          <w:delText xml:space="preserve">Marine </w:delText>
        </w:r>
        <w:r w:rsidRPr="00B77A92" w:rsidDel="00522226">
          <w:delText>Physical Environment</w:delText>
        </w:r>
        <w:r w:rsidR="002128CD" w:rsidDel="00522226">
          <w:delText>;</w:delText>
        </w:r>
      </w:del>
    </w:p>
    <w:p w14:paraId="1E591681" w14:textId="0D27E0D7" w:rsidR="005A185A" w:rsidRPr="00237F07" w:rsidRDefault="000F2A6A" w:rsidP="00AE2737">
      <w:pPr>
        <w:pStyle w:val="ListParagraph"/>
        <w:numPr>
          <w:ilvl w:val="0"/>
          <w:numId w:val="17"/>
        </w:numPr>
        <w:spacing w:after="60" w:line="240" w:lineRule="auto"/>
        <w:jc w:val="both"/>
      </w:pPr>
      <w:r w:rsidRPr="00237F07">
        <w:t>S-127 Marine Traffic Management;</w:t>
      </w:r>
    </w:p>
    <w:p w14:paraId="4FD66DDE" w14:textId="3C0D11A4" w:rsidR="007D45C3" w:rsidRPr="00B77A92" w:rsidRDefault="007D45C3" w:rsidP="00AE2737">
      <w:pPr>
        <w:pStyle w:val="ListParagraph"/>
        <w:numPr>
          <w:ilvl w:val="0"/>
          <w:numId w:val="17"/>
        </w:numPr>
        <w:spacing w:after="60" w:line="240" w:lineRule="auto"/>
        <w:jc w:val="both"/>
      </w:pPr>
      <w:r w:rsidRPr="00B77A92">
        <w:lastRenderedPageBreak/>
        <w:t>S-131</w:t>
      </w:r>
      <w:r w:rsidR="00796161" w:rsidRPr="00B77A92">
        <w:t xml:space="preserve"> Marine Harbour Infrastructure</w:t>
      </w:r>
      <w:r w:rsidR="002128CD">
        <w:t>;</w:t>
      </w:r>
    </w:p>
    <w:p w14:paraId="52CFF01E" w14:textId="31707D95" w:rsidR="00776736" w:rsidRPr="00522226" w:rsidRDefault="00776736" w:rsidP="00AE2737">
      <w:pPr>
        <w:pStyle w:val="ListParagraph"/>
        <w:numPr>
          <w:ilvl w:val="0"/>
          <w:numId w:val="17"/>
        </w:numPr>
        <w:spacing w:after="60" w:line="240" w:lineRule="auto"/>
        <w:jc w:val="both"/>
      </w:pPr>
      <w:r w:rsidRPr="00522226">
        <w:t>WMO S-411 Ice Information</w:t>
      </w:r>
      <w:r w:rsidR="002128CD" w:rsidRPr="00522226">
        <w:t>;</w:t>
      </w:r>
    </w:p>
    <w:p w14:paraId="69C2D57B" w14:textId="2E766AEA" w:rsidR="00776736" w:rsidRPr="00522226" w:rsidRDefault="00776736" w:rsidP="00AE2737">
      <w:pPr>
        <w:pStyle w:val="ListParagraph"/>
        <w:numPr>
          <w:ilvl w:val="0"/>
          <w:numId w:val="17"/>
        </w:numPr>
        <w:spacing w:after="60" w:line="240" w:lineRule="auto"/>
        <w:jc w:val="both"/>
      </w:pPr>
      <w:r w:rsidRPr="00522226">
        <w:t xml:space="preserve">WMO </w:t>
      </w:r>
      <w:del w:id="261" w:author="jon pritchard" w:date="2025-03-25T15:16:00Z" w16du:dateUtc="2025-03-25T14:16:00Z">
        <w:r w:rsidR="008972A2" w:rsidRPr="00522226" w:rsidDel="00494538">
          <w:delText>–</w:delText>
        </w:r>
        <w:r w:rsidRPr="00522226" w:rsidDel="00494538">
          <w:delText xml:space="preserve"> </w:delText>
        </w:r>
      </w:del>
      <w:ins w:id="262" w:author="jon pritchard" w:date="2025-03-25T15:16:00Z" w16du:dateUtc="2025-03-25T14:16:00Z">
        <w:r w:rsidR="00494538" w:rsidRPr="00522226">
          <w:rPr>
            <w:rPrChange w:id="263" w:author="jon pritchard" w:date="2025-03-28T10:22:00Z" w16du:dateUtc="2025-03-28T09:22:00Z">
              <w:rPr>
                <w:highlight w:val="yellow"/>
              </w:rPr>
            </w:rPrChange>
          </w:rPr>
          <w:t>S-412</w:t>
        </w:r>
        <w:r w:rsidR="00494538" w:rsidRPr="00522226">
          <w:t xml:space="preserve"> </w:t>
        </w:r>
      </w:ins>
      <w:r w:rsidR="008972A2" w:rsidRPr="00522226">
        <w:t>Weather and Wave Hazards</w:t>
      </w:r>
      <w:r w:rsidR="002128CD" w:rsidRPr="00522226">
        <w:t>;</w:t>
      </w:r>
    </w:p>
    <w:p w14:paraId="408E69DF" w14:textId="77777777" w:rsidR="000F2A6A" w:rsidRPr="00237F07" w:rsidRDefault="000F2A6A" w:rsidP="00AA0332">
      <w:pPr>
        <w:spacing w:after="120" w:line="240" w:lineRule="auto"/>
        <w:jc w:val="both"/>
      </w:pPr>
    </w:p>
    <w:p w14:paraId="0AB41732" w14:textId="29495B4A" w:rsidR="00A36C96" w:rsidRPr="00237F07" w:rsidRDefault="00740F24" w:rsidP="00DB7CFE">
      <w:pPr>
        <w:pStyle w:val="Heading2"/>
      </w:pPr>
      <w:bookmarkStart w:id="264" w:name="_Ref42642169"/>
      <w:bookmarkStart w:id="265" w:name="_Toc194067061"/>
      <w:r w:rsidRPr="00237F07">
        <w:t>Mitigation of d</w:t>
      </w:r>
      <w:r w:rsidR="00A36C96" w:rsidRPr="00237F07">
        <w:t>ata overload</w:t>
      </w:r>
      <w:bookmarkEnd w:id="264"/>
      <w:bookmarkEnd w:id="265"/>
    </w:p>
    <w:p w14:paraId="19F1CC81" w14:textId="49CA6A83" w:rsidR="00A02000" w:rsidRDefault="00A02000" w:rsidP="00AA0332">
      <w:pPr>
        <w:spacing w:after="120" w:line="240" w:lineRule="auto"/>
        <w:jc w:val="both"/>
      </w:pPr>
      <w:r w:rsidRPr="00F0338B">
        <w:t xml:space="preserve">To prevent the simultaneous presentation of multiple data layers from cluttering the presentation and hiding critical information, the ECDIS shall implement good practice in user interface design, including the applicable IMO requirements (MSC.191(79), MSC.1/Circ1609), </w:t>
      </w:r>
      <w:ins w:id="266" w:author="Jonathan Pritchard" w:date="2025-03-10T08:35:00Z" w16du:dateUtc="2025-03-10T08:35:00Z">
        <w:r w:rsidR="002F74A0">
          <w:t>see a</w:t>
        </w:r>
      </w:ins>
      <w:ins w:id="267" w:author="Jonathan Pritchard" w:date="2025-03-10T08:36:00Z" w16du:dateUtc="2025-03-10T08:36:00Z">
        <w:r w:rsidR="002F74A0">
          <w:t>lso Section 8.</w:t>
        </w:r>
      </w:ins>
      <w:del w:id="268" w:author="jon pritchard" w:date="2025-03-28T10:22:00Z" w16du:dateUtc="2025-03-28T09:22:00Z">
        <w:r w:rsidRPr="00F77BB5" w:rsidDel="00522226">
          <w:rPr>
            <w:strike/>
            <w:rPrChange w:id="269" w:author="Jonathan Pritchard" w:date="2025-03-10T07:50:00Z" w16du:dateUtc="2025-03-10T07:50:00Z">
              <w:rPr/>
            </w:rPrChange>
          </w:rPr>
          <w:delText xml:space="preserve">and the S-98 interoperability mechanism, described </w:delText>
        </w:r>
        <w:commentRangeStart w:id="270"/>
        <w:commentRangeStart w:id="271"/>
        <w:r w:rsidRPr="00F77BB5" w:rsidDel="00522226">
          <w:rPr>
            <w:strike/>
            <w:rPrChange w:id="272" w:author="Jonathan Pritchard" w:date="2025-03-10T07:50:00Z" w16du:dateUtc="2025-03-10T07:50:00Z">
              <w:rPr/>
            </w:rPrChange>
          </w:rPr>
          <w:delText xml:space="preserve">in outlined </w:delText>
        </w:r>
        <w:commentRangeEnd w:id="270"/>
        <w:r w:rsidR="00B16E76" w:rsidRPr="00F77BB5" w:rsidDel="00522226">
          <w:rPr>
            <w:rStyle w:val="CommentReference"/>
            <w:strike/>
            <w:rPrChange w:id="273" w:author="Jonathan Pritchard" w:date="2025-03-10T07:50:00Z" w16du:dateUtc="2025-03-10T07:50:00Z">
              <w:rPr>
                <w:rStyle w:val="CommentReference"/>
              </w:rPr>
            </w:rPrChange>
          </w:rPr>
          <w:commentReference w:id="270"/>
        </w:r>
        <w:commentRangeEnd w:id="271"/>
        <w:r w:rsidR="00F77BB5" w:rsidDel="00522226">
          <w:rPr>
            <w:rStyle w:val="CommentReference"/>
          </w:rPr>
          <w:commentReference w:id="271"/>
        </w:r>
        <w:r w:rsidRPr="00F77BB5" w:rsidDel="00522226">
          <w:rPr>
            <w:strike/>
            <w:rPrChange w:id="274" w:author="Jonathan Pritchard" w:date="2025-03-10T07:50:00Z" w16du:dateUtc="2025-03-10T07:50:00Z">
              <w:rPr/>
            </w:rPrChange>
          </w:rPr>
          <w:delText>in C-11</w:delText>
        </w:r>
      </w:del>
    </w:p>
    <w:p w14:paraId="4AA9B1D3" w14:textId="5F6236E4" w:rsidR="0040028C" w:rsidRDefault="004D00EC" w:rsidP="00AA0332">
      <w:pPr>
        <w:spacing w:after="120" w:line="240" w:lineRule="auto"/>
        <w:jc w:val="both"/>
      </w:pPr>
      <w:r w:rsidRPr="00237F07">
        <w:t xml:space="preserve">Detection </w:t>
      </w:r>
      <w:r w:rsidR="00D242A8" w:rsidRPr="00237F07">
        <w:t xml:space="preserve">of </w:t>
      </w:r>
      <w:r w:rsidRPr="00237F07">
        <w:t>and response</w:t>
      </w:r>
      <w:r w:rsidR="00A36C96" w:rsidRPr="00237F07">
        <w:t xml:space="preserve"> </w:t>
      </w:r>
      <w:r w:rsidR="00D242A8" w:rsidRPr="00237F07">
        <w:t xml:space="preserve">to possible data overload </w:t>
      </w:r>
      <w:r w:rsidRPr="00237F07">
        <w:t>should</w:t>
      </w:r>
      <w:r w:rsidR="00A36C96" w:rsidRPr="00237F07">
        <w:t xml:space="preserve"> be guided by the role </w:t>
      </w:r>
      <w:r w:rsidR="002A7FC8" w:rsidRPr="00237F07">
        <w:t>a particular system</w:t>
      </w:r>
      <w:r w:rsidRPr="00237F07">
        <w:t xml:space="preserve"> is playing</w:t>
      </w:r>
      <w:r w:rsidR="002A7FC8" w:rsidRPr="00237F07">
        <w:t xml:space="preserve"> at the moment (e.g., a display being used </w:t>
      </w:r>
      <w:r w:rsidR="001D168B" w:rsidRPr="00237F07">
        <w:t>for planning may be able to treat potential overloading in a laxer manner than</w:t>
      </w:r>
      <w:r w:rsidR="002A7FC8" w:rsidRPr="00237F07">
        <w:t xml:space="preserve"> navigation display</w:t>
      </w:r>
      <w:r w:rsidR="001D168B" w:rsidRPr="00237F07">
        <w:t>s being used for route monitoring and collision avoidance</w:t>
      </w:r>
      <w:r w:rsidRPr="00237F07">
        <w:t>)</w:t>
      </w:r>
      <w:r w:rsidR="002A7FC8" w:rsidRPr="00237F07">
        <w:t>.</w:t>
      </w:r>
      <w:r w:rsidR="008878F3" w:rsidRPr="00237F07">
        <w:t xml:space="preserve"> </w:t>
      </w:r>
      <w:del w:id="275" w:author="Jonathan Pritchard" w:date="2025-03-07T16:27:00Z" w16du:dateUtc="2025-03-07T16:27:00Z">
        <w:r w:rsidR="00D242A8" w:rsidRPr="00237F07" w:rsidDel="00FB64A7">
          <w:delText xml:space="preserve">See clause </w:delText>
        </w:r>
        <w:commentRangeStart w:id="276"/>
        <w:r w:rsidR="00D242A8" w:rsidRPr="00237F07" w:rsidDel="00FB64A7">
          <w:fldChar w:fldCharType="begin"/>
        </w:r>
        <w:r w:rsidR="00D242A8" w:rsidRPr="00237F07" w:rsidDel="00FB64A7">
          <w:delInstrText xml:space="preserve"> REF _Ref42642060 \n \h </w:delInstrText>
        </w:r>
        <w:r w:rsidR="00AA0332" w:rsidRPr="00237F07" w:rsidDel="00FB64A7">
          <w:delInstrText xml:space="preserve"> \* MERGEFORMAT </w:delInstrText>
        </w:r>
        <w:r w:rsidR="00D242A8" w:rsidRPr="00237F07" w:rsidDel="00FB64A7">
          <w:fldChar w:fldCharType="separate"/>
        </w:r>
        <w:r w:rsidR="000553AC" w:rsidDel="00FB64A7">
          <w:rPr>
            <w:b/>
            <w:bCs/>
            <w:lang w:val="en-US"/>
          </w:rPr>
          <w:delText>Error! Reference source not found.</w:delText>
        </w:r>
        <w:r w:rsidR="00D242A8" w:rsidRPr="00237F07" w:rsidDel="00FB64A7">
          <w:fldChar w:fldCharType="end"/>
        </w:r>
        <w:r w:rsidR="00D242A8" w:rsidRPr="00237F07" w:rsidDel="00FB64A7">
          <w:delText xml:space="preserve"> </w:delText>
        </w:r>
        <w:commentRangeEnd w:id="276"/>
        <w:r w:rsidR="00435C52" w:rsidDel="00FB64A7">
          <w:rPr>
            <w:rStyle w:val="CommentReference"/>
          </w:rPr>
          <w:commentReference w:id="276"/>
        </w:r>
        <w:r w:rsidR="00D242A8" w:rsidRPr="00237F07" w:rsidDel="00FB64A7">
          <w:delText>for user interface recommendations relating to possible data overload</w:delText>
        </w:r>
        <w:r w:rsidR="0040028C" w:rsidRPr="00237F07" w:rsidDel="00FB64A7">
          <w:delText>.</w:delText>
        </w:r>
      </w:del>
    </w:p>
    <w:p w14:paraId="34BDFD11" w14:textId="619C0DC8" w:rsidR="00740990" w:rsidRPr="00237F07" w:rsidDel="00C470C5" w:rsidRDefault="00740990" w:rsidP="00AA0332">
      <w:pPr>
        <w:spacing w:after="120" w:line="240" w:lineRule="auto"/>
        <w:jc w:val="both"/>
        <w:rPr>
          <w:moveFrom w:id="277" w:author="jon pritchard" w:date="2025-03-28T14:42:00Z" w16du:dateUtc="2025-03-28T13:42:00Z"/>
        </w:rPr>
      </w:pPr>
      <w:moveFromRangeStart w:id="278" w:author="jon pritchard" w:date="2025-03-28T14:42:00Z" w:name="move194065386"/>
      <w:commentRangeStart w:id="279"/>
      <w:commentRangeStart w:id="280"/>
      <w:commentRangeStart w:id="281"/>
      <w:moveFrom w:id="282" w:author="jon pritchard" w:date="2025-03-28T14:42:00Z" w16du:dateUtc="2025-03-28T13:42:00Z">
        <w:r w:rsidRPr="00F81DCC" w:rsidDel="00C470C5">
          <w:t>With the exception of the ENC layer, which must be permanently on, the mariner must be able to switch the graphical display of individual products on and off.</w:t>
        </w:r>
        <w:r w:rsidR="00FF1663" w:rsidDel="00C470C5">
          <w:t xml:space="preserve"> </w:t>
        </w:r>
        <w:commentRangeEnd w:id="279"/>
        <w:r w:rsidR="00680855" w:rsidDel="00C470C5">
          <w:rPr>
            <w:rStyle w:val="CommentReference"/>
          </w:rPr>
          <w:commentReference w:id="279"/>
        </w:r>
        <w:commentRangeEnd w:id="280"/>
        <w:r w:rsidR="00F77BB5" w:rsidDel="00C470C5">
          <w:rPr>
            <w:rStyle w:val="CommentReference"/>
          </w:rPr>
          <w:commentReference w:id="280"/>
        </w:r>
        <w:commentRangeEnd w:id="281"/>
        <w:r w:rsidR="004A6E2D" w:rsidDel="00C470C5">
          <w:rPr>
            <w:rStyle w:val="CommentReference"/>
          </w:rPr>
          <w:commentReference w:id="281"/>
        </w:r>
      </w:moveFrom>
    </w:p>
    <w:moveFromRangeEnd w:id="278"/>
    <w:p w14:paraId="11F8FE8E" w14:textId="77777777" w:rsidR="000F2A6A" w:rsidRPr="00237F07" w:rsidRDefault="000F2A6A" w:rsidP="00AA0332">
      <w:pPr>
        <w:spacing w:after="120" w:line="240" w:lineRule="auto"/>
        <w:jc w:val="both"/>
      </w:pPr>
    </w:p>
    <w:p w14:paraId="4E08DACA" w14:textId="0DDABD6F" w:rsidR="005A03D0" w:rsidRPr="00237F07" w:rsidRDefault="004A2B46" w:rsidP="00214B3A">
      <w:pPr>
        <w:pStyle w:val="Heading1"/>
      </w:pPr>
      <w:bookmarkStart w:id="283" w:name="_Toc194067062"/>
      <w:r w:rsidRPr="00237F07">
        <w:t>P</w:t>
      </w:r>
      <w:r w:rsidR="005A03D0" w:rsidRPr="00237F07">
        <w:t xml:space="preserve">ortrayal </w:t>
      </w:r>
      <w:r w:rsidRPr="00237F07">
        <w:t>P</w:t>
      </w:r>
      <w:r w:rsidR="005A03D0" w:rsidRPr="00237F07">
        <w:t>rocess</w:t>
      </w:r>
      <w:r w:rsidR="00F53FBA" w:rsidRPr="00237F07">
        <w:t xml:space="preserve">, </w:t>
      </w:r>
      <w:r w:rsidRPr="00237F07">
        <w:t>Catalogue Elements</w:t>
      </w:r>
      <w:r w:rsidR="00F53FBA" w:rsidRPr="00237F07">
        <w:t>, and Alerting</w:t>
      </w:r>
      <w:bookmarkEnd w:id="283"/>
    </w:p>
    <w:p w14:paraId="3A3C63D8" w14:textId="5C22A73B" w:rsidR="00161C04" w:rsidRPr="00237F07" w:rsidRDefault="00D85A9D" w:rsidP="00AA0332">
      <w:pPr>
        <w:spacing w:after="120" w:line="240" w:lineRule="auto"/>
        <w:jc w:val="both"/>
      </w:pPr>
      <w:r w:rsidRPr="00237F07">
        <w:t>This section provides a brief</w:t>
      </w:r>
      <w:r w:rsidR="00235FD2" w:rsidRPr="00237F07">
        <w:t>, informative</w:t>
      </w:r>
      <w:r w:rsidRPr="00237F07">
        <w:t xml:space="preserve"> summary of the </w:t>
      </w:r>
      <w:r w:rsidR="00235FD2" w:rsidRPr="00237F07">
        <w:t xml:space="preserve">S-100 </w:t>
      </w:r>
      <w:r w:rsidRPr="00237F07">
        <w:t>portrayal process</w:t>
      </w:r>
      <w:r w:rsidR="008F0427" w:rsidRPr="00237F07">
        <w:t xml:space="preserve">, </w:t>
      </w:r>
      <w:r w:rsidRPr="00237F07">
        <w:t xml:space="preserve">the main elements of </w:t>
      </w:r>
      <w:r w:rsidR="000F2A6A" w:rsidRPr="00237F07">
        <w:t>P</w:t>
      </w:r>
      <w:r w:rsidRPr="00237F07">
        <w:t>ortrayal</w:t>
      </w:r>
      <w:r w:rsidR="008F0427" w:rsidRPr="00237F07">
        <w:t xml:space="preserve"> </w:t>
      </w:r>
      <w:r w:rsidR="000F2A6A" w:rsidRPr="00237F07">
        <w:t>C</w:t>
      </w:r>
      <w:r w:rsidRPr="00237F07">
        <w:t>atalogues</w:t>
      </w:r>
      <w:r w:rsidR="008F0427" w:rsidRPr="00237F07">
        <w:t>, and the alert model</w:t>
      </w:r>
      <w:r w:rsidRPr="00237F07">
        <w:t xml:space="preserve">. More details </w:t>
      </w:r>
      <w:r w:rsidR="00161C04" w:rsidRPr="00237F07">
        <w:t xml:space="preserve">about the process and definitions of </w:t>
      </w:r>
      <w:r w:rsidR="000F2A6A" w:rsidRPr="00237F07">
        <w:t>P</w:t>
      </w:r>
      <w:r w:rsidR="00161C04" w:rsidRPr="00237F07">
        <w:t xml:space="preserve">ortrayal </w:t>
      </w:r>
      <w:r w:rsidR="000F2A6A" w:rsidRPr="00237F07">
        <w:t>C</w:t>
      </w:r>
      <w:r w:rsidR="00161C04" w:rsidRPr="00237F07">
        <w:t>atalogue elements</w:t>
      </w:r>
      <w:r w:rsidR="008F0427" w:rsidRPr="00237F07">
        <w:t xml:space="preserve"> and the alerting model</w:t>
      </w:r>
      <w:r w:rsidR="00161C04" w:rsidRPr="00237F07">
        <w:t xml:space="preserve"> </w:t>
      </w:r>
      <w:r w:rsidRPr="00237F07">
        <w:t>are available in S-100 Parts 9 and 9a.</w:t>
      </w:r>
    </w:p>
    <w:p w14:paraId="72A3851D" w14:textId="433505F3" w:rsidR="00D85A9D" w:rsidRPr="00237F07" w:rsidRDefault="00161C04" w:rsidP="00AA0332">
      <w:pPr>
        <w:spacing w:after="120" w:line="240" w:lineRule="auto"/>
        <w:jc w:val="both"/>
      </w:pPr>
      <w:r w:rsidRPr="00237F07">
        <w:t xml:space="preserve">Later sections of </w:t>
      </w:r>
      <w:del w:id="284" w:author="Grant, David M (52400) CIV USN NIWC ATLANTIC VA (USA)" w:date="2025-02-21T12:52:00Z" w16du:dateUtc="2025-02-21T17:52:00Z">
        <w:r w:rsidRPr="00237F07" w:rsidDel="00F8463D">
          <w:delText>the present</w:delText>
        </w:r>
      </w:del>
      <w:ins w:id="285" w:author="Grant, David M (52400) CIV USN NIWC ATLANTIC VA (USA)" w:date="2025-02-21T12:52:00Z" w16du:dateUtc="2025-02-21T17:52:00Z">
        <w:r w:rsidR="00F8463D">
          <w:t>this</w:t>
        </w:r>
      </w:ins>
      <w:r w:rsidRPr="00237F07">
        <w:t xml:space="preserve"> document describe how the portrayal elements should be used in an ECDIS implementation.</w:t>
      </w:r>
    </w:p>
    <w:p w14:paraId="30CBE76E" w14:textId="77777777" w:rsidR="000F2A6A" w:rsidRPr="00237F07" w:rsidRDefault="000F2A6A" w:rsidP="00AA0332">
      <w:pPr>
        <w:spacing w:after="120" w:line="240" w:lineRule="auto"/>
        <w:jc w:val="both"/>
      </w:pPr>
    </w:p>
    <w:p w14:paraId="45051FF8" w14:textId="22BD27D4" w:rsidR="00EE220D" w:rsidRPr="00237F07" w:rsidRDefault="00EE220D" w:rsidP="00DB7CFE">
      <w:pPr>
        <w:pStyle w:val="Heading2"/>
      </w:pPr>
      <w:bookmarkStart w:id="286" w:name="_Toc194067063"/>
      <w:r w:rsidRPr="00237F07">
        <w:t>Overview of the portrayal process</w:t>
      </w:r>
      <w:bookmarkEnd w:id="286"/>
    </w:p>
    <w:p w14:paraId="594685A0" w14:textId="108EC759" w:rsidR="005543C4" w:rsidRPr="00237F07" w:rsidRDefault="00A10FE8" w:rsidP="00AA0332">
      <w:pPr>
        <w:spacing w:after="120" w:line="240" w:lineRule="auto"/>
        <w:jc w:val="both"/>
      </w:pPr>
      <w:r w:rsidRPr="00237F07">
        <w:t xml:space="preserve">The system has </w:t>
      </w:r>
      <w:r w:rsidR="00D5076B" w:rsidRPr="00237F07">
        <w:t>f</w:t>
      </w:r>
      <w:r w:rsidRPr="00237F07">
        <w:t xml:space="preserve">eature data within its internal database that needs to be portrayed. The System Portrayal Engine transforms the </w:t>
      </w:r>
      <w:r w:rsidR="00D5076B" w:rsidRPr="00237F07">
        <w:t>f</w:t>
      </w:r>
      <w:r w:rsidRPr="00237F07">
        <w:t>eature data into drawing instructions</w:t>
      </w:r>
      <w:r w:rsidR="00D5076B" w:rsidRPr="00237F07">
        <w:t xml:space="preserve"> according to the portrayal rules defined in the </w:t>
      </w:r>
      <w:r w:rsidR="000F2A6A" w:rsidRPr="00237F07">
        <w:t>P</w:t>
      </w:r>
      <w:r w:rsidR="00D5076B" w:rsidRPr="00237F07">
        <w:t xml:space="preserve">ortrayal </w:t>
      </w:r>
      <w:r w:rsidR="000F2A6A" w:rsidRPr="00237F07">
        <w:t>C</w:t>
      </w:r>
      <w:r w:rsidR="00D5076B" w:rsidRPr="00237F07">
        <w:t>atalogue</w:t>
      </w:r>
      <w:r w:rsidRPr="00237F07">
        <w:t xml:space="preserve">. </w:t>
      </w:r>
      <w:r w:rsidR="00341B76" w:rsidRPr="00237F07">
        <w:t xml:space="preserve">The drawing instructions are intermediate data used by the rendering engine to produce the </w:t>
      </w:r>
      <w:r w:rsidR="009D54A5" w:rsidRPr="00237F07">
        <w:t>portrayal</w:t>
      </w:r>
      <w:r w:rsidR="00341B76" w:rsidRPr="00237F07">
        <w:t xml:space="preserve"> output. </w:t>
      </w:r>
      <w:r w:rsidRPr="00237F07">
        <w:t xml:space="preserve">Drawing instructions include such things as references to symbol definitions, priority and filtering information. </w:t>
      </w:r>
      <w:r w:rsidR="00BE7352" w:rsidRPr="00237F07">
        <w:t xml:space="preserve">The symbol definitions contain the details of all graphical elements used for the portrayal. </w:t>
      </w:r>
      <w:r w:rsidRPr="00237F07">
        <w:t>The drawing instructions are processed by the rendering engine to produce the final display</w:t>
      </w:r>
      <w:r w:rsidR="00BE7352" w:rsidRPr="00237F07">
        <w:t xml:space="preserve"> according to the output device</w:t>
      </w:r>
      <w:r w:rsidRPr="00237F07">
        <w:t>.</w:t>
      </w:r>
    </w:p>
    <w:p w14:paraId="50A05D19" w14:textId="335B8271" w:rsidR="00293CE9" w:rsidRPr="00237F07" w:rsidRDefault="005543C4" w:rsidP="00AA0332">
      <w:pPr>
        <w:spacing w:after="120" w:line="240" w:lineRule="auto"/>
        <w:jc w:val="both"/>
      </w:pPr>
      <w:r w:rsidRPr="00237F07">
        <w:t>S-</w:t>
      </w:r>
      <w:r w:rsidR="00A5400C" w:rsidRPr="00237F07">
        <w:t>100 describes</w:t>
      </w:r>
      <w:r w:rsidRPr="00237F07">
        <w:t xml:space="preserve"> </w:t>
      </w:r>
      <w:r w:rsidR="00653147" w:rsidRPr="00237F07">
        <w:t xml:space="preserve">two different portrayal mechanisms, one based on </w:t>
      </w:r>
      <w:r w:rsidRPr="00237F07">
        <w:t xml:space="preserve">XSLT </w:t>
      </w:r>
      <w:r w:rsidR="00653147" w:rsidRPr="00237F07">
        <w:t xml:space="preserve">templates </w:t>
      </w:r>
      <w:r w:rsidRPr="00237F07">
        <w:t xml:space="preserve">and </w:t>
      </w:r>
      <w:r w:rsidR="00653147" w:rsidRPr="00237F07">
        <w:t xml:space="preserve">the other </w:t>
      </w:r>
      <w:ins w:id="287" w:author="Jonathan Pritchard" w:date="2025-03-11T14:47:00Z" w16du:dateUtc="2025-03-11T14:47:00Z">
        <w:r w:rsidR="00B42BF5">
          <w:t xml:space="preserve">based </w:t>
        </w:r>
      </w:ins>
      <w:r w:rsidR="00653147" w:rsidRPr="00237F07">
        <w:t xml:space="preserve">on </w:t>
      </w:r>
      <w:del w:id="288" w:author="Grant, David M (52400) CIV USN NIWC ATLANTIC VA (USA)" w:date="2025-02-21T12:54:00Z" w16du:dateUtc="2025-02-21T17:54:00Z">
        <w:r w:rsidR="00653147" w:rsidRPr="00237F07" w:rsidDel="00756C2F">
          <w:delText xml:space="preserve">a scripting </w:delText>
        </w:r>
        <w:r w:rsidR="009D54A5" w:rsidRPr="00237F07" w:rsidDel="00756C2F">
          <w:delText>architecture</w:delText>
        </w:r>
        <w:r w:rsidR="00653147" w:rsidRPr="00237F07" w:rsidDel="00756C2F">
          <w:delText xml:space="preserve"> based on </w:delText>
        </w:r>
        <w:r w:rsidRPr="00237F07" w:rsidDel="00756C2F">
          <w:delText>Lua</w:delText>
        </w:r>
      </w:del>
      <w:ins w:id="289" w:author="Grant, David M (52400) CIV USN NIWC ATLANTIC VA (USA)" w:date="2025-02-21T12:54:00Z" w16du:dateUtc="2025-02-21T17:54:00Z">
        <w:r w:rsidR="00756C2F">
          <w:t xml:space="preserve">the scripting </w:t>
        </w:r>
      </w:ins>
      <w:ins w:id="290" w:author="Grant, David M (52400) CIV USN NIWC ATLANTIC VA (USA)" w:date="2025-02-21T12:55:00Z" w16du:dateUtc="2025-02-21T17:55:00Z">
        <w:r w:rsidR="00E75DD4">
          <w:t>capability described in S-100 Part 13</w:t>
        </w:r>
      </w:ins>
      <w:r w:rsidRPr="00237F07">
        <w:t xml:space="preserve">. </w:t>
      </w:r>
      <w:r w:rsidR="00D5076B" w:rsidRPr="00237F07">
        <w:t xml:space="preserve">The </w:t>
      </w:r>
      <w:r w:rsidR="00653147" w:rsidRPr="00237F07">
        <w:t>basic</w:t>
      </w:r>
      <w:r w:rsidR="00D5076B" w:rsidRPr="00237F07">
        <w:t xml:space="preserve"> portrayal process is </w:t>
      </w:r>
      <w:r w:rsidR="00653147" w:rsidRPr="00237F07">
        <w:t xml:space="preserve">the same for both, and is </w:t>
      </w:r>
      <w:r w:rsidR="00D5076B" w:rsidRPr="00237F07">
        <w:t>described in S-100 Part 9</w:t>
      </w:r>
      <w:ins w:id="291" w:author="Grant, David M (52400) CIV USN NIWC ATLANTIC VA (USA)" w:date="2025-02-21T12:56:00Z" w16du:dateUtc="2025-02-21T17:56:00Z">
        <w:r w:rsidR="0081247B">
          <w:t xml:space="preserve"> and 9a</w:t>
        </w:r>
      </w:ins>
      <w:del w:id="292" w:author="Grant, David M (52400) CIV USN NIWC ATLANTIC VA (USA)" w:date="2025-02-21T12:56:00Z" w16du:dateUtc="2025-02-21T17:56:00Z">
        <w:r w:rsidRPr="00237F07" w:rsidDel="0081247B">
          <w:delText xml:space="preserve">; variations </w:delText>
        </w:r>
        <w:r w:rsidR="005870DC" w:rsidRPr="00237F07" w:rsidDel="0081247B">
          <w:delText xml:space="preserve">to the process and input/output that are </w:delText>
        </w:r>
        <w:r w:rsidRPr="00237F07" w:rsidDel="0081247B">
          <w:delText xml:space="preserve">required for Lua </w:delText>
        </w:r>
        <w:r w:rsidR="00A5400C" w:rsidRPr="00237F07" w:rsidDel="0081247B">
          <w:delText>P</w:delText>
        </w:r>
        <w:r w:rsidRPr="00237F07" w:rsidDel="0081247B">
          <w:delText xml:space="preserve">ortrayal </w:delText>
        </w:r>
        <w:r w:rsidR="00A5400C" w:rsidRPr="00237F07" w:rsidDel="0081247B">
          <w:delText>C</w:delText>
        </w:r>
        <w:r w:rsidRPr="00237F07" w:rsidDel="0081247B">
          <w:delText xml:space="preserve">atalogues are described in Part </w:delText>
        </w:r>
        <w:r w:rsidR="00D5076B" w:rsidRPr="00237F07" w:rsidDel="0081247B">
          <w:delText>9a</w:delText>
        </w:r>
      </w:del>
      <w:r w:rsidR="00D5076B" w:rsidRPr="00237F07">
        <w:t>.</w:t>
      </w:r>
      <w:r w:rsidR="00F42EC6" w:rsidRPr="00B77A92">
        <w:t xml:space="preserve"> </w:t>
      </w:r>
    </w:p>
    <w:p w14:paraId="7B1DB2A3" w14:textId="52754A5B" w:rsidR="00D5076B" w:rsidRPr="00237F07" w:rsidRDefault="00EC339B" w:rsidP="00AA0332">
      <w:pPr>
        <w:spacing w:after="120" w:line="240" w:lineRule="auto"/>
        <w:jc w:val="both"/>
      </w:pPr>
      <w:r w:rsidRPr="00237F07">
        <w:t>When interoperability is activated and there is an interoperable product loaded to the display, either feature data or drawing instructions (depending on the implementation architecture) are further filtered and/or have their priorities adjusted as specified in the interoperability catalogue.</w:t>
      </w:r>
      <w:r w:rsidR="00127A99" w:rsidRPr="00237F07">
        <w:t xml:space="preserve"> </w:t>
      </w:r>
      <w:r w:rsidR="00D5076B" w:rsidRPr="00237F07">
        <w:t xml:space="preserve">Interoperability processing is described in S-100 Part 16 and </w:t>
      </w:r>
      <w:ins w:id="293" w:author="Jonathan Pritchard" w:date="2025-03-11T14:47:00Z" w16du:dateUtc="2025-03-11T14:47:00Z">
        <w:r w:rsidR="00B42BF5">
          <w:t>in Annexes A and B of this specification (</w:t>
        </w:r>
      </w:ins>
      <w:ins w:id="294" w:author="Jonathan Pritchard" w:date="2025-03-11T14:48:00Z" w16du:dateUtc="2025-03-11T14:48:00Z">
        <w:r w:rsidR="00B42BF5" w:rsidRPr="00522226">
          <w:t xml:space="preserve">Note that </w:t>
        </w:r>
      </w:ins>
      <w:ins w:id="295" w:author="jon pritchard" w:date="2025-03-28T10:28:00Z" w16du:dateUtc="2025-03-28T09:28:00Z">
        <w:r w:rsidR="00522226">
          <w:t xml:space="preserve">such </w:t>
        </w:r>
      </w:ins>
      <w:ins w:id="296" w:author="Jonathan Pritchard" w:date="2025-03-11T14:48:00Z" w16du:dateUtc="2025-03-11T14:48:00Z">
        <w:r w:rsidR="00B42BF5" w:rsidRPr="00522226">
          <w:t>interoperability is not operational in this edition of S-98)</w:t>
        </w:r>
      </w:ins>
      <w:del w:id="297" w:author="Jonathan Pritchard" w:date="2025-03-11T14:47:00Z" w16du:dateUtc="2025-03-11T14:47:00Z">
        <w:r w:rsidR="00D5076B" w:rsidRPr="00522226" w:rsidDel="00B42BF5">
          <w:delText>S-98</w:delText>
        </w:r>
      </w:del>
      <w:r w:rsidR="00D5076B" w:rsidRPr="00522226">
        <w:t>.</w:t>
      </w:r>
      <w:r w:rsidR="001E273F" w:rsidRPr="00237F07">
        <w:t xml:space="preserve"> </w:t>
      </w:r>
    </w:p>
    <w:p w14:paraId="3CC0A134" w14:textId="0223E9A1" w:rsidR="001E273F" w:rsidRPr="00F77BB5" w:rsidDel="00522226" w:rsidRDefault="001E273F" w:rsidP="00AA0332">
      <w:pPr>
        <w:spacing w:after="120" w:line="240" w:lineRule="auto"/>
        <w:jc w:val="both"/>
        <w:rPr>
          <w:del w:id="298" w:author="jon pritchard" w:date="2025-03-28T10:23:00Z" w16du:dateUtc="2025-03-28T09:23:00Z"/>
          <w:strike/>
          <w:rPrChange w:id="299" w:author="Jonathan Pritchard" w:date="2025-03-10T07:52:00Z" w16du:dateUtc="2025-03-10T07:52:00Z">
            <w:rPr>
              <w:del w:id="300" w:author="jon pritchard" w:date="2025-03-28T10:23:00Z" w16du:dateUtc="2025-03-28T09:23:00Z"/>
            </w:rPr>
          </w:rPrChange>
        </w:rPr>
      </w:pPr>
      <w:commentRangeStart w:id="301"/>
      <w:commentRangeStart w:id="302"/>
      <w:del w:id="303" w:author="jon pritchard" w:date="2025-03-28T10:23:00Z" w16du:dateUtc="2025-03-28T09:23:00Z">
        <w:r w:rsidRPr="00F77BB5" w:rsidDel="00522226">
          <w:rPr>
            <w:strike/>
            <w:rPrChange w:id="304" w:author="Jonathan Pritchard" w:date="2025-03-10T07:52:00Z" w16du:dateUtc="2025-03-10T07:52:00Z">
              <w:rPr/>
            </w:rPrChange>
          </w:rPr>
          <w:delText xml:space="preserve">In the absence of interoperability, portrayal is as described in S-100 Part 9. When interoperability is activated the portrayal is modified as specified by the </w:delText>
        </w:r>
        <w:r w:rsidR="00A5400C" w:rsidRPr="00F77BB5" w:rsidDel="00522226">
          <w:rPr>
            <w:strike/>
            <w:rPrChange w:id="305" w:author="Jonathan Pritchard" w:date="2025-03-10T07:52:00Z" w16du:dateUtc="2025-03-10T07:52:00Z">
              <w:rPr/>
            </w:rPrChange>
          </w:rPr>
          <w:delText>I</w:delText>
        </w:r>
        <w:r w:rsidRPr="00F77BB5" w:rsidDel="00522226">
          <w:rPr>
            <w:strike/>
            <w:rPrChange w:id="306" w:author="Jonathan Pritchard" w:date="2025-03-10T07:52:00Z" w16du:dateUtc="2025-03-10T07:52:00Z">
              <w:rPr/>
            </w:rPrChange>
          </w:rPr>
          <w:delText xml:space="preserve">nteroperability </w:delText>
        </w:r>
        <w:r w:rsidR="00A5400C" w:rsidRPr="00F77BB5" w:rsidDel="00522226">
          <w:rPr>
            <w:strike/>
            <w:rPrChange w:id="307" w:author="Jonathan Pritchard" w:date="2025-03-10T07:52:00Z" w16du:dateUtc="2025-03-10T07:52:00Z">
              <w:rPr/>
            </w:rPrChange>
          </w:rPr>
          <w:delText>C</w:delText>
        </w:r>
        <w:r w:rsidRPr="00F77BB5" w:rsidDel="00522226">
          <w:rPr>
            <w:strike/>
            <w:rPrChange w:id="308" w:author="Jonathan Pritchard" w:date="2025-03-10T07:52:00Z" w16du:dateUtc="2025-03-10T07:52:00Z">
              <w:rPr/>
            </w:rPrChange>
          </w:rPr>
          <w:delText>atalogue. Interoperability processing is described in S-100 Part 16 and S-98.</w:delText>
        </w:r>
        <w:commentRangeEnd w:id="301"/>
        <w:r w:rsidR="00633C60" w:rsidRPr="00F77BB5" w:rsidDel="00522226">
          <w:rPr>
            <w:rStyle w:val="CommentReference"/>
            <w:strike/>
            <w:rPrChange w:id="309" w:author="Jonathan Pritchard" w:date="2025-03-10T07:52:00Z" w16du:dateUtc="2025-03-10T07:52:00Z">
              <w:rPr>
                <w:rStyle w:val="CommentReference"/>
              </w:rPr>
            </w:rPrChange>
          </w:rPr>
          <w:commentReference w:id="301"/>
        </w:r>
        <w:commentRangeEnd w:id="302"/>
        <w:r w:rsidR="00F77BB5" w:rsidDel="00522226">
          <w:rPr>
            <w:rStyle w:val="CommentReference"/>
          </w:rPr>
          <w:commentReference w:id="302"/>
        </w:r>
      </w:del>
    </w:p>
    <w:p w14:paraId="40746E8B" w14:textId="77777777" w:rsidR="001E273F" w:rsidRPr="00237F07" w:rsidRDefault="001E273F" w:rsidP="00AA0332">
      <w:pPr>
        <w:spacing w:after="120" w:line="240" w:lineRule="auto"/>
        <w:jc w:val="both"/>
      </w:pPr>
    </w:p>
    <w:p w14:paraId="2268938B" w14:textId="63C99BC0" w:rsidR="00EE220D" w:rsidRPr="00237F07" w:rsidRDefault="00EE220D" w:rsidP="00DB7CFE">
      <w:pPr>
        <w:pStyle w:val="Heading2"/>
      </w:pPr>
      <w:bookmarkStart w:id="310" w:name="_Toc194067064"/>
      <w:r w:rsidRPr="00237F07">
        <w:t xml:space="preserve">Elements of </w:t>
      </w:r>
      <w:r w:rsidR="00AD2F07" w:rsidRPr="00237F07">
        <w:t>S-100 P</w:t>
      </w:r>
      <w:r w:rsidRPr="00237F07">
        <w:t>ortrayal</w:t>
      </w:r>
      <w:bookmarkEnd w:id="310"/>
    </w:p>
    <w:p w14:paraId="770B1E54" w14:textId="3953E51A" w:rsidR="00B42F17" w:rsidRPr="00237F07" w:rsidRDefault="00B42F17" w:rsidP="00214B3A">
      <w:r w:rsidRPr="00237F07">
        <w:t xml:space="preserve">Much of the content of this section is included for information as it is described </w:t>
      </w:r>
      <w:r w:rsidR="00E4260A" w:rsidRPr="00237F07">
        <w:t xml:space="preserve">definitively </w:t>
      </w:r>
      <w:r w:rsidRPr="00237F07">
        <w:t>in S-100 Part 9 and Part 9a</w:t>
      </w:r>
      <w:del w:id="311" w:author="Grant, David M (52400) CIV USN NIWC ATLANTIC VA (USA)" w:date="2025-02-21T13:01:00Z" w16du:dateUtc="2025-02-21T18:01:00Z">
        <w:r w:rsidRPr="00237F07" w:rsidDel="00775716">
          <w:delText xml:space="preserve"> already</w:delText>
        </w:r>
      </w:del>
      <w:r w:rsidRPr="00237F07">
        <w:t>.</w:t>
      </w:r>
      <w:r w:rsidR="009F2D40" w:rsidRPr="00237F07">
        <w:t xml:space="preserve"> </w:t>
      </w:r>
    </w:p>
    <w:p w14:paraId="4107A5FA" w14:textId="52C37A4A" w:rsidR="00EE62F6" w:rsidRPr="00237F07" w:rsidRDefault="00EE62F6" w:rsidP="00B42F17">
      <w:pPr>
        <w:pStyle w:val="Heading3"/>
      </w:pPr>
      <w:bookmarkStart w:id="312" w:name="_Toc194067065"/>
      <w:r w:rsidRPr="00237F07">
        <w:t>Pixmaps</w:t>
      </w:r>
      <w:bookmarkEnd w:id="312"/>
    </w:p>
    <w:p w14:paraId="30373C0E" w14:textId="6F92C22F" w:rsidR="00EE62F6" w:rsidRPr="00237F07" w:rsidRDefault="0016682D" w:rsidP="00A52928">
      <w:pPr>
        <w:spacing w:after="120" w:line="240" w:lineRule="auto"/>
        <w:jc w:val="both"/>
      </w:pPr>
      <w:r w:rsidRPr="00237F07">
        <w:t xml:space="preserve">Pixmaps can be used for defining pattern fills for areas that are not sufficiently described to be symbolised, or for which no symbol exists in the </w:t>
      </w:r>
      <w:r w:rsidR="00A5400C" w:rsidRPr="00237F07">
        <w:t>IHO Geospatial Information (</w:t>
      </w:r>
      <w:r w:rsidRPr="00237F07">
        <w:t>GI</w:t>
      </w:r>
      <w:r w:rsidR="00A5400C" w:rsidRPr="00237F07">
        <w:t>)</w:t>
      </w:r>
      <w:r w:rsidRPr="00237F07">
        <w:t xml:space="preserve"> </w:t>
      </w:r>
      <w:r w:rsidR="00A5400C" w:rsidRPr="00237F07">
        <w:t>R</w:t>
      </w:r>
      <w:r w:rsidRPr="00237F07">
        <w:t>egistry.</w:t>
      </w:r>
    </w:p>
    <w:p w14:paraId="7D90C3D8" w14:textId="54B51F00" w:rsidR="00EE220D" w:rsidRPr="00237F07" w:rsidRDefault="00EE220D" w:rsidP="00B42F17">
      <w:pPr>
        <w:pStyle w:val="Heading3"/>
      </w:pPr>
      <w:bookmarkStart w:id="313" w:name="_Toc194067066"/>
      <w:r w:rsidRPr="00237F07">
        <w:t xml:space="preserve">Colour </w:t>
      </w:r>
      <w:r w:rsidR="00E75C72" w:rsidRPr="00237F07">
        <w:t>c</w:t>
      </w:r>
      <w:r w:rsidRPr="00237F07">
        <w:t xml:space="preserve">oding </w:t>
      </w:r>
      <w:r w:rsidR="00E75C72" w:rsidRPr="00237F07">
        <w:t>s</w:t>
      </w:r>
      <w:r w:rsidRPr="00237F07">
        <w:t>cheme</w:t>
      </w:r>
      <w:bookmarkEnd w:id="313"/>
    </w:p>
    <w:p w14:paraId="267A8B73" w14:textId="141BCE21" w:rsidR="00693E3B" w:rsidRPr="00237F07" w:rsidRDefault="00EE220D" w:rsidP="00A52928">
      <w:pPr>
        <w:spacing w:after="120" w:line="240" w:lineRule="auto"/>
        <w:jc w:val="both"/>
      </w:pPr>
      <w:r w:rsidRPr="00237F07">
        <w:t xml:space="preserve">The </w:t>
      </w:r>
      <w:r w:rsidR="00A5400C" w:rsidRPr="00237F07">
        <w:t>P</w:t>
      </w:r>
      <w:r w:rsidR="00A52928" w:rsidRPr="00237F07">
        <w:t>or</w:t>
      </w:r>
      <w:r w:rsidRPr="00237F07">
        <w:t xml:space="preserve">trayal </w:t>
      </w:r>
      <w:r w:rsidR="00A5400C" w:rsidRPr="00237F07">
        <w:t>C</w:t>
      </w:r>
      <w:r w:rsidRPr="00237F07">
        <w:t xml:space="preserve">atalogue uses a colour scheme, which classifies colours by their usage. Each colour usage is represented by a </w:t>
      </w:r>
      <w:commentRangeStart w:id="314"/>
      <w:del w:id="315" w:author="Grant, David M (52400) CIV USN NIWC ATLANTIC VA (USA)" w:date="2025-02-21T13:02:00Z" w16du:dateUtc="2025-02-21T18:02:00Z">
        <w:r w:rsidR="00B02248" w:rsidRPr="00237F07" w:rsidDel="0052458F">
          <w:delText>five-</w:delText>
        </w:r>
        <w:r w:rsidRPr="00237F07" w:rsidDel="0052458F">
          <w:delText xml:space="preserve">letter </w:delText>
        </w:r>
      </w:del>
      <w:commentRangeEnd w:id="314"/>
      <w:r w:rsidR="00041E41">
        <w:rPr>
          <w:rStyle w:val="CommentReference"/>
        </w:rPr>
        <w:commentReference w:id="314"/>
      </w:r>
      <w:r w:rsidRPr="00237F07">
        <w:t xml:space="preserve">colour token. Each colour token corresponds to a colour definition given in CIE </w:t>
      </w:r>
      <w:r w:rsidR="005E0B00" w:rsidRPr="00237F07">
        <w:t>and</w:t>
      </w:r>
      <w:r w:rsidR="001036AA" w:rsidRPr="00237F07">
        <w:t>/or</w:t>
      </w:r>
      <w:r w:rsidR="005E0B00" w:rsidRPr="00237F07">
        <w:t xml:space="preserve"> sRGB </w:t>
      </w:r>
      <w:r w:rsidRPr="00237F07">
        <w:t>coordinates in one of a set of colour</w:t>
      </w:r>
      <w:r w:rsidR="00632B95" w:rsidRPr="00237F07">
        <w:t>s</w:t>
      </w:r>
      <w:r w:rsidR="00693E3B" w:rsidRPr="00237F07">
        <w:t xml:space="preserve">; each set is intended </w:t>
      </w:r>
      <w:r w:rsidRPr="00237F07">
        <w:t xml:space="preserve">for </w:t>
      </w:r>
      <w:r w:rsidR="00693E3B" w:rsidRPr="00237F07">
        <w:t xml:space="preserve">a </w:t>
      </w:r>
      <w:r w:rsidRPr="00237F07">
        <w:t xml:space="preserve">different bridge lighting </w:t>
      </w:r>
      <w:r w:rsidRPr="00237F07">
        <w:lastRenderedPageBreak/>
        <w:t xml:space="preserve">condition. Each </w:t>
      </w:r>
      <w:r w:rsidR="00693E3B" w:rsidRPr="00237F07">
        <w:t>such set of colours</w:t>
      </w:r>
      <w:r w:rsidRPr="00237F07">
        <w:t xml:space="preserve"> is referred to as a “</w:t>
      </w:r>
      <w:r w:rsidR="00632B95" w:rsidRPr="00237F07">
        <w:t>palette</w:t>
      </w:r>
      <w:r w:rsidRPr="00237F07">
        <w:t xml:space="preserve">” </w:t>
      </w:r>
      <w:r w:rsidR="00693E3B" w:rsidRPr="00237F07">
        <w:t xml:space="preserve">and is generally identified by a descriptive name, </w:t>
      </w:r>
      <w:r w:rsidRPr="00237F07">
        <w:t>such as “Day</w:t>
      </w:r>
      <w:del w:id="316" w:author="Grant, David M (52400) CIV USN NIWC ATLANTIC VA (USA)" w:date="2025-02-21T13:03:00Z" w16du:dateUtc="2025-02-21T18:03:00Z">
        <w:r w:rsidRPr="00237F07" w:rsidDel="00041E41">
          <w:delText>-Bright</w:delText>
        </w:r>
      </w:del>
      <w:r w:rsidRPr="00237F07">
        <w:t>”, “Dusk” and “Night”.</w:t>
      </w:r>
      <w:r w:rsidR="00693E3B" w:rsidRPr="00237F07">
        <w:t xml:space="preserve"> </w:t>
      </w:r>
      <w:r w:rsidR="00524263" w:rsidRPr="00237F07">
        <w:t>A particular colour token is often assigned different CIE/sRGB coordinates in different palettes (especially day/night/dusk palettes).</w:t>
      </w:r>
    </w:p>
    <w:p w14:paraId="6C14DC41" w14:textId="53D1AB49" w:rsidR="00693E3B" w:rsidRPr="00237F07" w:rsidRDefault="00693E3B" w:rsidP="00A52928">
      <w:pPr>
        <w:spacing w:after="120" w:line="240" w:lineRule="auto"/>
        <w:jc w:val="both"/>
      </w:pPr>
      <w:r w:rsidRPr="00237F07">
        <w:t xml:space="preserve">A “colour profile”, as the term is used in S-100, is a collection of </w:t>
      </w:r>
      <w:commentRangeStart w:id="317"/>
      <w:del w:id="318" w:author="Grant, David M (52400) CIV USN NIWC ATLANTIC VA (USA)" w:date="2025-02-21T13:05:00Z" w16du:dateUtc="2025-02-21T18:05:00Z">
        <w:r w:rsidRPr="00237F07" w:rsidDel="00716164">
          <w:delText>different palettes</w:delText>
        </w:r>
      </w:del>
      <w:ins w:id="319" w:author="Grant, David M (52400) CIV USN NIWC ATLANTIC VA (USA)" w:date="2025-02-21T13:05:00Z" w16du:dateUtc="2025-02-21T18:05:00Z">
        <w:r w:rsidR="00716164">
          <w:t>tokens</w:t>
        </w:r>
      </w:ins>
      <w:r w:rsidR="00524263" w:rsidRPr="00237F07">
        <w:t xml:space="preserve"> </w:t>
      </w:r>
      <w:commentRangeEnd w:id="317"/>
      <w:r w:rsidR="00716164">
        <w:rPr>
          <w:rStyle w:val="CommentReference"/>
        </w:rPr>
        <w:commentReference w:id="317"/>
      </w:r>
      <w:r w:rsidR="00524263" w:rsidRPr="00237F07">
        <w:t>within a single XML file</w:t>
      </w:r>
      <w:r w:rsidRPr="00237F07">
        <w:t>.</w:t>
      </w:r>
      <w:r w:rsidR="00524263" w:rsidRPr="00237F07">
        <w:t xml:space="preserve"> An ECDIS </w:t>
      </w:r>
      <w:r w:rsidR="00796161" w:rsidRPr="00237F07">
        <w:t xml:space="preserve">makes </w:t>
      </w:r>
      <w:r w:rsidR="00524263" w:rsidRPr="00237F07">
        <w:t xml:space="preserve">palettes for day, night, and dusk conditions available on the </w:t>
      </w:r>
      <w:r w:rsidR="00B02248" w:rsidRPr="00237F07">
        <w:t>system</w:t>
      </w:r>
      <w:r w:rsidR="002759B2" w:rsidRPr="00237F07">
        <w:t xml:space="preserve"> (MSC </w:t>
      </w:r>
      <w:r w:rsidR="00F00C10" w:rsidRPr="00237F07">
        <w:t>530(106)</w:t>
      </w:r>
      <w:r w:rsidR="002759B2" w:rsidRPr="00237F07">
        <w:t xml:space="preserve"> / A10.4</w:t>
      </w:r>
      <w:r w:rsidR="00524263" w:rsidRPr="00237F07">
        <w:t xml:space="preserve">. </w:t>
      </w:r>
    </w:p>
    <w:p w14:paraId="28A36B57" w14:textId="13A1ACF9" w:rsidR="00EE220D" w:rsidRPr="00B77A92" w:rsidRDefault="00EE220D" w:rsidP="00A52928">
      <w:pPr>
        <w:spacing w:after="120" w:line="240" w:lineRule="auto"/>
        <w:jc w:val="both"/>
      </w:pPr>
      <w:r w:rsidRPr="00B77A92">
        <w:t xml:space="preserve">Symbols, fill styles and line styles refer to the </w:t>
      </w:r>
      <w:del w:id="320" w:author="Grant, David M (52400) CIV USN NIWC ATLANTIC VA (USA)" w:date="2025-02-21T13:06:00Z" w16du:dateUtc="2025-02-21T18:06:00Z">
        <w:r w:rsidRPr="00B77A92" w:rsidDel="002E2BBC">
          <w:delText xml:space="preserve">colour tables by using the standardized </w:delText>
        </w:r>
      </w:del>
      <w:r w:rsidRPr="00B77A92">
        <w:t>colour tokens as part of the symbol definition.</w:t>
      </w:r>
    </w:p>
    <w:p w14:paraId="5884DCA9" w14:textId="79E45B71" w:rsidR="00EE220D" w:rsidRPr="00B77A92" w:rsidRDefault="00EE220D" w:rsidP="00A13F5A">
      <w:pPr>
        <w:pStyle w:val="Heading3"/>
      </w:pPr>
      <w:bookmarkStart w:id="321" w:name="_Toc194067067"/>
      <w:r w:rsidRPr="00B77A92">
        <w:t>Symbols</w:t>
      </w:r>
      <w:bookmarkEnd w:id="321"/>
    </w:p>
    <w:p w14:paraId="07A4A7BC" w14:textId="4224CCD0" w:rsidR="00EE62F6" w:rsidRPr="00B77A92" w:rsidRDefault="00EE220D" w:rsidP="00A52928">
      <w:pPr>
        <w:spacing w:after="120" w:line="240" w:lineRule="auto"/>
        <w:jc w:val="both"/>
      </w:pPr>
      <w:r w:rsidRPr="00B77A92">
        <w:t xml:space="preserve">The </w:t>
      </w:r>
      <w:r w:rsidR="00A5400C" w:rsidRPr="00B77A92">
        <w:t>P</w:t>
      </w:r>
      <w:r w:rsidRPr="00B77A92">
        <w:t xml:space="preserve">ortrayal </w:t>
      </w:r>
      <w:r w:rsidR="00A5400C" w:rsidRPr="00B77A92">
        <w:t>C</w:t>
      </w:r>
      <w:r w:rsidRPr="00B77A92">
        <w:t xml:space="preserve">atalogue </w:t>
      </w:r>
      <w:r w:rsidR="00A5400C" w:rsidRPr="00B77A92">
        <w:t>provides a</w:t>
      </w:r>
      <w:r w:rsidRPr="00B77A92">
        <w:t xml:space="preserve"> set of symbols</w:t>
      </w:r>
      <w:r w:rsidR="00796161" w:rsidRPr="00B77A92">
        <w:t>.</w:t>
      </w:r>
      <w:ins w:id="322" w:author="Jonathan Pritchard" w:date="2025-03-13T16:09:00Z" w16du:dateUtc="2025-03-13T16:09:00Z">
        <w:r w:rsidR="0082322B">
          <w:t xml:space="preserve"> </w:t>
        </w:r>
      </w:ins>
      <w:ins w:id="323" w:author="Jonathan Pritchard" w:date="2025-03-13T16:09:00Z">
        <w:r w:rsidR="0082322B" w:rsidRPr="0082322B">
          <w:t>These symbols are encoded as SVG files which conform to the S-100 SVG profile</w:t>
        </w:r>
      </w:ins>
      <w:r w:rsidR="00796161" w:rsidRPr="00B77A92">
        <w:t xml:space="preserve"> </w:t>
      </w:r>
      <w:commentRangeStart w:id="324"/>
      <w:del w:id="325" w:author="jon pritchard" w:date="2025-03-28T10:28:00Z" w16du:dateUtc="2025-03-28T09:28:00Z">
        <w:r w:rsidRPr="0082322B" w:rsidDel="00522226">
          <w:rPr>
            <w:strike/>
            <w:rPrChange w:id="326" w:author="Jonathan Pritchard" w:date="2025-03-13T16:09:00Z" w16du:dateUtc="2025-03-13T16:09:00Z">
              <w:rPr/>
            </w:rPrChange>
          </w:rPr>
          <w:delText>The symbols for point features are generally based on the traditional paper chart symbols and, in addition a set of more compact, but more visible, 'simplified' buoy and beacon symbols are provided for use under difficult viewing conditions.</w:delText>
        </w:r>
        <w:commentRangeEnd w:id="324"/>
        <w:r w:rsidR="00A20E43" w:rsidRPr="0082322B" w:rsidDel="00522226">
          <w:rPr>
            <w:rStyle w:val="CommentReference"/>
            <w:strike/>
            <w:rPrChange w:id="327" w:author="Jonathan Pritchard" w:date="2025-03-13T16:09:00Z" w16du:dateUtc="2025-03-13T16:09:00Z">
              <w:rPr>
                <w:rStyle w:val="CommentReference"/>
              </w:rPr>
            </w:rPrChange>
          </w:rPr>
          <w:commentReference w:id="324"/>
        </w:r>
      </w:del>
    </w:p>
    <w:p w14:paraId="61A33353" w14:textId="312F00E7" w:rsidR="00EE220D" w:rsidRPr="00B77A92" w:rsidRDefault="00EE220D" w:rsidP="00A13F5A">
      <w:pPr>
        <w:pStyle w:val="Heading3"/>
      </w:pPr>
      <w:bookmarkStart w:id="328" w:name="_Toc194067068"/>
      <w:r w:rsidRPr="00B77A92">
        <w:t xml:space="preserve">Area </w:t>
      </w:r>
      <w:r w:rsidR="00E75C72" w:rsidRPr="00B77A92">
        <w:t>f</w:t>
      </w:r>
      <w:r w:rsidRPr="00B77A92">
        <w:t>ills</w:t>
      </w:r>
      <w:bookmarkEnd w:id="328"/>
    </w:p>
    <w:p w14:paraId="4CF4D796" w14:textId="2D76C9AB" w:rsidR="00EE220D" w:rsidRPr="00B77A92" w:rsidRDefault="00EE220D" w:rsidP="00A52928">
      <w:pPr>
        <w:spacing w:after="120" w:line="240" w:lineRule="auto"/>
        <w:jc w:val="both"/>
      </w:pPr>
      <w:r w:rsidRPr="00B77A92">
        <w:t xml:space="preserve">The </w:t>
      </w:r>
      <w:r w:rsidR="00A5400C" w:rsidRPr="00B77A92">
        <w:t>P</w:t>
      </w:r>
      <w:r w:rsidRPr="00B77A92">
        <w:t xml:space="preserve">ortrayal </w:t>
      </w:r>
      <w:r w:rsidR="00A5400C" w:rsidRPr="00B77A92">
        <w:t>C</w:t>
      </w:r>
      <w:r w:rsidRPr="00B77A92">
        <w:t xml:space="preserve">atalogue offers various ways to fill areas. They can be filled with an opaque colour; with a colour shown with some transparency; or with a pattern of symbols (fill pattern) or with a centred symbol. Fill patterns and centred symbols are </w:t>
      </w:r>
      <w:del w:id="329" w:author="Grant, David M (52400) CIV USN NIWC ATLANTIC VA (USA)" w:date="2025-02-21T13:10:00Z" w16du:dateUtc="2025-02-21T18:10:00Z">
        <w:r w:rsidRPr="00B77A92" w:rsidDel="00F31370">
          <w:delText xml:space="preserve">introduced as </w:delText>
        </w:r>
      </w:del>
      <w:r w:rsidRPr="00B77A92">
        <w:t xml:space="preserve">a solution for the symbolization of areas in special situations. </w:t>
      </w:r>
      <w:commentRangeStart w:id="330"/>
      <w:del w:id="331" w:author="Grant, David M (52400) CIV USN NIWC ATLANTIC VA (USA)" w:date="2025-02-21T13:12:00Z" w16du:dateUtc="2025-02-21T18:12:00Z">
        <w:r w:rsidRPr="00B77A92" w:rsidDel="0000701D">
          <w:delText>A fill pattern showing arrows does not have a certain position on the chart like the paper chart arrow symbol. It shows up as long as any part of the traffic separation lane can be seen on the screen. A centred symbol moves to the centre of the part of the area that remains in the display window.</w:delText>
        </w:r>
        <w:r w:rsidR="00015341" w:rsidRPr="00B77A92" w:rsidDel="0000701D">
          <w:delText xml:space="preserve"> </w:delText>
        </w:r>
      </w:del>
      <w:commentRangeEnd w:id="330"/>
      <w:r w:rsidR="00114A3C">
        <w:rPr>
          <w:rStyle w:val="CommentReference"/>
        </w:rPr>
        <w:commentReference w:id="330"/>
      </w:r>
      <w:r w:rsidR="00015341" w:rsidRPr="00B77A92">
        <w:t xml:space="preserve">Fill patterns or centred area symbols </w:t>
      </w:r>
      <w:r w:rsidR="00D802E7" w:rsidRPr="00B77A92">
        <w:t>may</w:t>
      </w:r>
      <w:r w:rsidR="00015341" w:rsidRPr="00B77A92">
        <w:t xml:space="preserve"> be used to symbolize the case when the entire display window lies within an area</w:t>
      </w:r>
      <w:ins w:id="332" w:author="Grant, David M (52400) CIV USN NIWC ATLANTIC VA (USA)" w:date="2025-02-21T13:10:00Z" w16du:dateUtc="2025-02-21T18:10:00Z">
        <w:r w:rsidR="00002919">
          <w:t xml:space="preserve"> (the area boundar</w:t>
        </w:r>
        <w:r w:rsidR="00F31370">
          <w:t>y is not visible)</w:t>
        </w:r>
      </w:ins>
      <w:r w:rsidR="00015341" w:rsidRPr="00B77A92">
        <w:t>.</w:t>
      </w:r>
    </w:p>
    <w:p w14:paraId="08F3641F" w14:textId="75307997" w:rsidR="00771A11" w:rsidRPr="00B77A92" w:rsidDel="005B34C2" w:rsidRDefault="00EE220D" w:rsidP="00A52928">
      <w:pPr>
        <w:spacing w:after="120" w:line="240" w:lineRule="auto"/>
        <w:jc w:val="both"/>
        <w:rPr>
          <w:del w:id="333" w:author="Grant, David M (52400) CIV USN NIWC ATLANTIC VA (USA)" w:date="2025-02-21T13:08:00Z" w16du:dateUtc="2025-02-21T18:08:00Z"/>
        </w:rPr>
      </w:pPr>
      <w:commentRangeStart w:id="334"/>
      <w:del w:id="335" w:author="Grant, David M (52400) CIV USN NIWC ATLANTIC VA (USA)" w:date="2025-02-21T13:08:00Z" w16du:dateUtc="2025-02-21T18:08:00Z">
        <w:r w:rsidRPr="00B77A92" w:rsidDel="005B34C2">
          <w:delText xml:space="preserve">The </w:delText>
        </w:r>
        <w:r w:rsidR="00A5400C" w:rsidRPr="00B77A92" w:rsidDel="005B34C2">
          <w:delText>P</w:delText>
        </w:r>
        <w:r w:rsidRPr="00B77A92" w:rsidDel="005B34C2">
          <w:delText xml:space="preserve">ortrayal </w:delText>
        </w:r>
        <w:r w:rsidR="00A5400C" w:rsidRPr="00B77A92" w:rsidDel="005B34C2">
          <w:delText>C</w:delText>
        </w:r>
        <w:r w:rsidRPr="00B77A92" w:rsidDel="005B34C2">
          <w:delText>atalogue provides two options for area boundaries, referred to as “plain” and “symbolised”.</w:delText>
        </w:r>
      </w:del>
      <w:commentRangeEnd w:id="334"/>
      <w:r w:rsidR="005B34C2">
        <w:rPr>
          <w:rStyle w:val="CommentReference"/>
        </w:rPr>
        <w:commentReference w:id="334"/>
      </w:r>
    </w:p>
    <w:p w14:paraId="67FF6690" w14:textId="5C5EAF49" w:rsidR="00EE220D" w:rsidRPr="00B77A92" w:rsidDel="00C76912" w:rsidRDefault="00EE220D" w:rsidP="00A52928">
      <w:pPr>
        <w:spacing w:after="120" w:line="240" w:lineRule="auto"/>
        <w:jc w:val="both"/>
        <w:rPr>
          <w:del w:id="336" w:author="Grant, David M (52400) CIV USN NIWC ATLANTIC VA (USA)" w:date="2025-02-21T13:13:00Z" w16du:dateUtc="2025-02-21T18:13:00Z"/>
        </w:rPr>
      </w:pPr>
      <w:commentRangeStart w:id="337"/>
      <w:del w:id="338" w:author="Grant, David M (52400) CIV USN NIWC ATLANTIC VA (USA)" w:date="2025-02-21T13:13:00Z" w16du:dateUtc="2025-02-21T18:13:00Z">
        <w:r w:rsidRPr="00B77A92" w:rsidDel="00C76912">
          <w:delText>Cent</w:delText>
        </w:r>
        <w:r w:rsidR="00771A11" w:rsidRPr="00B77A92" w:rsidDel="00C76912">
          <w:delText>r</w:delText>
        </w:r>
        <w:r w:rsidRPr="00B77A92" w:rsidDel="00C76912">
          <w:delText xml:space="preserve">ed symbols </w:delText>
        </w:r>
        <w:r w:rsidR="009F2D40" w:rsidRPr="00B77A92" w:rsidDel="00C76912">
          <w:delText xml:space="preserve">are </w:delText>
        </w:r>
        <w:r w:rsidRPr="00B77A92" w:rsidDel="00C76912">
          <w:delText xml:space="preserve">used with symbolized boundaries to symbolize the case when the entire display window lies within an area. </w:delText>
        </w:r>
      </w:del>
      <w:commentRangeEnd w:id="337"/>
      <w:r w:rsidR="00C76912">
        <w:rPr>
          <w:rStyle w:val="CommentReference"/>
        </w:rPr>
        <w:commentReference w:id="337"/>
      </w:r>
    </w:p>
    <w:p w14:paraId="4C0E90AE" w14:textId="3949ADA0" w:rsidR="00EE220D" w:rsidRPr="00B77A92" w:rsidRDefault="00EE220D" w:rsidP="00A52928">
      <w:pPr>
        <w:spacing w:after="120" w:line="240" w:lineRule="auto"/>
        <w:jc w:val="both"/>
      </w:pPr>
      <w:r w:rsidRPr="00B77A92">
        <w:t xml:space="preserve">Area boundaries </w:t>
      </w:r>
      <w:r w:rsidR="00771A11" w:rsidRPr="00B77A92">
        <w:t>should</w:t>
      </w:r>
      <w:r w:rsidRPr="00B77A92">
        <w:t xml:space="preserve"> not be visible on the edge of the display window when the display window is enclosed by an area</w:t>
      </w:r>
      <w:r w:rsidR="005E0B00" w:rsidRPr="00B77A92">
        <w:t>.</w:t>
      </w:r>
      <w:r w:rsidR="00771A11" w:rsidRPr="00B77A92">
        <w:t xml:space="preserve"> Howeve</w:t>
      </w:r>
      <w:r w:rsidR="00B87412" w:rsidRPr="00B77A92">
        <w:t>r</w:t>
      </w:r>
      <w:r w:rsidR="00771A11" w:rsidRPr="00B77A92">
        <w:t>, if the boundary is actually on the edge of the display window, it should be visible.</w:t>
      </w:r>
    </w:p>
    <w:p w14:paraId="5A96A5B2" w14:textId="3EEBFF8B" w:rsidR="006F4147" w:rsidRPr="004A6E2D" w:rsidDel="00522226" w:rsidRDefault="006F4147" w:rsidP="00A52928">
      <w:pPr>
        <w:spacing w:after="120" w:line="240" w:lineRule="auto"/>
        <w:jc w:val="both"/>
        <w:rPr>
          <w:del w:id="339" w:author="jon pritchard" w:date="2025-03-28T10:28:00Z" w16du:dateUtc="2025-03-28T09:28:00Z"/>
          <w:strike/>
          <w:rPrChange w:id="340" w:author="Jonathan Pritchard" w:date="2025-03-25T05:35:00Z" w16du:dateUtc="2025-03-25T04:35:00Z">
            <w:rPr>
              <w:del w:id="341" w:author="jon pritchard" w:date="2025-03-28T10:28:00Z" w16du:dateUtc="2025-03-28T09:28:00Z"/>
            </w:rPr>
          </w:rPrChange>
        </w:rPr>
      </w:pPr>
      <w:commentRangeStart w:id="342"/>
      <w:del w:id="343" w:author="jon pritchard" w:date="2025-03-28T10:28:00Z" w16du:dateUtc="2025-03-28T09:28:00Z">
        <w:r w:rsidRPr="004A6E2D" w:rsidDel="00522226">
          <w:rPr>
            <w:strike/>
            <w:rPrChange w:id="344" w:author="Jonathan Pritchard" w:date="2025-03-25T05:35:00Z" w16du:dateUtc="2025-03-25T04:35:00Z">
              <w:rPr/>
            </w:rPrChange>
          </w:rPr>
          <w:delText>In the context of S-100</w:delText>
        </w:r>
        <w:r w:rsidR="00AD2F07" w:rsidRPr="004A6E2D" w:rsidDel="00522226">
          <w:rPr>
            <w:strike/>
            <w:rPrChange w:id="345" w:author="Jonathan Pritchard" w:date="2025-03-25T05:35:00Z" w16du:dateUtc="2025-03-25T04:35:00Z">
              <w:rPr/>
            </w:rPrChange>
          </w:rPr>
          <w:delText>,</w:delText>
        </w:r>
        <w:r w:rsidRPr="004A6E2D" w:rsidDel="00522226">
          <w:rPr>
            <w:strike/>
            <w:rPrChange w:id="346" w:author="Jonathan Pritchard" w:date="2025-03-25T05:35:00Z" w16du:dateUtc="2025-03-25T04:35:00Z">
              <w:rPr/>
            </w:rPrChange>
          </w:rPr>
          <w:delText xml:space="preserve"> area fills </w:delText>
        </w:r>
        <w:commentRangeStart w:id="347"/>
        <w:r w:rsidRPr="004A6E2D" w:rsidDel="00522226">
          <w:rPr>
            <w:strike/>
            <w:rPrChange w:id="348" w:author="Jonathan Pritchard" w:date="2025-03-25T05:35:00Z" w16du:dateUtc="2025-03-25T04:35:00Z">
              <w:rPr/>
            </w:rPrChange>
          </w:rPr>
          <w:delText xml:space="preserve">effect </w:delText>
        </w:r>
        <w:commentRangeEnd w:id="347"/>
        <w:r w:rsidR="00672B5F" w:rsidRPr="004A6E2D" w:rsidDel="00522226">
          <w:rPr>
            <w:rStyle w:val="CommentReference"/>
            <w:strike/>
            <w:rPrChange w:id="349" w:author="Jonathan Pritchard" w:date="2025-03-25T05:35:00Z" w16du:dateUtc="2025-03-25T04:35:00Z">
              <w:rPr>
                <w:rStyle w:val="CommentReference"/>
              </w:rPr>
            </w:rPrChange>
          </w:rPr>
          <w:commentReference w:id="347"/>
        </w:r>
        <w:r w:rsidRPr="004A6E2D" w:rsidDel="00522226">
          <w:rPr>
            <w:strike/>
            <w:rPrChange w:id="350" w:author="Jonathan Pritchard" w:date="2025-03-25T05:35:00Z" w16du:dateUtc="2025-03-25T04:35:00Z">
              <w:rPr/>
            </w:rPrChange>
          </w:rPr>
          <w:delText>surface geometry portrayal.</w:delText>
        </w:r>
        <w:commentRangeEnd w:id="342"/>
        <w:r w:rsidR="00955A8A" w:rsidRPr="004A6E2D" w:rsidDel="00522226">
          <w:rPr>
            <w:rStyle w:val="CommentReference"/>
            <w:strike/>
            <w:rPrChange w:id="351" w:author="Jonathan Pritchard" w:date="2025-03-25T05:35:00Z" w16du:dateUtc="2025-03-25T04:35:00Z">
              <w:rPr>
                <w:rStyle w:val="CommentReference"/>
              </w:rPr>
            </w:rPrChange>
          </w:rPr>
          <w:commentReference w:id="342"/>
        </w:r>
        <w:bookmarkStart w:id="352" w:name="_Toc194061679"/>
        <w:bookmarkStart w:id="353" w:name="_Toc194067069"/>
        <w:bookmarkEnd w:id="352"/>
        <w:bookmarkEnd w:id="353"/>
      </w:del>
    </w:p>
    <w:p w14:paraId="65D15267" w14:textId="5386D25C" w:rsidR="00EE220D" w:rsidRPr="00B77A92" w:rsidRDefault="00EE220D" w:rsidP="00A13F5A">
      <w:pPr>
        <w:pStyle w:val="Heading3"/>
      </w:pPr>
      <w:bookmarkStart w:id="354" w:name="_Toc194067070"/>
      <w:r w:rsidRPr="00B77A92">
        <w:t xml:space="preserve">Line </w:t>
      </w:r>
      <w:r w:rsidR="00E75C72" w:rsidRPr="00B77A92">
        <w:t>s</w:t>
      </w:r>
      <w:r w:rsidRPr="00B77A92">
        <w:t>tyles</w:t>
      </w:r>
      <w:bookmarkEnd w:id="354"/>
    </w:p>
    <w:p w14:paraId="4BB6FCEF" w14:textId="1798C1B4" w:rsidR="00F346C8" w:rsidRPr="00B77A92" w:rsidRDefault="00EE220D" w:rsidP="00A52928">
      <w:pPr>
        <w:spacing w:after="120" w:line="240" w:lineRule="auto"/>
        <w:jc w:val="both"/>
      </w:pPr>
      <w:r w:rsidRPr="00B77A92">
        <w:t xml:space="preserve">The </w:t>
      </w:r>
      <w:r w:rsidR="00A5400C" w:rsidRPr="00B77A92">
        <w:t>P</w:t>
      </w:r>
      <w:r w:rsidRPr="00B77A92">
        <w:t xml:space="preserve">ortrayal </w:t>
      </w:r>
      <w:r w:rsidR="00A5400C" w:rsidRPr="00B77A92">
        <w:t>C</w:t>
      </w:r>
      <w:r w:rsidRPr="00B77A92">
        <w:t>atalogue uses two types of line styles: simple line styles and complex line styles. Simple line styles are solid, dashed or dotted lines with varying colour and thickness</w:t>
      </w:r>
      <w:r w:rsidR="00F346C8" w:rsidRPr="00B77A92">
        <w:t xml:space="preserve"> (width or stroke width)</w:t>
      </w:r>
      <w:r w:rsidRPr="00B77A92">
        <w:t>. Complex</w:t>
      </w:r>
      <w:r w:rsidR="00F346C8" w:rsidRPr="00B77A92">
        <w:t xml:space="preserve"> (or “composit</w:t>
      </w:r>
      <w:r w:rsidR="000071F4" w:rsidRPr="00B77A92">
        <w:t>e”)</w:t>
      </w:r>
      <w:r w:rsidRPr="00B77A92">
        <w:t xml:space="preserve"> line styles are composed of repeating line patterns.</w:t>
      </w:r>
    </w:p>
    <w:p w14:paraId="2A53288A" w14:textId="0C165F7B" w:rsidR="00EE220D" w:rsidRPr="00B77A92" w:rsidRDefault="00F346C8" w:rsidP="00A52928">
      <w:pPr>
        <w:spacing w:after="120" w:line="240" w:lineRule="auto"/>
        <w:jc w:val="both"/>
      </w:pPr>
      <w:r w:rsidRPr="00B77A92">
        <w:t xml:space="preserve">Simple line styles are generally described by continuity, width, and colour. The full specification of a simple line style may also include other elements such as dash interval, cap and join types (see S-100 </w:t>
      </w:r>
      <w:r w:rsidR="00A5400C" w:rsidRPr="00B77A92">
        <w:t xml:space="preserve">clauses </w:t>
      </w:r>
      <w:r w:rsidRPr="00B77A92">
        <w:t xml:space="preserve">9-12.4 and 9a-11.2.2.3), defaults for which may be set in the </w:t>
      </w:r>
      <w:r w:rsidR="00A5400C" w:rsidRPr="00B77A92">
        <w:t>P</w:t>
      </w:r>
      <w:r w:rsidRPr="00B77A92">
        <w:t xml:space="preserve">ortrayal </w:t>
      </w:r>
      <w:r w:rsidR="00A5400C" w:rsidRPr="00B77A92">
        <w:t>C</w:t>
      </w:r>
      <w:r w:rsidRPr="00B77A92">
        <w:t>atalogue. Complex line styles consist of additional elements, described in S-100 9-12.4 and 9a-11.2.2.3.</w:t>
      </w:r>
    </w:p>
    <w:p w14:paraId="00564AF7" w14:textId="5159AAA1" w:rsidR="006F4147" w:rsidRPr="00B77A92" w:rsidRDefault="00D91128" w:rsidP="00A52928">
      <w:pPr>
        <w:spacing w:after="120" w:line="240" w:lineRule="auto"/>
        <w:jc w:val="both"/>
      </w:pPr>
      <w:r w:rsidRPr="00B77A92">
        <w:t>Complex linestyles may be one-sided (symbols, text, etc., which are part of the line extend to only one side of the line) or two-sided (symbols, text, etc. extend on both sides of the line).</w:t>
      </w:r>
    </w:p>
    <w:p w14:paraId="7A6AE9B0" w14:textId="002C1916" w:rsidR="00D1276E" w:rsidRPr="00B77A92" w:rsidRDefault="00D1276E" w:rsidP="00D1276E">
      <w:pPr>
        <w:pStyle w:val="Heading3"/>
      </w:pPr>
      <w:bookmarkStart w:id="355" w:name="_Toc175130120"/>
      <w:bookmarkStart w:id="356" w:name="_Toc194067071"/>
      <w:bookmarkEnd w:id="355"/>
      <w:r w:rsidRPr="00B77A92">
        <w:t>Portrayal of Shared Edges.</w:t>
      </w:r>
      <w:bookmarkEnd w:id="356"/>
    </w:p>
    <w:p w14:paraId="7294000B" w14:textId="17C9C1FD" w:rsidR="00D1276E" w:rsidRPr="00B77A92" w:rsidRDefault="009523B2" w:rsidP="00D1276E">
      <w:pPr>
        <w:spacing w:after="120" w:line="240" w:lineRule="auto"/>
        <w:jc w:val="both"/>
      </w:pPr>
      <w:commentRangeStart w:id="357"/>
      <w:del w:id="358" w:author="Grant, David M (52400) CIV USN NIWC ATLANTIC VA (USA)" w:date="2025-02-21T13:16:00Z" w16du:dateUtc="2025-02-21T18:16:00Z">
        <w:r w:rsidRPr="00B77A92" w:rsidDel="00955A8A">
          <w:delText xml:space="preserve">In the context of S-100 line styles affect curve geometry portrayal. </w:delText>
        </w:r>
      </w:del>
      <w:commentRangeEnd w:id="357"/>
      <w:r w:rsidR="00600C1C">
        <w:rPr>
          <w:rStyle w:val="CommentReference"/>
        </w:rPr>
        <w:commentReference w:id="357"/>
      </w:r>
      <w:r w:rsidR="00D1276E" w:rsidRPr="00B77A92">
        <w:t>Shared edges portrayed with dash patterns may be presented incorrectly to the mariner when the ECDIS draws the edge in both directions. This issue can occur along the shared edges of features which abut, such as restricted areas or anchorages where adjacent edges are drawn in opposite directions.</w:t>
      </w:r>
    </w:p>
    <w:p w14:paraId="32D2909F" w14:textId="77777777" w:rsidR="00D1276E" w:rsidRPr="00B77A92" w:rsidRDefault="00D1276E" w:rsidP="00D1276E">
      <w:pPr>
        <w:spacing w:after="120" w:line="240" w:lineRule="auto"/>
        <w:jc w:val="both"/>
      </w:pPr>
      <w:r w:rsidRPr="00B77A92">
        <w:t>Rendering the dash pattern in both directions can alter the pattern from what is intended, and in some cases may result in a solid line.</w:t>
      </w:r>
    </w:p>
    <w:p w14:paraId="5302E985" w14:textId="77777777" w:rsidR="00D1276E" w:rsidRPr="00F87E8E" w:rsidRDefault="00D1276E" w:rsidP="00D1276E">
      <w:pPr>
        <w:spacing w:after="120" w:line="240" w:lineRule="auto"/>
        <w:jc w:val="both"/>
        <w:rPr>
          <w:sz w:val="18"/>
          <w:szCs w:val="18"/>
        </w:rPr>
      </w:pPr>
      <w:r w:rsidRPr="00F87E8E">
        <w:rPr>
          <w:rFonts w:eastAsiaTheme="minorHAnsi" w:cs="Arial"/>
          <w:color w:val="000000"/>
          <w:lang w:eastAsia="en-US"/>
        </w:rPr>
        <w:t>In the figure below, note the edges under the green highlight: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84"/>
      </w:tblGrid>
      <w:tr w:rsidR="00D1276E" w:rsidRPr="00B77A92" w14:paraId="16FBC9A7" w14:textId="77777777" w:rsidTr="00D343CC">
        <w:tc>
          <w:tcPr>
            <w:tcW w:w="4661" w:type="dxa"/>
          </w:tcPr>
          <w:p w14:paraId="31C57147" w14:textId="77777777" w:rsidR="00D1276E" w:rsidRPr="00B77A92" w:rsidRDefault="00D1276E" w:rsidP="00D343CC">
            <w:pPr>
              <w:spacing w:after="120"/>
              <w:jc w:val="center"/>
            </w:pPr>
            <w:r w:rsidRPr="00A527F0">
              <w:rPr>
                <w:noProof/>
              </w:rPr>
              <w:drawing>
                <wp:inline distT="0" distB="0" distL="0" distR="0" wp14:anchorId="34290EBB" wp14:editId="2626FE77">
                  <wp:extent cx="1862983" cy="1298946"/>
                  <wp:effectExtent l="0" t="0" r="0" b="0"/>
                  <wp:docPr id="150567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4773" cy="1307166"/>
                          </a:xfrm>
                          <a:prstGeom prst="rect">
                            <a:avLst/>
                          </a:prstGeom>
                          <a:noFill/>
                          <a:ln>
                            <a:noFill/>
                          </a:ln>
                        </pic:spPr>
                      </pic:pic>
                    </a:graphicData>
                  </a:graphic>
                </wp:inline>
              </w:drawing>
            </w:r>
          </w:p>
          <w:p w14:paraId="7E978216" w14:textId="77777777" w:rsidR="00D1276E" w:rsidRPr="00B77A92" w:rsidRDefault="00D1276E" w:rsidP="00D343CC">
            <w:pPr>
              <w:spacing w:after="120"/>
              <w:jc w:val="center"/>
            </w:pPr>
            <w:r w:rsidRPr="00B77A92">
              <w:t>Incorrect presentation</w:t>
            </w:r>
          </w:p>
        </w:tc>
        <w:tc>
          <w:tcPr>
            <w:tcW w:w="4661" w:type="dxa"/>
          </w:tcPr>
          <w:p w14:paraId="15668945" w14:textId="77777777" w:rsidR="00D1276E" w:rsidRPr="00B77A92" w:rsidRDefault="00D1276E" w:rsidP="00D343CC">
            <w:pPr>
              <w:spacing w:after="120"/>
              <w:jc w:val="center"/>
            </w:pPr>
            <w:r w:rsidRPr="00A527F0">
              <w:rPr>
                <w:noProof/>
              </w:rPr>
              <w:drawing>
                <wp:inline distT="0" distB="0" distL="0" distR="0" wp14:anchorId="40FCEF9A" wp14:editId="4280AEA7">
                  <wp:extent cx="2290312" cy="1213503"/>
                  <wp:effectExtent l="0" t="0" r="0" b="0"/>
                  <wp:docPr id="1049057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03886" cy="1220695"/>
                          </a:xfrm>
                          <a:prstGeom prst="rect">
                            <a:avLst/>
                          </a:prstGeom>
                          <a:noFill/>
                          <a:ln>
                            <a:noFill/>
                          </a:ln>
                        </pic:spPr>
                      </pic:pic>
                    </a:graphicData>
                  </a:graphic>
                </wp:inline>
              </w:drawing>
            </w:r>
          </w:p>
          <w:p w14:paraId="19ACD889" w14:textId="77777777" w:rsidR="00D1276E" w:rsidRPr="00B77A92" w:rsidRDefault="00D1276E" w:rsidP="00D343CC">
            <w:pPr>
              <w:spacing w:after="120"/>
              <w:jc w:val="center"/>
            </w:pPr>
            <w:r w:rsidRPr="00B77A92">
              <w:t>Correct presentation</w:t>
            </w:r>
          </w:p>
        </w:tc>
      </w:tr>
    </w:tbl>
    <w:p w14:paraId="5473C2E4" w14:textId="77777777" w:rsidR="00D1276E" w:rsidRPr="00B77A92" w:rsidRDefault="00D1276E" w:rsidP="00D1276E">
      <w:pPr>
        <w:spacing w:after="120" w:line="240" w:lineRule="auto"/>
        <w:jc w:val="both"/>
      </w:pPr>
    </w:p>
    <w:p w14:paraId="780879A5" w14:textId="77777777" w:rsidR="00D1276E" w:rsidRPr="00B77A92" w:rsidRDefault="00D1276E" w:rsidP="00D1276E">
      <w:pPr>
        <w:spacing w:after="120" w:line="240" w:lineRule="auto"/>
        <w:jc w:val="both"/>
      </w:pPr>
      <w:r w:rsidRPr="00B77A92">
        <w:t>This issue can also affect complex line styles, for example:</w:t>
      </w:r>
    </w:p>
    <w:p w14:paraId="782FA074" w14:textId="77777777" w:rsidR="00D1276E" w:rsidRPr="00B77A92" w:rsidRDefault="00D1276E" w:rsidP="00D1276E">
      <w:pPr>
        <w:spacing w:after="120" w:line="240" w:lineRule="auto"/>
        <w:jc w:val="both"/>
      </w:pPr>
    </w:p>
    <w:tbl>
      <w:tblPr>
        <w:tblStyle w:val="TableGrid"/>
        <w:tblW w:w="0" w:type="auto"/>
        <w:tblLook w:val="04A0" w:firstRow="1" w:lastRow="0" w:firstColumn="1" w:lastColumn="0" w:noHBand="0" w:noVBand="1"/>
      </w:tblPr>
      <w:tblGrid>
        <w:gridCol w:w="4559"/>
        <w:gridCol w:w="4537"/>
      </w:tblGrid>
      <w:tr w:rsidR="00D1276E" w:rsidRPr="00B77A92" w14:paraId="31E8343E" w14:textId="77777777" w:rsidTr="00A527F0">
        <w:tc>
          <w:tcPr>
            <w:tcW w:w="4661" w:type="dxa"/>
          </w:tcPr>
          <w:p w14:paraId="562B8989" w14:textId="77777777" w:rsidR="00D1276E" w:rsidRPr="00B77A92" w:rsidRDefault="00D1276E" w:rsidP="00D343CC">
            <w:pPr>
              <w:spacing w:after="120"/>
              <w:jc w:val="center"/>
            </w:pPr>
            <w:r w:rsidRPr="00A527F0">
              <w:rPr>
                <w:noProof/>
              </w:rPr>
              <w:drawing>
                <wp:inline distT="0" distB="0" distL="0" distR="0" wp14:anchorId="5DB90FFD" wp14:editId="1FA73627">
                  <wp:extent cx="1983059" cy="1256232"/>
                  <wp:effectExtent l="0" t="0" r="0" b="0"/>
                  <wp:docPr id="1640126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88215" cy="1259498"/>
                          </a:xfrm>
                          <a:prstGeom prst="rect">
                            <a:avLst/>
                          </a:prstGeom>
                          <a:noFill/>
                          <a:ln>
                            <a:noFill/>
                          </a:ln>
                        </pic:spPr>
                      </pic:pic>
                    </a:graphicData>
                  </a:graphic>
                </wp:inline>
              </w:drawing>
            </w:r>
          </w:p>
          <w:p w14:paraId="5F482F4C" w14:textId="77777777" w:rsidR="00D1276E" w:rsidRPr="00B77A92" w:rsidRDefault="00D1276E" w:rsidP="00D343CC">
            <w:pPr>
              <w:spacing w:after="120"/>
              <w:jc w:val="center"/>
            </w:pPr>
            <w:r w:rsidRPr="00B77A92">
              <w:t>Incorrect presentation</w:t>
            </w:r>
          </w:p>
        </w:tc>
        <w:tc>
          <w:tcPr>
            <w:tcW w:w="4661" w:type="dxa"/>
          </w:tcPr>
          <w:p w14:paraId="6F4B7157" w14:textId="77777777" w:rsidR="00D1276E" w:rsidRPr="00B77A92" w:rsidRDefault="00D1276E" w:rsidP="00D343CC">
            <w:pPr>
              <w:spacing w:after="120"/>
              <w:jc w:val="center"/>
            </w:pPr>
            <w:r w:rsidRPr="00A527F0">
              <w:rPr>
                <w:noProof/>
              </w:rPr>
              <w:drawing>
                <wp:inline distT="0" distB="0" distL="0" distR="0" wp14:anchorId="6CD53674" wp14:editId="4A96FA80">
                  <wp:extent cx="1796055" cy="1290415"/>
                  <wp:effectExtent l="0" t="0" r="0" b="0"/>
                  <wp:docPr id="1234935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06695" cy="1298059"/>
                          </a:xfrm>
                          <a:prstGeom prst="rect">
                            <a:avLst/>
                          </a:prstGeom>
                          <a:noFill/>
                          <a:ln>
                            <a:noFill/>
                          </a:ln>
                        </pic:spPr>
                      </pic:pic>
                    </a:graphicData>
                  </a:graphic>
                </wp:inline>
              </w:drawing>
            </w:r>
          </w:p>
          <w:p w14:paraId="3C4804AD" w14:textId="77777777" w:rsidR="00D1276E" w:rsidRPr="00B77A92" w:rsidRDefault="00D1276E" w:rsidP="00D343CC">
            <w:pPr>
              <w:spacing w:after="120"/>
              <w:jc w:val="center"/>
            </w:pPr>
            <w:r w:rsidRPr="00B77A92">
              <w:t>Correct presentation.</w:t>
            </w:r>
          </w:p>
        </w:tc>
      </w:tr>
    </w:tbl>
    <w:p w14:paraId="0F0D31B6" w14:textId="3E00A29C" w:rsidR="00D1276E" w:rsidRPr="00B77A92" w:rsidRDefault="00D1276E" w:rsidP="00A52928">
      <w:pPr>
        <w:spacing w:after="120" w:line="240" w:lineRule="auto"/>
        <w:jc w:val="both"/>
        <w:rPr>
          <w:b/>
          <w:bCs/>
        </w:rPr>
      </w:pPr>
    </w:p>
    <w:p w14:paraId="2178DA33" w14:textId="77777777" w:rsidR="00235FD2" w:rsidRPr="00B77A92" w:rsidRDefault="00235FD2" w:rsidP="00A52928">
      <w:pPr>
        <w:spacing w:after="120" w:line="240" w:lineRule="auto"/>
        <w:jc w:val="both"/>
      </w:pPr>
    </w:p>
    <w:p w14:paraId="5346F7EB" w14:textId="158E6EF4" w:rsidR="00EE220D" w:rsidRPr="00B77A92" w:rsidRDefault="00EE220D" w:rsidP="00A13F5A">
      <w:pPr>
        <w:pStyle w:val="Heading3"/>
      </w:pPr>
      <w:bookmarkStart w:id="359" w:name="_Toc194067072"/>
      <w:r w:rsidRPr="00B77A92">
        <w:t>Text</w:t>
      </w:r>
      <w:bookmarkEnd w:id="359"/>
    </w:p>
    <w:p w14:paraId="0AACE70B" w14:textId="57F8CB10" w:rsidR="005147D3" w:rsidRPr="00B77A92" w:rsidRDefault="00EE220D" w:rsidP="00A52928">
      <w:pPr>
        <w:spacing w:after="120" w:line="240" w:lineRule="auto"/>
        <w:jc w:val="both"/>
      </w:pPr>
      <w:r w:rsidRPr="00B77A92">
        <w:t xml:space="preserve">S-101 </w:t>
      </w:r>
      <w:r w:rsidR="00632B95" w:rsidRPr="00B77A92">
        <w:t xml:space="preserve">and other </w:t>
      </w:r>
      <w:r w:rsidR="00013183" w:rsidRPr="00B77A92">
        <w:t>P</w:t>
      </w:r>
      <w:r w:rsidR="00632B95" w:rsidRPr="00B77A92">
        <w:t xml:space="preserve">roduct </w:t>
      </w:r>
      <w:r w:rsidR="00013183" w:rsidRPr="00B77A92">
        <w:t>S</w:t>
      </w:r>
      <w:r w:rsidR="00632B95" w:rsidRPr="00B77A92">
        <w:t xml:space="preserve">pecifications </w:t>
      </w:r>
      <w:r w:rsidR="00796161" w:rsidRPr="00B77A92">
        <w:t xml:space="preserve">may </w:t>
      </w:r>
      <w:r w:rsidRPr="00B77A92">
        <w:t xml:space="preserve">utilize a cartographic feature called </w:t>
      </w:r>
      <w:r w:rsidRPr="00B77A92">
        <w:rPr>
          <w:b/>
          <w:bCs/>
        </w:rPr>
        <w:t>TextPlacement</w:t>
      </w:r>
      <w:r w:rsidRPr="00B77A92">
        <w:t xml:space="preserve"> that is used in association </w:t>
      </w:r>
      <w:r w:rsidR="003E6ABC" w:rsidRPr="00B77A92">
        <w:t xml:space="preserve">with a feature to optimise placement of </w:t>
      </w:r>
      <w:r w:rsidR="000E02CA" w:rsidRPr="00B77A92">
        <w:t>labels (</w:t>
      </w:r>
      <w:r w:rsidR="00796161" w:rsidRPr="00B77A92">
        <w:t>usually</w:t>
      </w:r>
      <w:r w:rsidR="000E02CA" w:rsidRPr="00B77A92">
        <w:t>, either</w:t>
      </w:r>
      <w:r w:rsidR="003E6ABC" w:rsidRPr="00B77A92">
        <w:t xml:space="preserve"> feature name or light characteristic</w:t>
      </w:r>
      <w:r w:rsidR="0035590F" w:rsidRPr="00B77A92">
        <w:t xml:space="preserve"> description string</w:t>
      </w:r>
      <w:r w:rsidR="000E02CA" w:rsidRPr="00B77A92">
        <w:t>)</w:t>
      </w:r>
      <w:r w:rsidRPr="00B77A92">
        <w:t>.</w:t>
      </w:r>
    </w:p>
    <w:p w14:paraId="64A1DEA4" w14:textId="34F2A0C6" w:rsidR="00EE220D" w:rsidRPr="00B77A92" w:rsidRDefault="00EE220D" w:rsidP="00A52928">
      <w:pPr>
        <w:spacing w:after="60" w:line="240" w:lineRule="auto"/>
        <w:jc w:val="both"/>
      </w:pPr>
      <w:r w:rsidRPr="00B77A92">
        <w:t xml:space="preserve">There are </w:t>
      </w:r>
      <w:r w:rsidR="000E504B" w:rsidRPr="00B77A92">
        <w:t>three</w:t>
      </w:r>
      <w:r w:rsidRPr="00B77A92">
        <w:t xml:space="preserve"> types of text instruction</w:t>
      </w:r>
      <w:r w:rsidR="0018654C" w:rsidRPr="00B77A92">
        <w:t>s possible in portrayal catalogues:</w:t>
      </w:r>
    </w:p>
    <w:p w14:paraId="30E7257A" w14:textId="02DF986F" w:rsidR="00EE220D" w:rsidRPr="00B77A92" w:rsidRDefault="00EE220D" w:rsidP="00AE2737">
      <w:pPr>
        <w:pStyle w:val="ListParagraph"/>
        <w:numPr>
          <w:ilvl w:val="0"/>
          <w:numId w:val="28"/>
        </w:numPr>
        <w:spacing w:after="60" w:line="240" w:lineRule="auto"/>
        <w:jc w:val="both"/>
      </w:pPr>
      <w:r w:rsidRPr="00B77A92">
        <w:t>Text relative to a point</w:t>
      </w:r>
      <w:r w:rsidR="00013183" w:rsidRPr="00B77A92">
        <w:t>;</w:t>
      </w:r>
    </w:p>
    <w:p w14:paraId="2E958260" w14:textId="0A8B766C" w:rsidR="00EE220D" w:rsidRPr="00B77A92" w:rsidRDefault="00EE220D" w:rsidP="00AE2737">
      <w:pPr>
        <w:pStyle w:val="ListParagraph"/>
        <w:numPr>
          <w:ilvl w:val="0"/>
          <w:numId w:val="28"/>
        </w:numPr>
        <w:spacing w:after="60" w:line="240" w:lineRule="auto"/>
        <w:jc w:val="both"/>
      </w:pPr>
      <w:r w:rsidRPr="00B77A92">
        <w:t xml:space="preserve">Text that will be drawn along a </w:t>
      </w:r>
      <w:r w:rsidR="006F4A2D" w:rsidRPr="00B77A92">
        <w:t>line</w:t>
      </w:r>
      <w:r w:rsidR="00013183" w:rsidRPr="00B77A92">
        <w:t>; and</w:t>
      </w:r>
    </w:p>
    <w:p w14:paraId="2B796CE1" w14:textId="2D4F5CB4" w:rsidR="000E504B" w:rsidRPr="00B77A92" w:rsidRDefault="000E504B" w:rsidP="00AE2737">
      <w:pPr>
        <w:pStyle w:val="ListParagraph"/>
        <w:numPr>
          <w:ilvl w:val="0"/>
          <w:numId w:val="28"/>
        </w:numPr>
        <w:spacing w:after="120" w:line="240" w:lineRule="auto"/>
        <w:ind w:left="714" w:hanging="357"/>
        <w:jc w:val="both"/>
      </w:pPr>
      <w:r w:rsidRPr="00B77A92">
        <w:t>Text placed relative to an area</w:t>
      </w:r>
      <w:r w:rsidR="00F52B91" w:rsidRPr="00B77A92">
        <w:t xml:space="preserve"> uses a</w:t>
      </w:r>
      <w:r w:rsidRPr="00B77A92">
        <w:t xml:space="preserve"> </w:t>
      </w:r>
      <w:r w:rsidR="0036405F" w:rsidRPr="00B77A92">
        <w:t xml:space="preserve">local </w:t>
      </w:r>
      <w:r w:rsidR="00F52B91" w:rsidRPr="00B77A92">
        <w:t>coordinate reference system</w:t>
      </w:r>
      <w:r w:rsidRPr="00B77A92">
        <w:t>. Note that this can cause the text to be drawn at multiple locations.</w:t>
      </w:r>
    </w:p>
    <w:p w14:paraId="5C61C395" w14:textId="22F5E089" w:rsidR="000E504B" w:rsidRPr="00B77A92" w:rsidRDefault="000E504B" w:rsidP="00A52928">
      <w:pPr>
        <w:spacing w:after="120" w:line="240" w:lineRule="auto"/>
        <w:jc w:val="both"/>
      </w:pPr>
      <w:r w:rsidRPr="00B77A92">
        <w:t xml:space="preserve">However, explicit cartographic placement along curves </w:t>
      </w:r>
      <w:r w:rsidR="0036405F" w:rsidRPr="00B77A92">
        <w:t>or</w:t>
      </w:r>
      <w:r w:rsidRPr="00B77A92">
        <w:t xml:space="preserve"> relative to </w:t>
      </w:r>
      <w:r w:rsidR="0036405F" w:rsidRPr="00B77A92">
        <w:t>area/local CRS</w:t>
      </w:r>
      <w:r w:rsidRPr="00B77A92">
        <w:t xml:space="preserve"> cannot be explicitly encoded in S-101 datasets</w:t>
      </w:r>
      <w:r w:rsidR="0036405F" w:rsidRPr="00B77A92">
        <w:t>, though it can be encoded in portrayal rules</w:t>
      </w:r>
      <w:r w:rsidR="00A31B6A" w:rsidRPr="00B77A92">
        <w:t xml:space="preserve"> in a </w:t>
      </w:r>
      <w:r w:rsidR="00013183" w:rsidRPr="00B77A92">
        <w:t>P</w:t>
      </w:r>
      <w:r w:rsidR="00A31B6A" w:rsidRPr="00B77A92">
        <w:t xml:space="preserve">ortrayal </w:t>
      </w:r>
      <w:r w:rsidR="00013183" w:rsidRPr="00B77A92">
        <w:t>C</w:t>
      </w:r>
      <w:r w:rsidR="00A31B6A" w:rsidRPr="00B77A92">
        <w:t>atalogue</w:t>
      </w:r>
      <w:r w:rsidR="00F94BEA" w:rsidRPr="00B77A92">
        <w:t xml:space="preserve"> (S-100 </w:t>
      </w:r>
      <w:r w:rsidR="00013183" w:rsidRPr="00B77A92">
        <w:t xml:space="preserve">Part 9a, clause </w:t>
      </w:r>
      <w:r w:rsidR="00F94BEA" w:rsidRPr="00B77A92">
        <w:t>9a-11.2)</w:t>
      </w:r>
      <w:r w:rsidR="0036405F" w:rsidRPr="00B77A92">
        <w:t>.</w:t>
      </w:r>
    </w:p>
    <w:p w14:paraId="1BD346E4" w14:textId="2D5FB27E" w:rsidR="00EE62F6" w:rsidRPr="00B77A92" w:rsidRDefault="00EE62F6" w:rsidP="00A13F5A">
      <w:pPr>
        <w:pStyle w:val="Heading3"/>
      </w:pPr>
      <w:bookmarkStart w:id="360" w:name="_Ref44530594"/>
      <w:bookmarkStart w:id="361" w:name="_Toc194067073"/>
      <w:r w:rsidRPr="00B77A92">
        <w:t>Style sheets</w:t>
      </w:r>
      <w:bookmarkEnd w:id="360"/>
      <w:bookmarkEnd w:id="361"/>
    </w:p>
    <w:p w14:paraId="19C41B51" w14:textId="2B600ACF" w:rsidR="005A1FAB" w:rsidRPr="00B77A92" w:rsidRDefault="005E1A41" w:rsidP="00A52928">
      <w:pPr>
        <w:spacing w:after="120" w:line="240" w:lineRule="auto"/>
        <w:jc w:val="both"/>
      </w:pPr>
      <w:r w:rsidRPr="00B77A92">
        <w:t>Cascading Style Sheets (</w:t>
      </w:r>
      <w:r w:rsidR="009C1FE6" w:rsidRPr="00B77A92">
        <w:t>CSS</w:t>
      </w:r>
      <w:r w:rsidRPr="00B77A92">
        <w:t>)</w:t>
      </w:r>
      <w:r w:rsidR="009C1FE6" w:rsidRPr="00B77A92">
        <w:t xml:space="preserve"> </w:t>
      </w:r>
      <w:r w:rsidRPr="00B77A92">
        <w:t>files</w:t>
      </w:r>
      <w:r w:rsidR="009C1FE6" w:rsidRPr="00B77A92">
        <w:t xml:space="preserve"> are used to </w:t>
      </w:r>
      <w:r w:rsidRPr="00B77A92">
        <w:t>provide different sets of stroke and fill style instructions to be applied to symbols. This mechanism allows changing colours and line weights used in the symbols by swapping CSS files according to the desired colour scheme.</w:t>
      </w:r>
    </w:p>
    <w:p w14:paraId="1E8B6EE8" w14:textId="57853F8E" w:rsidR="00AD002E" w:rsidRPr="00B77A92" w:rsidRDefault="00AD002E" w:rsidP="00A52928">
      <w:pPr>
        <w:spacing w:after="120" w:line="240" w:lineRule="auto"/>
        <w:jc w:val="both"/>
      </w:pPr>
      <w:r w:rsidRPr="00B77A92">
        <w:t xml:space="preserve">In principle, any style attribute can be set in a CSS file, but the CSS files in IHO </w:t>
      </w:r>
      <w:r w:rsidR="00A52928" w:rsidRPr="00B77A92">
        <w:t>P</w:t>
      </w:r>
      <w:r w:rsidRPr="00B77A92">
        <w:t xml:space="preserve">ortrayal </w:t>
      </w:r>
      <w:r w:rsidR="00A52928" w:rsidRPr="00B77A92">
        <w:t>C</w:t>
      </w:r>
      <w:r w:rsidRPr="00B77A92">
        <w:t xml:space="preserve">atalogues </w:t>
      </w:r>
      <w:ins w:id="362" w:author="Grant, David M (52400) CIV USN NIWC ATLANTIC VA (USA)" w:date="2025-02-21T13:21:00Z" w16du:dateUtc="2025-02-21T18:21:00Z">
        <w:r w:rsidR="006E7CFE">
          <w:t xml:space="preserve">are restricted </w:t>
        </w:r>
        <w:r w:rsidR="004025D4">
          <w:t xml:space="preserve">by S-100 9-B-4.4 </w:t>
        </w:r>
      </w:ins>
      <w:ins w:id="363" w:author="Grant, David M (52400) CIV USN NIWC ATLANTIC VA (USA)" w:date="2025-02-21T13:22:00Z" w16du:dateUtc="2025-02-21T18:22:00Z">
        <w:r w:rsidR="004025D4">
          <w:t>to only two use cases</w:t>
        </w:r>
        <w:r w:rsidR="00606330">
          <w:t xml:space="preserve">: </w:t>
        </w:r>
      </w:ins>
      <w:del w:id="364" w:author="Grant, David M (52400) CIV USN NIWC ATLANTIC VA (USA)" w:date="2025-02-21T13:22:00Z" w16du:dateUtc="2025-02-21T18:22:00Z">
        <w:r w:rsidRPr="00B77A92" w:rsidDel="00606330">
          <w:delText xml:space="preserve">will affect </w:delText>
        </w:r>
        <w:r w:rsidR="00D32F9E" w:rsidRPr="00B77A92" w:rsidDel="00606330">
          <w:delText xml:space="preserve">only </w:delText>
        </w:r>
        <w:r w:rsidRPr="00B77A92" w:rsidDel="00606330">
          <w:delText>a limited set of style attributes, namely,</w:delText>
        </w:r>
      </w:del>
      <w:ins w:id="365" w:author="Grant, David M (52400) CIV USN NIWC ATLANTIC VA (USA)" w:date="2025-02-21T13:22:00Z" w16du:dateUtc="2025-02-21T18:22:00Z">
        <w:r w:rsidR="00606330">
          <w:t>setting</w:t>
        </w:r>
      </w:ins>
      <w:r w:rsidRPr="00B77A92">
        <w:t xml:space="preserve"> stroke and fill colours, </w:t>
      </w:r>
      <w:del w:id="366" w:author="Grant, David M (52400) CIV USN NIWC ATLANTIC VA (USA)" w:date="2025-02-21T13:23:00Z" w16du:dateUtc="2025-02-21T18:23:00Z">
        <w:r w:rsidRPr="00B77A92" w:rsidDel="00F848EC">
          <w:delText>line cap and join styles</w:delText>
        </w:r>
      </w:del>
      <w:ins w:id="367" w:author="Grant, David M (52400) CIV USN NIWC ATLANTIC VA (USA)" w:date="2025-02-21T13:23:00Z" w16du:dateUtc="2025-02-21T18:23:00Z">
        <w:r w:rsidR="00F848EC">
          <w:t xml:space="preserve">altering the visibility of elements which are not normally </w:t>
        </w:r>
        <w:r w:rsidR="0070450C">
          <w:t>displayed (for example, the pivot point)</w:t>
        </w:r>
      </w:ins>
      <w:r w:rsidRPr="00B77A92">
        <w:t>.</w:t>
      </w:r>
      <w:del w:id="368" w:author="Grant, David M (52400) CIV USN NIWC ATLANTIC VA (USA)" w:date="2025-02-21T13:23:00Z" w16du:dateUtc="2025-02-21T18:23:00Z">
        <w:r w:rsidRPr="00B77A92" w:rsidDel="0070450C">
          <w:delText xml:space="preserve"> Note also that </w:delText>
        </w:r>
        <w:r w:rsidR="00D32F9E" w:rsidRPr="00B77A92" w:rsidDel="0070450C">
          <w:delText>the style precedence rules will affect whether the style attribute in a CSS file will actually be applied to a displayed elemen</w:delText>
        </w:r>
        <w:r w:rsidR="00305A91" w:rsidRPr="00B77A92" w:rsidDel="0070450C">
          <w:delText>t</w:delText>
        </w:r>
        <w:r w:rsidR="00D32F9E" w:rsidRPr="00B77A92" w:rsidDel="0070450C">
          <w:delText>.</w:delText>
        </w:r>
      </w:del>
      <w:r w:rsidR="00D32F9E" w:rsidRPr="00B77A92">
        <w:t xml:space="preserve"> </w:t>
      </w:r>
    </w:p>
    <w:p w14:paraId="54F228CF" w14:textId="77777777" w:rsidR="001534DA" w:rsidRPr="00B77A92" w:rsidRDefault="001534DA" w:rsidP="00A13F5A">
      <w:pPr>
        <w:pStyle w:val="Heading3"/>
      </w:pPr>
      <w:bookmarkStart w:id="369" w:name="_Toc194067074"/>
      <w:r w:rsidRPr="00B77A92">
        <w:t>Display planes</w:t>
      </w:r>
      <w:bookmarkEnd w:id="369"/>
    </w:p>
    <w:p w14:paraId="691481A3" w14:textId="5E6149FD" w:rsidR="001534DA" w:rsidRPr="00B77A92" w:rsidRDefault="001534DA" w:rsidP="00A52928">
      <w:pPr>
        <w:spacing w:after="120" w:line="240" w:lineRule="auto"/>
        <w:jc w:val="both"/>
      </w:pPr>
      <w:r w:rsidRPr="00B77A92">
        <w:t xml:space="preserve">Display planes are used to split the output of the portrayal functions into </w:t>
      </w:r>
      <w:r w:rsidR="002C40AA" w:rsidRPr="00B77A92">
        <w:t xml:space="preserve">mutually exclusive </w:t>
      </w:r>
      <w:r w:rsidRPr="00B77A92">
        <w:t>lists. An example of this is the separation of chart information drawn under a radar image and chart information drawn over a radar image.</w:t>
      </w:r>
    </w:p>
    <w:p w14:paraId="38B77A89" w14:textId="2D48D7E1" w:rsidR="00EE220D" w:rsidRPr="00B77A92" w:rsidRDefault="00EE220D" w:rsidP="00A13F5A">
      <w:pPr>
        <w:pStyle w:val="Heading3"/>
      </w:pPr>
      <w:bookmarkStart w:id="370" w:name="_Toc194067075"/>
      <w:r w:rsidRPr="00B77A92">
        <w:t xml:space="preserve">Display </w:t>
      </w:r>
      <w:ins w:id="371" w:author="Grant, David M (52400) CIV USN NIWC ATLANTIC VA (USA)" w:date="2025-02-21T13:26:00Z" w16du:dateUtc="2025-02-21T18:26:00Z">
        <w:r w:rsidR="001949CA">
          <w:t xml:space="preserve">(drawing) </w:t>
        </w:r>
      </w:ins>
      <w:r w:rsidR="00E75C72" w:rsidRPr="00B77A92">
        <w:t>p</w:t>
      </w:r>
      <w:r w:rsidRPr="00B77A92">
        <w:t>riorities</w:t>
      </w:r>
      <w:bookmarkEnd w:id="370"/>
    </w:p>
    <w:p w14:paraId="579C2CD6" w14:textId="77777777" w:rsidR="00746189" w:rsidRPr="00B77A92" w:rsidRDefault="00746189" w:rsidP="00746189">
      <w:pPr>
        <w:spacing w:after="120" w:line="240" w:lineRule="auto"/>
        <w:jc w:val="both"/>
        <w:rPr>
          <w:moveTo w:id="372" w:author="Grant, David M (52400) CIV USN NIWC ATLANTIC VA (USA)" w:date="2025-02-21T13:26:00Z" w16du:dateUtc="2025-02-21T18:26:00Z"/>
        </w:rPr>
      </w:pPr>
      <w:moveToRangeStart w:id="373" w:author="Grant, David M (52400) CIV USN NIWC ATLANTIC VA (USA)" w:date="2025-02-21T13:26:00Z" w:name="move191036798"/>
      <w:moveTo w:id="374" w:author="Grant, David M (52400) CIV USN NIWC ATLANTIC VA (USA)" w:date="2025-02-21T13:26:00Z" w16du:dateUtc="2025-02-21T18:26:00Z">
        <w:r w:rsidRPr="00B77A92">
          <w:t>Display priorities are also called “drawing priorities” in S-100 Parts 9 and 9a.</w:t>
        </w:r>
      </w:moveTo>
    </w:p>
    <w:moveToRangeEnd w:id="373"/>
    <w:p w14:paraId="71E4B58E" w14:textId="475CED2F" w:rsidR="00EE220D" w:rsidRPr="00B77A92" w:rsidRDefault="00EE220D" w:rsidP="00A52928">
      <w:pPr>
        <w:spacing w:after="120" w:line="240" w:lineRule="auto"/>
        <w:jc w:val="both"/>
      </w:pPr>
      <w:r w:rsidRPr="00B77A92">
        <w:t>Displa</w:t>
      </w:r>
      <w:r w:rsidR="00FD56DB" w:rsidRPr="00B77A92">
        <w:t>y</w:t>
      </w:r>
      <w:r w:rsidRPr="00B77A92">
        <w:t xml:space="preserve"> priorities</w:t>
      </w:r>
      <w:r w:rsidR="00FD56DB" w:rsidRPr="00B77A92">
        <w:t xml:space="preserve"> </w:t>
      </w:r>
      <w:r w:rsidRPr="00B77A92">
        <w:t>control the order in which the output of the portrayal functions is processed by the rendering engine</w:t>
      </w:r>
      <w:ins w:id="375" w:author="Grant, David M (52400) CIV USN NIWC ATLANTIC VA (USA)" w:date="2025-02-21T13:24:00Z" w16du:dateUtc="2025-02-21T18:24:00Z">
        <w:r w:rsidR="00A05A67">
          <w:t xml:space="preserve"> within a display plane</w:t>
        </w:r>
      </w:ins>
      <w:r w:rsidRPr="00B77A92">
        <w:t>. Priorities with smaller numerical values will be processed first.</w:t>
      </w:r>
      <w:r w:rsidR="001534DA" w:rsidRPr="00B77A92">
        <w:t xml:space="preserve"> </w:t>
      </w:r>
    </w:p>
    <w:p w14:paraId="14A3326E" w14:textId="1E2252D1" w:rsidR="001534DA" w:rsidRPr="00B77A92" w:rsidRDefault="00EE220D" w:rsidP="00A52928">
      <w:pPr>
        <w:spacing w:after="120" w:line="240" w:lineRule="auto"/>
        <w:jc w:val="both"/>
      </w:pPr>
      <w:commentRangeStart w:id="376"/>
      <w:del w:id="377" w:author="Grant, David M (52400) CIV USN NIWC ATLANTIC VA (USA)" w:date="2025-02-21T13:27:00Z" w16du:dateUtc="2025-02-21T18:27:00Z">
        <w:r w:rsidRPr="00B77A92" w:rsidDel="00692614">
          <w:delText xml:space="preserve">The display priority </w:delText>
        </w:r>
        <w:r w:rsidR="00E4260A" w:rsidRPr="00B77A92" w:rsidDel="00692614">
          <w:delText>is</w:delText>
        </w:r>
        <w:r w:rsidRPr="00B77A92" w:rsidDel="00692614">
          <w:delText xml:space="preserve"> a value between '</w:delText>
        </w:r>
        <w:r w:rsidR="00E2144D" w:rsidRPr="00B77A92" w:rsidDel="00692614">
          <w:delText>0</w:delText>
        </w:r>
        <w:r w:rsidRPr="00B77A92" w:rsidDel="00692614">
          <w:delText>0' and '9</w:delText>
        </w:r>
        <w:r w:rsidR="00E2144D" w:rsidRPr="00B77A92" w:rsidDel="00692614">
          <w:delText>9</w:delText>
        </w:r>
        <w:r w:rsidRPr="00B77A92" w:rsidDel="00692614">
          <w:delText>', where '</w:delText>
        </w:r>
        <w:r w:rsidR="00AC177D" w:rsidRPr="00B77A92" w:rsidDel="00692614">
          <w:delText>9</w:delText>
        </w:r>
        <w:r w:rsidRPr="00B77A92" w:rsidDel="00692614">
          <w:delText xml:space="preserve">9' identifies the highest priority. </w:delText>
        </w:r>
      </w:del>
      <w:commentRangeEnd w:id="376"/>
      <w:r w:rsidR="00915FF3">
        <w:rPr>
          <w:rStyle w:val="CommentReference"/>
        </w:rPr>
        <w:commentReference w:id="376"/>
      </w:r>
      <w:r w:rsidRPr="00B77A92">
        <w:t xml:space="preserve">The display priority applies irrespective of whether a feature is a point, curve or surface. </w:t>
      </w:r>
      <w:commentRangeStart w:id="378"/>
      <w:r w:rsidRPr="00B77A92">
        <w:t xml:space="preserve">If the display priority is equal among features, curve features have to be drawn on top of surface features whereas point features </w:t>
      </w:r>
      <w:r w:rsidR="00796161" w:rsidRPr="00B77A92">
        <w:t>are</w:t>
      </w:r>
      <w:r w:rsidRPr="00B77A92">
        <w:t xml:space="preserve"> drawn on top of both. If the display priority is still equal among features of the same type of geometry (curve, surface or point) the given sequence in the data structure of the </w:t>
      </w:r>
      <w:r w:rsidR="00292CD6" w:rsidRPr="00B77A92">
        <w:t>System Database</w:t>
      </w:r>
      <w:r w:rsidRPr="00B77A92">
        <w:t xml:space="preserve">, or some other neutral criterion, </w:t>
      </w:r>
      <w:r w:rsidR="00E4260A" w:rsidRPr="00B77A92">
        <w:t xml:space="preserve">should </w:t>
      </w:r>
      <w:r w:rsidRPr="00B77A92">
        <w:t>be used for a decision as to which feature is drawn on top.</w:t>
      </w:r>
      <w:commentRangeEnd w:id="378"/>
      <w:r w:rsidR="00A4504B">
        <w:rPr>
          <w:rStyle w:val="CommentReference"/>
        </w:rPr>
        <w:commentReference w:id="378"/>
      </w:r>
    </w:p>
    <w:p w14:paraId="3F8EE081" w14:textId="0F76521D" w:rsidR="001534DA" w:rsidRPr="00B77A92" w:rsidDel="00746189" w:rsidRDefault="001534DA" w:rsidP="00A52928">
      <w:pPr>
        <w:spacing w:after="120" w:line="240" w:lineRule="auto"/>
        <w:jc w:val="both"/>
        <w:rPr>
          <w:moveFrom w:id="379" w:author="Grant, David M (52400) CIV USN NIWC ATLANTIC VA (USA)" w:date="2025-02-21T13:26:00Z" w16du:dateUtc="2025-02-21T18:26:00Z"/>
        </w:rPr>
      </w:pPr>
      <w:moveFromRangeStart w:id="380" w:author="Grant, David M (52400) CIV USN NIWC ATLANTIC VA (USA)" w:date="2025-02-21T13:26:00Z" w:name="move191036798"/>
      <w:moveFrom w:id="381" w:author="Grant, David M (52400) CIV USN NIWC ATLANTIC VA (USA)" w:date="2025-02-21T13:26:00Z" w16du:dateUtc="2025-02-21T18:26:00Z">
        <w:r w:rsidRPr="00B77A92" w:rsidDel="00746189">
          <w:lastRenderedPageBreak/>
          <w:t>Display priorities are also called “drawing priorities” in S-100</w:t>
        </w:r>
        <w:r w:rsidR="009015B8" w:rsidRPr="00B77A92" w:rsidDel="00746189">
          <w:t xml:space="preserve"> Parts 9 and 9a</w:t>
        </w:r>
        <w:r w:rsidRPr="00B77A92" w:rsidDel="00746189">
          <w:t>.</w:t>
        </w:r>
        <w:bookmarkStart w:id="382" w:name="_Toc194061686"/>
        <w:bookmarkStart w:id="383" w:name="_Toc194067076"/>
        <w:bookmarkEnd w:id="382"/>
        <w:bookmarkEnd w:id="383"/>
      </w:moveFrom>
    </w:p>
    <w:p w14:paraId="7041130F" w14:textId="77777777" w:rsidR="009015B8" w:rsidRPr="00B77A92" w:rsidRDefault="009015B8" w:rsidP="00A13F5A">
      <w:pPr>
        <w:pStyle w:val="Heading3"/>
      </w:pPr>
      <w:bookmarkStart w:id="384" w:name="_Toc194067077"/>
      <w:moveFromRangeEnd w:id="380"/>
      <w:r w:rsidRPr="00B77A92">
        <w:t>Viewing groups</w:t>
      </w:r>
      <w:bookmarkEnd w:id="384"/>
    </w:p>
    <w:p w14:paraId="0B851E7D" w14:textId="5FF3E412" w:rsidR="009015B8" w:rsidRPr="00B77A92" w:rsidRDefault="009015B8" w:rsidP="00025127">
      <w:pPr>
        <w:spacing w:after="120" w:line="240" w:lineRule="auto"/>
        <w:jc w:val="both"/>
      </w:pPr>
      <w:r w:rsidRPr="00B77A92">
        <w:t xml:space="preserve">The viewing group controls the content of the display. It provides an on/off switch in the </w:t>
      </w:r>
      <w:r w:rsidR="00025127" w:rsidRPr="00B77A92">
        <w:t>P</w:t>
      </w:r>
      <w:r w:rsidRPr="00B77A92">
        <w:t xml:space="preserve">ortrayal </w:t>
      </w:r>
      <w:r w:rsidR="00025127" w:rsidRPr="00B77A92">
        <w:t>C</w:t>
      </w:r>
      <w:r w:rsidRPr="00B77A92">
        <w:t xml:space="preserve">atalogue for </w:t>
      </w:r>
      <w:del w:id="385" w:author="Grant, David M (52400) CIV USN NIWC ATLANTIC VA (USA)" w:date="2025-02-21T13:30:00Z" w16du:dateUtc="2025-02-21T18:30:00Z">
        <w:r w:rsidRPr="00B77A92" w:rsidDel="00AC3F99">
          <w:delText xml:space="preserve">any </w:delText>
        </w:r>
      </w:del>
      <w:ins w:id="386" w:author="Grant, David M (52400) CIV USN NIWC ATLANTIC VA (USA)" w:date="2025-02-21T13:30:00Z" w16du:dateUtc="2025-02-21T18:30:00Z">
        <w:r w:rsidR="00AC3F99">
          <w:t>all</w:t>
        </w:r>
        <w:r w:rsidR="00AC3F99" w:rsidRPr="00B77A92">
          <w:t xml:space="preserve"> </w:t>
        </w:r>
      </w:ins>
      <w:r w:rsidRPr="00B77A92">
        <w:t>drawing instruction</w:t>
      </w:r>
      <w:ins w:id="387" w:author="Grant, David M (52400) CIV USN NIWC ATLANTIC VA (USA)" w:date="2025-02-21T13:30:00Z" w16du:dateUtc="2025-02-21T18:30:00Z">
        <w:r w:rsidR="00AC3F99">
          <w:t>s</w:t>
        </w:r>
      </w:ins>
      <w:r w:rsidRPr="00B77A92">
        <w:t xml:space="preserve"> assigned to the corresponding viewing group.</w:t>
      </w:r>
    </w:p>
    <w:p w14:paraId="7AB45B2A" w14:textId="77777777" w:rsidR="009015B8" w:rsidRPr="00B77A92" w:rsidRDefault="009015B8" w:rsidP="00A13F5A">
      <w:pPr>
        <w:pStyle w:val="Heading3"/>
      </w:pPr>
      <w:bookmarkStart w:id="388" w:name="_Toc194067078"/>
      <w:r w:rsidRPr="00B77A92">
        <w:t>Viewing group layers</w:t>
      </w:r>
      <w:bookmarkEnd w:id="388"/>
    </w:p>
    <w:p w14:paraId="741A45A1" w14:textId="5C562614" w:rsidR="009015B8" w:rsidRPr="00B77A92" w:rsidRDefault="009015B8" w:rsidP="00025127">
      <w:pPr>
        <w:spacing w:after="120" w:line="240" w:lineRule="auto"/>
        <w:jc w:val="both"/>
      </w:pPr>
      <w:r w:rsidRPr="00B77A92">
        <w:t xml:space="preserve">A viewing group layer defines a collection of viewing groups whose visibility can be simultaneously toggled </w:t>
      </w:r>
      <w:r w:rsidR="00726B15" w:rsidRPr="00B77A92">
        <w:t xml:space="preserve">on/off </w:t>
      </w:r>
      <w:r w:rsidRPr="00B77A92">
        <w:t>by an application.</w:t>
      </w:r>
    </w:p>
    <w:p w14:paraId="27901759" w14:textId="77777777" w:rsidR="009015B8" w:rsidRPr="00B77A92" w:rsidRDefault="009015B8" w:rsidP="00A13F5A">
      <w:pPr>
        <w:pStyle w:val="Heading3"/>
      </w:pPr>
      <w:bookmarkStart w:id="389" w:name="_Toc194067079"/>
      <w:r w:rsidRPr="00B77A92">
        <w:t>Display modes</w:t>
      </w:r>
      <w:bookmarkEnd w:id="389"/>
    </w:p>
    <w:p w14:paraId="5DDC8ADF" w14:textId="477781A7" w:rsidR="009015B8" w:rsidRPr="00B77A92" w:rsidRDefault="009015B8" w:rsidP="00025127">
      <w:pPr>
        <w:spacing w:after="120" w:line="240" w:lineRule="auto"/>
        <w:jc w:val="both"/>
      </w:pPr>
      <w:r w:rsidRPr="00B77A92">
        <w:t xml:space="preserve">A display mode defines a collection of viewing group layers which can be simultaneously toggled </w:t>
      </w:r>
      <w:r w:rsidR="00726B15" w:rsidRPr="00B77A92">
        <w:t xml:space="preserve">on/off </w:t>
      </w:r>
      <w:r w:rsidRPr="00B77A92">
        <w:t>by an application.</w:t>
      </w:r>
    </w:p>
    <w:p w14:paraId="078C71DF" w14:textId="77777777" w:rsidR="00341B76" w:rsidRPr="00B77A92" w:rsidRDefault="00341B76" w:rsidP="00A13F5A">
      <w:pPr>
        <w:pStyle w:val="Heading3"/>
      </w:pPr>
      <w:bookmarkStart w:id="390" w:name="_Toc188368609"/>
      <w:bookmarkStart w:id="391" w:name="_Toc188621811"/>
      <w:bookmarkStart w:id="392" w:name="_Toc188950392"/>
      <w:bookmarkStart w:id="393" w:name="_Toc188968308"/>
      <w:bookmarkStart w:id="394" w:name="_Toc188968533"/>
      <w:bookmarkStart w:id="395" w:name="_Toc188368610"/>
      <w:bookmarkStart w:id="396" w:name="_Toc188621812"/>
      <w:bookmarkStart w:id="397" w:name="_Toc188950393"/>
      <w:bookmarkStart w:id="398" w:name="_Toc188968309"/>
      <w:bookmarkStart w:id="399" w:name="_Toc188968534"/>
      <w:bookmarkStart w:id="400" w:name="_Toc194067080"/>
      <w:bookmarkEnd w:id="390"/>
      <w:bookmarkEnd w:id="391"/>
      <w:bookmarkEnd w:id="392"/>
      <w:bookmarkEnd w:id="393"/>
      <w:bookmarkEnd w:id="394"/>
      <w:bookmarkEnd w:id="395"/>
      <w:bookmarkEnd w:id="396"/>
      <w:bookmarkEnd w:id="397"/>
      <w:bookmarkEnd w:id="398"/>
      <w:bookmarkEnd w:id="399"/>
      <w:r w:rsidRPr="00B77A92">
        <w:t>Rules</w:t>
      </w:r>
      <w:bookmarkEnd w:id="400"/>
    </w:p>
    <w:p w14:paraId="31F932D5" w14:textId="3D7F7BAC" w:rsidR="00341B76" w:rsidRPr="00B77A92" w:rsidRDefault="00341B76" w:rsidP="00025127">
      <w:pPr>
        <w:spacing w:after="120" w:line="240" w:lineRule="auto"/>
        <w:jc w:val="both"/>
      </w:pPr>
      <w:r w:rsidRPr="00B77A92">
        <w:t xml:space="preserve">A portrayal rule </w:t>
      </w:r>
      <w:del w:id="401" w:author="Grant, David M (52400) CIV USN NIWC ATLANTIC VA (USA)" w:date="2025-02-21T13:31:00Z" w16du:dateUtc="2025-02-21T18:31:00Z">
        <w:r w:rsidRPr="00B77A92" w:rsidDel="00D06DDB">
          <w:delText xml:space="preserve">is a set of machine processable statements that </w:delText>
        </w:r>
      </w:del>
      <w:r w:rsidRPr="00B77A92">
        <w:t>describes the transformation of feature data into drawing instructions.</w:t>
      </w:r>
    </w:p>
    <w:p w14:paraId="781F4D7F" w14:textId="6B71EA2C" w:rsidR="00EE220D" w:rsidRPr="00B77A92" w:rsidRDefault="00EE220D" w:rsidP="00A13F5A">
      <w:pPr>
        <w:pStyle w:val="Heading3"/>
      </w:pPr>
      <w:bookmarkStart w:id="402" w:name="_Ref44796990"/>
      <w:bookmarkStart w:id="403" w:name="_Toc194067081"/>
      <w:r w:rsidRPr="00B77A92">
        <w:t>Context</w:t>
      </w:r>
      <w:bookmarkEnd w:id="402"/>
      <w:bookmarkEnd w:id="403"/>
    </w:p>
    <w:p w14:paraId="5D382614" w14:textId="02FF884C" w:rsidR="00EE62F6" w:rsidRPr="00B77A92" w:rsidRDefault="005E6352" w:rsidP="00025127">
      <w:pPr>
        <w:spacing w:after="120" w:line="240" w:lineRule="auto"/>
        <w:jc w:val="both"/>
      </w:pPr>
      <w:r w:rsidRPr="00B77A92">
        <w:t>The c</w:t>
      </w:r>
      <w:r w:rsidR="00F02835" w:rsidRPr="00B77A92">
        <w:t xml:space="preserve">ontext is a set of parameters </w:t>
      </w:r>
      <w:del w:id="404" w:author="Grant, David M (52400) CIV USN NIWC ATLANTIC VA (USA)" w:date="2025-02-21T13:33:00Z" w16du:dateUtc="2025-02-21T18:33:00Z">
        <w:r w:rsidR="00F02835" w:rsidRPr="00B77A92" w:rsidDel="00560E23">
          <w:delText>passed into portrayal processing at the top level</w:delText>
        </w:r>
      </w:del>
      <w:ins w:id="405" w:author="Grant, David M (52400) CIV USN NIWC ATLANTIC VA (USA)" w:date="2025-02-21T13:33:00Z" w16du:dateUtc="2025-02-21T18:33:00Z">
        <w:r w:rsidR="00560E23">
          <w:t>wh</w:t>
        </w:r>
        <w:r w:rsidR="001145B7">
          <w:t>ose</w:t>
        </w:r>
        <w:r w:rsidR="00560E23">
          <w:t xml:space="preserve"> </w:t>
        </w:r>
        <w:r w:rsidR="001145B7">
          <w:t>values alter</w:t>
        </w:r>
        <w:r w:rsidR="00560E23">
          <w:t xml:space="preserve"> the portrayal processing</w:t>
        </w:r>
      </w:ins>
      <w:r w:rsidR="00ED1CFC" w:rsidRPr="00B77A92">
        <w:t xml:space="preserve">. </w:t>
      </w:r>
      <w:commentRangeStart w:id="406"/>
      <w:del w:id="407" w:author="Grant, David M (52400) CIV USN NIWC ATLANTIC VA (USA)" w:date="2025-02-21T13:34:00Z" w16du:dateUtc="2025-02-21T18:34:00Z">
        <w:r w:rsidR="00ED1CFC" w:rsidRPr="00B77A92" w:rsidDel="009F16DC">
          <w:delText>Context parameters are</w:delText>
        </w:r>
        <w:r w:rsidR="00F02835" w:rsidRPr="00B77A92" w:rsidDel="009F16DC">
          <w:delText xml:space="preserve"> access</w:delText>
        </w:r>
        <w:r w:rsidRPr="00B77A92" w:rsidDel="009F16DC">
          <w:delText>ible</w:delText>
        </w:r>
        <w:r w:rsidR="00F02835" w:rsidRPr="00B77A92" w:rsidDel="009F16DC">
          <w:delText xml:space="preserve"> </w:delText>
        </w:r>
        <w:r w:rsidR="00ED1CFC" w:rsidRPr="00B77A92" w:rsidDel="009F16DC">
          <w:delText xml:space="preserve">only </w:delText>
        </w:r>
        <w:r w:rsidR="007F70B8" w:rsidRPr="00B77A92" w:rsidDel="009F16DC">
          <w:delText>in processing rules in the same</w:delText>
        </w:r>
        <w:r w:rsidR="00ED1CFC" w:rsidRPr="00B77A92" w:rsidDel="009F16DC">
          <w:delText xml:space="preserve"> portrayal catalogue, </w:delText>
        </w:r>
        <w:r w:rsidR="007F70B8" w:rsidRPr="00B77A92" w:rsidDel="009F16DC">
          <w:delText>but can be accessed by</w:delText>
        </w:r>
        <w:r w:rsidR="00F02835" w:rsidRPr="00B77A92" w:rsidDel="009F16DC">
          <w:delText xml:space="preserve"> any of the </w:delText>
        </w:r>
        <w:r w:rsidRPr="00B77A92" w:rsidDel="009F16DC">
          <w:delText>rules</w:delText>
        </w:r>
        <w:r w:rsidR="00ED1CFC" w:rsidRPr="00B77A92" w:rsidDel="009F16DC">
          <w:delText xml:space="preserve"> in th</w:delText>
        </w:r>
        <w:r w:rsidR="007F70B8" w:rsidRPr="00B77A92" w:rsidDel="009F16DC">
          <w:delText>at</w:delText>
        </w:r>
        <w:r w:rsidR="00ED1CFC" w:rsidRPr="00B77A92" w:rsidDel="009F16DC">
          <w:delText xml:space="preserve"> portrayal </w:delText>
        </w:r>
        <w:r w:rsidR="00A527F0" w:rsidRPr="00B77A92" w:rsidDel="009F16DC">
          <w:delText>catalogue</w:delText>
        </w:r>
        <w:r w:rsidR="00740990" w:rsidDel="009F16DC">
          <w:delText>.</w:delText>
        </w:r>
        <w:r w:rsidR="00F02835" w:rsidRPr="00B77A92" w:rsidDel="009F16DC">
          <w:delText xml:space="preserve"> </w:delText>
        </w:r>
      </w:del>
      <w:commentRangeEnd w:id="406"/>
      <w:r w:rsidR="0092394C">
        <w:rPr>
          <w:rStyle w:val="CommentReference"/>
        </w:rPr>
        <w:commentReference w:id="406"/>
      </w:r>
      <w:r w:rsidR="00F02835" w:rsidRPr="00B77A92">
        <w:t xml:space="preserve">These parameters can be </w:t>
      </w:r>
      <w:r w:rsidR="007F70B8" w:rsidRPr="00B77A92">
        <w:t>used</w:t>
      </w:r>
      <w:r w:rsidR="00F02835" w:rsidRPr="00B77A92">
        <w:t xml:space="preserve"> to provide contextual information </w:t>
      </w:r>
      <w:r w:rsidRPr="00B77A92">
        <w:t>to the execution of rules in portrayal processing.</w:t>
      </w:r>
      <w:r w:rsidR="00ED1CFC" w:rsidRPr="00B77A92">
        <w:t xml:space="preserve"> Examples are settings of depth values for the safety depth, shallow and deep contours.</w:t>
      </w:r>
    </w:p>
    <w:p w14:paraId="41290E08" w14:textId="19CB469F" w:rsidR="0018654C" w:rsidRPr="00B77A92" w:rsidRDefault="0018654C" w:rsidP="00A13F5A">
      <w:pPr>
        <w:pStyle w:val="Heading3"/>
      </w:pPr>
      <w:bookmarkStart w:id="408" w:name="_Toc194067082"/>
      <w:r w:rsidRPr="00B77A92">
        <w:t>Validity times</w:t>
      </w:r>
      <w:bookmarkEnd w:id="408"/>
    </w:p>
    <w:p w14:paraId="2660FB02" w14:textId="645307F0" w:rsidR="00EA650D" w:rsidRPr="00B77A92" w:rsidRDefault="00321DBC" w:rsidP="00025127">
      <w:pPr>
        <w:spacing w:after="120" w:line="240" w:lineRule="auto"/>
        <w:jc w:val="both"/>
      </w:pPr>
      <w:r w:rsidRPr="00B77A92">
        <w:t xml:space="preserve">Drawing instructions can be designated as being valid only during a </w:t>
      </w:r>
      <w:r w:rsidR="009D54A5" w:rsidRPr="00B77A92">
        <w:t>specified</w:t>
      </w:r>
      <w:r w:rsidRPr="00B77A92">
        <w:t xml:space="preserve"> interval</w:t>
      </w:r>
      <w:r w:rsidR="007249A3" w:rsidRPr="00B77A92">
        <w:t>, which may be open-ended at either beginning or end, or a single time point (with beginning and end the same). Intervals may be specified in terms of date, time (of day), or date-time endpoints.</w:t>
      </w:r>
    </w:p>
    <w:p w14:paraId="04678F46" w14:textId="13311BF6" w:rsidR="007249A3" w:rsidRPr="00B77A92" w:rsidRDefault="007249A3" w:rsidP="00025127">
      <w:pPr>
        <w:spacing w:after="120" w:line="240" w:lineRule="auto"/>
        <w:jc w:val="both"/>
      </w:pPr>
      <w:commentRangeStart w:id="409"/>
      <w:r w:rsidRPr="00B77A92">
        <w:t>The start and end instants are defined by their date/time component of the smallest granularity. For example, if the end instant is specified</w:t>
      </w:r>
      <w:r w:rsidR="007B14DE" w:rsidRPr="00B77A92">
        <w:t xml:space="preserve"> </w:t>
      </w:r>
      <w:r w:rsidR="00BA119C" w:rsidRPr="00B77A92">
        <w:t>a date without a time of day</w:t>
      </w:r>
      <w:r w:rsidR="007B14DE" w:rsidRPr="00B77A92">
        <w:t>, and the interval is “right-closed”</w:t>
      </w:r>
      <w:r w:rsidRPr="00B77A92">
        <w:t xml:space="preserve">, the end instant is </w:t>
      </w:r>
      <w:r w:rsidR="00BA119C" w:rsidRPr="00B77A92">
        <w:t xml:space="preserve">midnight </w:t>
      </w:r>
      <w:r w:rsidR="007B14DE" w:rsidRPr="00B77A92">
        <w:t xml:space="preserve">at the end of the specified day </w:t>
      </w:r>
      <w:r w:rsidR="00BA119C" w:rsidRPr="00B77A92">
        <w:t xml:space="preserve">(240000 in ISO 8601 </w:t>
      </w:r>
      <w:r w:rsidR="007B14DE" w:rsidRPr="00B77A92">
        <w:t>terms</w:t>
      </w:r>
      <w:r w:rsidR="00BA119C" w:rsidRPr="00B77A92">
        <w:t>)</w:t>
      </w:r>
      <w:r w:rsidRPr="00B77A92">
        <w:t>.</w:t>
      </w:r>
      <w:r w:rsidR="00BA119C" w:rsidRPr="00B77A92">
        <w:t xml:space="preserve"> This is consistent with </w:t>
      </w:r>
      <w:r w:rsidR="007B14DE" w:rsidRPr="00B77A92">
        <w:t xml:space="preserve">the </w:t>
      </w:r>
      <w:r w:rsidR="00BA119C" w:rsidRPr="00B77A92">
        <w:t xml:space="preserve">S-100 treatment of </w:t>
      </w:r>
      <w:r w:rsidR="00BA119C" w:rsidRPr="00B77A92">
        <w:rPr>
          <w:i/>
          <w:iCs/>
        </w:rPr>
        <w:t>dateStart</w:t>
      </w:r>
      <w:r w:rsidR="00BA119C" w:rsidRPr="00B77A92">
        <w:t xml:space="preserve"> and </w:t>
      </w:r>
      <w:r w:rsidR="00BA119C" w:rsidRPr="00B77A92">
        <w:rPr>
          <w:i/>
          <w:iCs/>
        </w:rPr>
        <w:t>dateEnd</w:t>
      </w:r>
      <w:r w:rsidR="00BA119C" w:rsidRPr="00B77A92">
        <w:t xml:space="preserve"> attributes (see S-100 Part 3 </w:t>
      </w:r>
      <w:r w:rsidR="007B14DE" w:rsidRPr="00B77A92">
        <w:t>clause 3-8</w:t>
      </w:r>
      <w:r w:rsidR="001970B6" w:rsidRPr="00B77A92">
        <w:t>-3</w:t>
      </w:r>
      <w:r w:rsidR="007B14DE" w:rsidRPr="00B77A92">
        <w:t xml:space="preserve"> (Interpretation of models of time intervals and period), but note that the open/closed nature of the interval </w:t>
      </w:r>
      <w:r w:rsidR="00D65B60" w:rsidRPr="00B77A92">
        <w:t>affects</w:t>
      </w:r>
      <w:r w:rsidR="007B14DE" w:rsidRPr="00B77A92">
        <w:t xml:space="preserve"> the interpretation</w:t>
      </w:r>
      <w:r w:rsidR="00550A8B" w:rsidRPr="00B77A92">
        <w:t xml:space="preserve"> for Part 9 time intervals</w:t>
      </w:r>
      <w:r w:rsidR="007B14DE" w:rsidRPr="00B77A92">
        <w:t xml:space="preserve"> </w:t>
      </w:r>
      <w:r w:rsidR="00550A8B" w:rsidRPr="00B77A92">
        <w:t>—</w:t>
      </w:r>
      <w:r w:rsidR="007B14DE" w:rsidRPr="00B77A92">
        <w:t xml:space="preserve"> if the same </w:t>
      </w:r>
      <w:r w:rsidR="00D65B60" w:rsidRPr="00B77A92">
        <w:t>interval</w:t>
      </w:r>
      <w:r w:rsidR="007B14DE" w:rsidRPr="00B77A92">
        <w:t xml:space="preserve"> is specified as “right-open” the </w:t>
      </w:r>
      <w:r w:rsidR="00BA1F6C" w:rsidRPr="00B77A92">
        <w:t xml:space="preserve">start </w:t>
      </w:r>
      <w:r w:rsidR="007B14DE" w:rsidRPr="00B77A92">
        <w:t>time point is midnight at the beginning of the specified day (000000 in ISO 8601 terms).</w:t>
      </w:r>
      <w:commentRangeEnd w:id="409"/>
      <w:r w:rsidR="00DF76DF">
        <w:rPr>
          <w:rStyle w:val="CommentReference"/>
        </w:rPr>
        <w:commentReference w:id="409"/>
      </w:r>
    </w:p>
    <w:p w14:paraId="6B51C525" w14:textId="77777777" w:rsidR="00025127" w:rsidRPr="00B77A92" w:rsidRDefault="00025127" w:rsidP="00025127">
      <w:pPr>
        <w:spacing w:after="120" w:line="240" w:lineRule="auto"/>
        <w:jc w:val="both"/>
      </w:pPr>
    </w:p>
    <w:p w14:paraId="1501D4A7" w14:textId="427C8187" w:rsidR="0018654C" w:rsidRPr="00B77A92" w:rsidRDefault="00EA650D" w:rsidP="00DB7CFE">
      <w:pPr>
        <w:pStyle w:val="Heading2"/>
      </w:pPr>
      <w:bookmarkStart w:id="410" w:name="_Toc194067083"/>
      <w:r w:rsidRPr="00B77A92">
        <w:t>Alerts</w:t>
      </w:r>
      <w:bookmarkEnd w:id="410"/>
    </w:p>
    <w:p w14:paraId="72134CB6" w14:textId="68A032DA" w:rsidR="001E273F" w:rsidRPr="00B77A92" w:rsidRDefault="001E273F" w:rsidP="00025127">
      <w:pPr>
        <w:pStyle w:val="ISOChange"/>
        <w:spacing w:before="60" w:after="60" w:line="240" w:lineRule="auto"/>
        <w:jc w:val="both"/>
        <w:rPr>
          <w:sz w:val="20"/>
        </w:rPr>
      </w:pPr>
      <w:r w:rsidRPr="00B77A92">
        <w:rPr>
          <w:sz w:val="20"/>
        </w:rPr>
        <w:t xml:space="preserve">The </w:t>
      </w:r>
      <w:r w:rsidR="003B3F16" w:rsidRPr="00B77A92">
        <w:rPr>
          <w:sz w:val="20"/>
        </w:rPr>
        <w:t>A</w:t>
      </w:r>
      <w:r w:rsidRPr="00B77A92">
        <w:rPr>
          <w:sz w:val="20"/>
        </w:rPr>
        <w:t xml:space="preserve">lerts </w:t>
      </w:r>
      <w:r w:rsidR="003B3F16" w:rsidRPr="00B77A92">
        <w:rPr>
          <w:sz w:val="20"/>
        </w:rPr>
        <w:t>C</w:t>
      </w:r>
      <w:r w:rsidRPr="00B77A92">
        <w:rPr>
          <w:sz w:val="20"/>
        </w:rPr>
        <w:t xml:space="preserve">atalogue is a component of the </w:t>
      </w:r>
      <w:r w:rsidR="003B3F16" w:rsidRPr="00B77A92">
        <w:rPr>
          <w:sz w:val="20"/>
        </w:rPr>
        <w:t>P</w:t>
      </w:r>
      <w:r w:rsidRPr="00B77A92">
        <w:rPr>
          <w:sz w:val="20"/>
        </w:rPr>
        <w:t xml:space="preserve">ortrayal </w:t>
      </w:r>
      <w:r w:rsidR="003B3F16" w:rsidRPr="00B77A92">
        <w:rPr>
          <w:sz w:val="20"/>
        </w:rPr>
        <w:t>C</w:t>
      </w:r>
      <w:r w:rsidRPr="00B77A92">
        <w:rPr>
          <w:sz w:val="20"/>
        </w:rPr>
        <w:t>atalogue; it describes each alert event along with its associated message(s) and highlighting rules.</w:t>
      </w:r>
    </w:p>
    <w:p w14:paraId="6972D5F4" w14:textId="77677B17" w:rsidR="001E273F" w:rsidRPr="00B77A92" w:rsidRDefault="001E273F" w:rsidP="00025127">
      <w:pPr>
        <w:pStyle w:val="ISOChange"/>
        <w:spacing w:before="60" w:after="60" w:line="240" w:lineRule="auto"/>
        <w:jc w:val="both"/>
        <w:rPr>
          <w:sz w:val="20"/>
        </w:rPr>
      </w:pPr>
      <w:r w:rsidRPr="00B77A92">
        <w:rPr>
          <w:sz w:val="20"/>
        </w:rPr>
        <w:t xml:space="preserve">The alerting model allows product developers to associate alerts with features (optionally satisfying specified conditions on attribute values) by encoding rules in the </w:t>
      </w:r>
      <w:r w:rsidR="003B3F16" w:rsidRPr="00B77A92">
        <w:rPr>
          <w:sz w:val="20"/>
        </w:rPr>
        <w:t>P</w:t>
      </w:r>
      <w:r w:rsidRPr="00B77A92">
        <w:rPr>
          <w:sz w:val="20"/>
        </w:rPr>
        <w:t xml:space="preserve">ortrayal </w:t>
      </w:r>
      <w:r w:rsidR="003B3F16" w:rsidRPr="00B77A92">
        <w:rPr>
          <w:sz w:val="20"/>
        </w:rPr>
        <w:t>C</w:t>
      </w:r>
      <w:r w:rsidRPr="00B77A92">
        <w:rPr>
          <w:sz w:val="20"/>
        </w:rPr>
        <w:t>atalogue.</w:t>
      </w:r>
    </w:p>
    <w:p w14:paraId="561D74F3" w14:textId="20F19D9C" w:rsidR="0083356D" w:rsidRPr="00B77A92" w:rsidRDefault="001E273F" w:rsidP="00025127">
      <w:pPr>
        <w:spacing w:line="240" w:lineRule="auto"/>
        <w:jc w:val="both"/>
      </w:pPr>
      <w:r w:rsidRPr="00B77A92">
        <w:t xml:space="preserve">Alerts are associated with drawing instructions output by the portrayal, and are triggered when the vessel route (either actual track, during route monitoring, or planned, during route planning) intersects the geometry (which may be restricted or augmented) of a feature. The events are </w:t>
      </w:r>
      <w:ins w:id="411" w:author="Jonathan Pritchard" w:date="2025-03-12T07:12:00Z" w16du:dateUtc="2025-03-12T07:12:00Z">
        <w:r w:rsidR="001603F0">
          <w:t xml:space="preserve">alarms, </w:t>
        </w:r>
      </w:ins>
      <w:r w:rsidR="00FD4A8D" w:rsidRPr="00B77A92">
        <w:t>alerts</w:t>
      </w:r>
      <w:r w:rsidRPr="00B77A92">
        <w:t>, warnings, cautions, or indications as described in IMO MSC.252(83)</w:t>
      </w:r>
      <w:r w:rsidR="003B3F16" w:rsidRPr="00B77A92">
        <w:t>.</w:t>
      </w:r>
    </w:p>
    <w:p w14:paraId="57EA06A8" w14:textId="77777777" w:rsidR="003B3F16" w:rsidRPr="00B77A92" w:rsidRDefault="003B3F16" w:rsidP="00025127">
      <w:pPr>
        <w:spacing w:line="240" w:lineRule="auto"/>
        <w:jc w:val="both"/>
      </w:pPr>
    </w:p>
    <w:p w14:paraId="00B3F6FF" w14:textId="5AF01D03" w:rsidR="000A5F45" w:rsidRPr="00B77A92" w:rsidRDefault="000D6C8D" w:rsidP="00A13F5A">
      <w:pPr>
        <w:pStyle w:val="Heading1"/>
      </w:pPr>
      <w:bookmarkStart w:id="412" w:name="_Ref41928217"/>
      <w:bookmarkStart w:id="413" w:name="_Ref171092510"/>
      <w:bookmarkStart w:id="414" w:name="_Toc194067084"/>
      <w:r w:rsidRPr="00B77A92">
        <w:t>I</w:t>
      </w:r>
      <w:r w:rsidR="000A5F45" w:rsidRPr="00B77A92">
        <w:t>nteroperability</w:t>
      </w:r>
      <w:bookmarkEnd w:id="412"/>
      <w:bookmarkEnd w:id="414"/>
      <w:r w:rsidR="008D0923" w:rsidRPr="00B77A92">
        <w:t xml:space="preserve"> </w:t>
      </w:r>
      <w:bookmarkEnd w:id="413"/>
    </w:p>
    <w:p w14:paraId="4C306059" w14:textId="33FF43E8" w:rsidR="001D0D9A" w:rsidRPr="00B77A92" w:rsidDel="001D0D9A" w:rsidRDefault="007010D8" w:rsidP="001D0D9A">
      <w:pPr>
        <w:spacing w:after="120" w:line="240" w:lineRule="auto"/>
        <w:jc w:val="both"/>
        <w:rPr>
          <w:del w:id="415" w:author="Jonathan Pritchard" w:date="2025-03-13T16:38:00Z" w16du:dateUtc="2025-03-13T16:38:00Z"/>
          <w:moveTo w:id="416" w:author="Jonathan Pritchard" w:date="2025-03-13T16:38:00Z" w16du:dateUtc="2025-03-13T16:38:00Z"/>
        </w:rPr>
      </w:pPr>
      <w:r w:rsidRPr="00B77A92">
        <w:t xml:space="preserve">Ensuring visual interoperability in the presence of simultaneously displayed </w:t>
      </w:r>
      <w:commentRangeStart w:id="417"/>
      <w:del w:id="418" w:author="Jonathan Pritchard" w:date="2025-03-13T16:35:00Z" w16du:dateUtc="2025-03-13T16:35:00Z">
        <w:r w:rsidRPr="00B77A92" w:rsidDel="001D0D9A">
          <w:delText>layers</w:delText>
        </w:r>
      </w:del>
      <w:ins w:id="419" w:author="Jonathan Pritchard" w:date="2025-03-13T16:35:00Z" w16du:dateUtc="2025-03-13T16:35:00Z">
        <w:r w:rsidR="001D0D9A">
          <w:t>products</w:t>
        </w:r>
      </w:ins>
      <w:del w:id="420" w:author="Jonathan Pritchard" w:date="2025-03-13T16:35:00Z" w16du:dateUtc="2025-03-13T16:35:00Z">
        <w:r w:rsidRPr="00B77A92" w:rsidDel="001D0D9A">
          <w:delText xml:space="preserve"> </w:delText>
        </w:r>
      </w:del>
      <w:commentRangeEnd w:id="417"/>
      <w:ins w:id="421" w:author="Jonathan Pritchard" w:date="2025-03-13T16:35:00Z" w16du:dateUtc="2025-03-13T16:35:00Z">
        <w:r w:rsidR="001D0D9A" w:rsidRPr="00B77A92">
          <w:t xml:space="preserve"> </w:t>
        </w:r>
      </w:ins>
      <w:r w:rsidR="00680162">
        <w:rPr>
          <w:rStyle w:val="CommentReference"/>
        </w:rPr>
        <w:commentReference w:id="417"/>
      </w:r>
      <w:r w:rsidRPr="00B77A92">
        <w:t xml:space="preserve">is an important aspect of user interfaces for navigation screens. IHO Publication S-98 </w:t>
      </w:r>
      <w:r w:rsidR="00453CB3" w:rsidRPr="00B77A92">
        <w:t xml:space="preserve">(Data Product Interoperability in S-100 Navigation Systems) </w:t>
      </w:r>
      <w:r w:rsidRPr="00B77A92">
        <w:t xml:space="preserve">specifies the structure of </w:t>
      </w:r>
      <w:r w:rsidR="00796161" w:rsidRPr="00B77A92">
        <w:t>an</w:t>
      </w:r>
      <w:r w:rsidRPr="00B77A92">
        <w:t xml:space="preserve"> interoperability catalogue </w:t>
      </w:r>
      <w:r w:rsidR="00796161" w:rsidRPr="00B77A92">
        <w:t xml:space="preserve">to be used </w:t>
      </w:r>
      <w:r w:rsidRPr="00B77A92">
        <w:t>for ECDIS and INS.</w:t>
      </w:r>
      <w:r w:rsidR="00796161" w:rsidRPr="00B77A92">
        <w:t xml:space="preserve"> </w:t>
      </w:r>
      <w:commentRangeStart w:id="422"/>
      <w:del w:id="423" w:author="Jonathan Pritchard" w:date="2025-03-13T16:36:00Z" w16du:dateUtc="2025-03-13T16:36:00Z">
        <w:r w:rsidR="00796161" w:rsidRPr="00B77A92" w:rsidDel="001D0D9A">
          <w:delText>This</w:delText>
        </w:r>
        <w:commentRangeEnd w:id="422"/>
        <w:r w:rsidR="0043396A" w:rsidDel="001D0D9A">
          <w:rPr>
            <w:rStyle w:val="CommentReference"/>
          </w:rPr>
          <w:commentReference w:id="422"/>
        </w:r>
        <w:r w:rsidR="00796161" w:rsidRPr="00B77A92" w:rsidDel="001D0D9A">
          <w:delText xml:space="preserve"> </w:delText>
        </w:r>
      </w:del>
      <w:moveToRangeStart w:id="424" w:author="Jonathan Pritchard" w:date="2025-03-13T16:38:00Z" w:name="move192776329"/>
      <w:moveTo w:id="425" w:author="Jonathan Pritchard" w:date="2025-03-13T16:38:00Z" w16du:dateUtc="2025-03-13T16:38:00Z">
        <w:r w:rsidR="001D0D9A" w:rsidRPr="00B77A92">
          <w:t xml:space="preserve">S-98 </w:t>
        </w:r>
      </w:moveTo>
      <w:ins w:id="426" w:author="Jonathan Pritchard" w:date="2025-03-25T05:37:00Z" w16du:dateUtc="2025-03-25T04:37:00Z">
        <w:r w:rsidR="004A6E2D">
          <w:t xml:space="preserve">will </w:t>
        </w:r>
      </w:ins>
      <w:moveTo w:id="427" w:author="Jonathan Pritchard" w:date="2025-03-13T16:38:00Z" w16du:dateUtc="2025-03-13T16:38:00Z">
        <w:r w:rsidR="001D0D9A" w:rsidRPr="00B77A92">
          <w:t>provide</w:t>
        </w:r>
        <w:del w:id="428" w:author="Jonathan Pritchard" w:date="2025-03-25T05:37:00Z" w16du:dateUtc="2025-03-25T04:37:00Z">
          <w:r w:rsidR="001D0D9A" w:rsidRPr="00B77A92" w:rsidDel="004A6E2D">
            <w:delText>s</w:delText>
          </w:r>
        </w:del>
        <w:r w:rsidR="001D0D9A" w:rsidRPr="00B77A92">
          <w:t xml:space="preserve">, </w:t>
        </w:r>
        <w:commentRangeStart w:id="429"/>
        <w:r w:rsidR="001D0D9A" w:rsidRPr="00B77A92">
          <w:t>as a minimum for S-100 ECDIS</w:t>
        </w:r>
        <w:commentRangeEnd w:id="429"/>
        <w:r w:rsidR="001D0D9A">
          <w:rPr>
            <w:rStyle w:val="CommentReference"/>
          </w:rPr>
          <w:commentReference w:id="429"/>
        </w:r>
        <w:r w:rsidR="001D0D9A" w:rsidRPr="00B77A92">
          <w:t xml:space="preserve">, two levels of interoperability allowing data layers in different products to be interleaved or substituted within the display. </w:t>
        </w:r>
      </w:moveTo>
    </w:p>
    <w:moveToRangeEnd w:id="424"/>
    <w:p w14:paraId="4628D9A4" w14:textId="4C7D492D" w:rsidR="00E86DEF" w:rsidRPr="00B77A92" w:rsidRDefault="001D0D9A" w:rsidP="003B3F16">
      <w:pPr>
        <w:spacing w:after="120" w:line="240" w:lineRule="auto"/>
        <w:jc w:val="both"/>
      </w:pPr>
      <w:ins w:id="430" w:author="Jonathan Pritchard" w:date="2025-03-13T16:36:00Z" w16du:dateUtc="2025-03-13T16:36:00Z">
        <w:r>
          <w:t>An interoperability catalogue</w:t>
        </w:r>
        <w:r w:rsidRPr="00B77A92">
          <w:t xml:space="preserve"> </w:t>
        </w:r>
      </w:ins>
      <w:r w:rsidR="00796161" w:rsidRPr="00B77A92">
        <w:t xml:space="preserve">is currently unpublished by IHO and </w:t>
      </w:r>
      <w:r w:rsidR="00D14F95" w:rsidRPr="00B77A92">
        <w:t xml:space="preserve">there is no current requirement for its implementation in </w:t>
      </w:r>
      <w:r w:rsidR="00776736" w:rsidRPr="00B77A92">
        <w:t>ECDIS</w:t>
      </w:r>
      <w:r w:rsidR="00D14F95" w:rsidRPr="00B77A92">
        <w:t xml:space="preserve">. Other mechanisms for interoperability between product specifications exist and are defined </w:t>
      </w:r>
      <w:r w:rsidR="00776736" w:rsidRPr="00B77A92">
        <w:t xml:space="preserve">in </w:t>
      </w:r>
      <w:r w:rsidR="00D14F95" w:rsidRPr="00B77A92">
        <w:t>this document.</w:t>
      </w:r>
    </w:p>
    <w:p w14:paraId="7F805FF0" w14:textId="4DEB3F20" w:rsidR="00776736" w:rsidRPr="00B77A92" w:rsidRDefault="00796161" w:rsidP="003B3F16">
      <w:pPr>
        <w:spacing w:after="120" w:line="240" w:lineRule="auto"/>
        <w:jc w:val="both"/>
      </w:pPr>
      <w:r w:rsidRPr="00B77A92">
        <w:lastRenderedPageBreak/>
        <w:t>When published</w:t>
      </w:r>
      <w:r w:rsidR="00D14F95" w:rsidRPr="00B77A92">
        <w:t xml:space="preserve"> by the IHO </w:t>
      </w:r>
      <w:commentRangeStart w:id="431"/>
      <w:del w:id="432" w:author="Jonathan Pritchard" w:date="2025-03-25T05:37:00Z" w16du:dateUtc="2025-03-25T04:37:00Z">
        <w:r w:rsidR="00E86DEF" w:rsidRPr="00B77A92" w:rsidDel="004A6E2D">
          <w:delText xml:space="preserve">the </w:delText>
        </w:r>
      </w:del>
      <w:commentRangeEnd w:id="431"/>
      <w:ins w:id="433" w:author="Jonathan Pritchard" w:date="2025-03-25T05:37:00Z" w16du:dateUtc="2025-03-25T04:37:00Z">
        <w:r w:rsidR="004A6E2D">
          <w:t>an</w:t>
        </w:r>
        <w:r w:rsidR="004A6E2D" w:rsidRPr="00B77A92">
          <w:t xml:space="preserve"> </w:t>
        </w:r>
      </w:ins>
      <w:r w:rsidR="00355053">
        <w:rPr>
          <w:rStyle w:val="CommentReference"/>
        </w:rPr>
        <w:commentReference w:id="431"/>
      </w:r>
      <w:r w:rsidR="003B3F16" w:rsidRPr="00B77A92">
        <w:t>I</w:t>
      </w:r>
      <w:r w:rsidR="00E86DEF" w:rsidRPr="00B77A92">
        <w:t xml:space="preserve">nteroperability </w:t>
      </w:r>
      <w:r w:rsidR="003B3F16" w:rsidRPr="00B77A92">
        <w:t>C</w:t>
      </w:r>
      <w:r w:rsidR="00E86DEF" w:rsidRPr="00B77A92">
        <w:t xml:space="preserve">atalogue </w:t>
      </w:r>
      <w:r w:rsidR="00660050" w:rsidRPr="00B77A92">
        <w:t xml:space="preserve">will provide a normative </w:t>
      </w:r>
      <w:r w:rsidR="003B3F16" w:rsidRPr="00B77A92">
        <w:t>I</w:t>
      </w:r>
      <w:r w:rsidR="00660050" w:rsidRPr="00B77A92">
        <w:t xml:space="preserve">nteroperability </w:t>
      </w:r>
      <w:r w:rsidR="003B3F16" w:rsidRPr="00B77A92">
        <w:t>C</w:t>
      </w:r>
      <w:r w:rsidR="00660050" w:rsidRPr="00B77A92">
        <w:t xml:space="preserve">atalogue for </w:t>
      </w:r>
      <w:r w:rsidR="00D14F95" w:rsidRPr="00B77A92">
        <w:t xml:space="preserve">S-100 </w:t>
      </w:r>
      <w:r w:rsidR="00660050" w:rsidRPr="00B77A92">
        <w:t>ECDIS</w:t>
      </w:r>
      <w:r w:rsidR="00776736" w:rsidRPr="00B77A92">
        <w:t xml:space="preserve"> and the published IHO product specifications. Therefore, a </w:t>
      </w:r>
      <w:r w:rsidR="00330D8D" w:rsidRPr="00B77A92">
        <w:t xml:space="preserve">detailed </w:t>
      </w:r>
      <w:r w:rsidR="00776736" w:rsidRPr="00B77A92">
        <w:t>requirement for its implementation will be contained in a future edition of this document</w:t>
      </w:r>
      <w:r w:rsidR="00D14F95" w:rsidRPr="00B77A92">
        <w:t xml:space="preserve">. </w:t>
      </w:r>
    </w:p>
    <w:p w14:paraId="59FD6F73" w14:textId="7EA4573D" w:rsidR="000F4DF4" w:rsidRPr="00B77A92" w:rsidDel="001D0D9A" w:rsidRDefault="00776736" w:rsidP="00776736">
      <w:pPr>
        <w:spacing w:after="120" w:line="240" w:lineRule="auto"/>
        <w:jc w:val="both"/>
        <w:rPr>
          <w:moveFrom w:id="434" w:author="Jonathan Pritchard" w:date="2025-03-13T16:38:00Z" w16du:dateUtc="2025-03-13T16:38:00Z"/>
        </w:rPr>
      </w:pPr>
      <w:moveFromRangeStart w:id="435" w:author="Jonathan Pritchard" w:date="2025-03-13T16:38:00Z" w:name="move192776329"/>
      <w:moveFrom w:id="436" w:author="Jonathan Pritchard" w:date="2025-03-13T16:38:00Z" w16du:dateUtc="2025-03-13T16:38:00Z">
        <w:r w:rsidRPr="00B77A92" w:rsidDel="001D0D9A">
          <w:t xml:space="preserve">S-98 provides, </w:t>
        </w:r>
        <w:commentRangeStart w:id="437"/>
        <w:r w:rsidRPr="00B77A92" w:rsidDel="001D0D9A">
          <w:t>as a minimum for S-100 ECDIS</w:t>
        </w:r>
        <w:commentRangeEnd w:id="437"/>
        <w:r w:rsidR="00843798" w:rsidDel="001D0D9A">
          <w:rPr>
            <w:rStyle w:val="CommentReference"/>
          </w:rPr>
          <w:commentReference w:id="437"/>
        </w:r>
        <w:r w:rsidRPr="00B77A92" w:rsidDel="001D0D9A">
          <w:t xml:space="preserve">, two levels of interoperability allowing data layers in different products to be interleaved or substituted within the display. </w:t>
        </w:r>
      </w:moveFrom>
    </w:p>
    <w:moveFromRangeEnd w:id="435"/>
    <w:p w14:paraId="55559AFB" w14:textId="79AE0681" w:rsidR="00776736" w:rsidRPr="00B77A92" w:rsidRDefault="00776736" w:rsidP="00776736">
      <w:pPr>
        <w:spacing w:after="120" w:line="240" w:lineRule="auto"/>
        <w:jc w:val="both"/>
      </w:pPr>
      <w:r w:rsidRPr="00B77A92">
        <w:t xml:space="preserve">It is intended, in a future edition of this document, to also provide user interface requirements for end user control of </w:t>
      </w:r>
      <w:del w:id="438" w:author="Grant, David M (52400) CIV USN NIWC ATLANTIC VA (USA)" w:date="2025-02-21T16:00:00Z" w16du:dateUtc="2025-02-21T21:00:00Z">
        <w:r w:rsidRPr="00B77A92" w:rsidDel="00514562">
          <w:delText xml:space="preserve">the visual </w:delText>
        </w:r>
      </w:del>
      <w:r w:rsidRPr="00B77A92">
        <w:t>interoperability.</w:t>
      </w:r>
    </w:p>
    <w:p w14:paraId="75DB62C5" w14:textId="79A1E7BB" w:rsidR="00D14F95" w:rsidRPr="00B77A92" w:rsidRDefault="00D14F95" w:rsidP="003B3F16">
      <w:pPr>
        <w:spacing w:after="120" w:line="240" w:lineRule="auto"/>
        <w:jc w:val="both"/>
      </w:pPr>
      <w:r w:rsidRPr="00B77A92">
        <w:t>S</w:t>
      </w:r>
      <w:r w:rsidR="00E86DEF" w:rsidRPr="00B77A92">
        <w:t xml:space="preserve">-98 </w:t>
      </w:r>
      <w:r w:rsidRPr="00B77A92">
        <w:t xml:space="preserve">itself also </w:t>
      </w:r>
      <w:r w:rsidR="00E86DEF" w:rsidRPr="00B77A92">
        <w:t>permits extensions</w:t>
      </w:r>
      <w:r w:rsidR="00B65CAE" w:rsidRPr="00B77A92">
        <w:t xml:space="preserve">, </w:t>
      </w:r>
      <w:r w:rsidR="00E86DEF" w:rsidRPr="00B77A92">
        <w:t>substitutes</w:t>
      </w:r>
      <w:r w:rsidR="006A193F" w:rsidRPr="00B77A92">
        <w:t xml:space="preserve"> and customizations</w:t>
      </w:r>
      <w:r w:rsidR="00B65CAE" w:rsidRPr="00B77A92">
        <w:t xml:space="preserve"> provided</w:t>
      </w:r>
      <w:r w:rsidR="006A193F" w:rsidRPr="00B77A92">
        <w:t xml:space="preserve"> the minimum functions provided by the IHO </w:t>
      </w:r>
      <w:r w:rsidR="003B3F16" w:rsidRPr="00B77A92">
        <w:t>C</w:t>
      </w:r>
      <w:r w:rsidR="006A193F" w:rsidRPr="00B77A92">
        <w:t xml:space="preserve">atalogue are maintained and </w:t>
      </w:r>
      <w:r w:rsidR="00B65CAE" w:rsidRPr="00B77A92">
        <w:t>interoperability</w:t>
      </w:r>
      <w:r w:rsidR="006A193F" w:rsidRPr="00B77A92">
        <w:t xml:space="preserve"> is not degraded</w:t>
      </w:r>
      <w:r w:rsidR="00B65CAE" w:rsidRPr="00B77A92">
        <w:t xml:space="preserve"> (S-98 </w:t>
      </w:r>
      <w:r w:rsidR="003B3F16" w:rsidRPr="00B77A92">
        <w:rPr>
          <w:rFonts w:cs="Arial"/>
        </w:rPr>
        <w:t>clauses</w:t>
      </w:r>
      <w:r w:rsidR="00B65CAE" w:rsidRPr="00B77A92">
        <w:t> 12.1.1–12.1.3).</w:t>
      </w:r>
      <w:r w:rsidRPr="00B77A92">
        <w:t xml:space="preserve"> </w:t>
      </w:r>
    </w:p>
    <w:p w14:paraId="73B5EE23" w14:textId="13BFC113" w:rsidR="00B268EF" w:rsidRPr="00B77A92" w:rsidRDefault="00B268EF" w:rsidP="00E670D9">
      <w:pPr>
        <w:spacing w:after="120" w:line="240" w:lineRule="auto"/>
        <w:jc w:val="both"/>
      </w:pPr>
    </w:p>
    <w:p w14:paraId="6B79B010" w14:textId="77777777" w:rsidR="00314CAB" w:rsidRPr="00B77A92" w:rsidRDefault="00314CAB">
      <w:pPr>
        <w:rPr>
          <w:rFonts w:eastAsia="Times New Roman"/>
          <w:b/>
          <w:bCs/>
          <w:sz w:val="24"/>
        </w:rPr>
      </w:pPr>
      <w:bookmarkStart w:id="439" w:name="_Ref49380568"/>
      <w:r w:rsidRPr="00B77A92">
        <w:br w:type="page"/>
      </w:r>
    </w:p>
    <w:p w14:paraId="6D762915" w14:textId="43B75661" w:rsidR="00BC555A" w:rsidRPr="00B77A92" w:rsidRDefault="00FD648E" w:rsidP="00A13F5A">
      <w:pPr>
        <w:pStyle w:val="Heading1"/>
      </w:pPr>
      <w:bookmarkStart w:id="440" w:name="_Toc194067085"/>
      <w:r w:rsidRPr="00B77A92">
        <w:lastRenderedPageBreak/>
        <w:t>Display Organisation</w:t>
      </w:r>
      <w:r w:rsidR="00A80530" w:rsidRPr="00B77A92">
        <w:t xml:space="preserve"> and Operation</w:t>
      </w:r>
      <w:bookmarkEnd w:id="439"/>
      <w:bookmarkEnd w:id="440"/>
    </w:p>
    <w:p w14:paraId="501C6929" w14:textId="7DAEDB8F" w:rsidR="00D37328" w:rsidRPr="00A527F0" w:rsidRDefault="00D37328" w:rsidP="00DB7CFE">
      <w:pPr>
        <w:pStyle w:val="Heading2"/>
      </w:pPr>
      <w:bookmarkStart w:id="441" w:name="_Toc38829553"/>
      <w:bookmarkStart w:id="442" w:name="_Toc38830056"/>
      <w:bookmarkStart w:id="443" w:name="_Ref49480223"/>
      <w:bookmarkStart w:id="444" w:name="_Ref49480231"/>
      <w:bookmarkStart w:id="445" w:name="_Hlk167438924"/>
      <w:bookmarkStart w:id="446" w:name="_Toc194067086"/>
      <w:bookmarkEnd w:id="441"/>
      <w:bookmarkEnd w:id="442"/>
      <w:r w:rsidRPr="00A527F0">
        <w:t xml:space="preserve">Display of </w:t>
      </w:r>
      <w:r w:rsidR="00950DDE" w:rsidRPr="00A527F0">
        <w:t>non-</w:t>
      </w:r>
      <w:r w:rsidR="00716B39" w:rsidRPr="00A527F0">
        <w:t>S-100</w:t>
      </w:r>
      <w:r w:rsidR="00950DDE" w:rsidRPr="00A527F0">
        <w:t xml:space="preserve"> </w:t>
      </w:r>
      <w:r w:rsidRPr="00A527F0">
        <w:t>information</w:t>
      </w:r>
      <w:bookmarkEnd w:id="443"/>
      <w:bookmarkEnd w:id="444"/>
      <w:bookmarkEnd w:id="446"/>
    </w:p>
    <w:p w14:paraId="5BAD6E9F" w14:textId="125E3474" w:rsidR="00950DDE" w:rsidRPr="00B77A92" w:rsidRDefault="00950DDE" w:rsidP="000A225C">
      <w:pPr>
        <w:spacing w:after="120" w:line="240" w:lineRule="auto"/>
        <w:jc w:val="both"/>
      </w:pPr>
      <w:r w:rsidRPr="00B77A92">
        <w:t xml:space="preserve">This </w:t>
      </w:r>
      <w:del w:id="447" w:author="jon pritchard" w:date="2025-03-28T14:52:00Z" w16du:dateUtc="2025-03-28T13:52:00Z">
        <w:r w:rsidRPr="00B77A92" w:rsidDel="006779F8">
          <w:delText xml:space="preserve">clause </w:delText>
        </w:r>
      </w:del>
      <w:ins w:id="448" w:author="jon pritchard" w:date="2025-03-28T14:52:00Z" w16du:dateUtc="2025-03-28T13:52:00Z">
        <w:r w:rsidR="006779F8">
          <w:t>section</w:t>
        </w:r>
        <w:r w:rsidR="006779F8" w:rsidRPr="00B77A92">
          <w:t xml:space="preserve"> </w:t>
        </w:r>
      </w:ins>
      <w:r w:rsidRPr="00B77A92">
        <w:t>describes the display of information that</w:t>
      </w:r>
      <w:r w:rsidR="000E2927" w:rsidRPr="00B77A92">
        <w:t xml:space="preserve"> is not from </w:t>
      </w:r>
      <w:r w:rsidR="00BD265F" w:rsidRPr="00B77A92">
        <w:t xml:space="preserve">official </w:t>
      </w:r>
      <w:r w:rsidR="000E2927" w:rsidRPr="00B77A92">
        <w:t xml:space="preserve">S-100-based data products, </w:t>
      </w:r>
      <w:r w:rsidR="003E01E1" w:rsidRPr="00B77A92">
        <w:t xml:space="preserve">S-57, </w:t>
      </w:r>
      <w:commentRangeStart w:id="449"/>
      <w:r w:rsidR="000E2927" w:rsidRPr="00B77A92">
        <w:t>radar</w:t>
      </w:r>
      <w:commentRangeEnd w:id="449"/>
      <w:r w:rsidR="000A3339">
        <w:rPr>
          <w:rStyle w:val="CommentReference"/>
        </w:rPr>
        <w:commentReference w:id="449"/>
      </w:r>
      <w:r w:rsidR="000E2927" w:rsidRPr="00B77A92">
        <w:t>, or AIS</w:t>
      </w:r>
      <w:r w:rsidRPr="00B77A92">
        <w:t>.</w:t>
      </w:r>
    </w:p>
    <w:p w14:paraId="44751AA1" w14:textId="3A6C817C" w:rsidR="0084606B" w:rsidRPr="00A527F0" w:rsidRDefault="0084606B" w:rsidP="00A13F5A">
      <w:pPr>
        <w:pStyle w:val="Heading3"/>
      </w:pPr>
      <w:bookmarkStart w:id="450" w:name="_Ref49482794"/>
      <w:bookmarkStart w:id="451" w:name="_Ref178773055"/>
      <w:bookmarkStart w:id="452" w:name="_Ref179768848"/>
      <w:bookmarkStart w:id="453" w:name="_Toc194067087"/>
      <w:r w:rsidRPr="00A527F0">
        <w:t xml:space="preserve">Distinguishing between </w:t>
      </w:r>
      <w:r w:rsidR="0052443F" w:rsidRPr="00A527F0">
        <w:t xml:space="preserve">official </w:t>
      </w:r>
      <w:r w:rsidR="000F4DF4" w:rsidRPr="00A527F0">
        <w:t xml:space="preserve">S-100 </w:t>
      </w:r>
      <w:r w:rsidRPr="00A527F0">
        <w:t>data and additional data</w:t>
      </w:r>
      <w:bookmarkEnd w:id="450"/>
      <w:bookmarkEnd w:id="451"/>
      <w:bookmarkEnd w:id="452"/>
      <w:bookmarkEnd w:id="453"/>
    </w:p>
    <w:p w14:paraId="1154DFC2" w14:textId="127FB832" w:rsidR="00783066" w:rsidRPr="00A527F0" w:rsidRDefault="00783066" w:rsidP="000A225C">
      <w:pPr>
        <w:spacing w:after="120" w:line="240" w:lineRule="auto"/>
        <w:jc w:val="both"/>
      </w:pPr>
      <w:r w:rsidRPr="00A527F0">
        <w:t xml:space="preserve">IMO </w:t>
      </w:r>
      <w:r w:rsidR="004F2E02" w:rsidRPr="00A527F0">
        <w:t>Performance Standards (</w:t>
      </w:r>
      <w:del w:id="454" w:author="Jonathan Pritchard" w:date="2025-03-10T07:41:00Z" w16du:dateUtc="2025-03-10T07:41:00Z">
        <w:r w:rsidR="004F2E02" w:rsidRPr="00A527F0" w:rsidDel="008D6C94">
          <w:delText>MSC</w:delText>
        </w:r>
        <w:r w:rsidRPr="00A527F0" w:rsidDel="008D6C94">
          <w:delText>.</w:delText>
        </w:r>
        <w:r w:rsidR="006C0054" w:rsidRPr="00A527F0" w:rsidDel="008D6C94">
          <w:delText>530</w:delText>
        </w:r>
        <w:r w:rsidRPr="00A527F0" w:rsidDel="008D6C94">
          <w:delText>(</w:delText>
        </w:r>
        <w:r w:rsidR="006C0054" w:rsidRPr="00A527F0" w:rsidDel="008D6C94">
          <w:delText>106</w:delText>
        </w:r>
        <w:r w:rsidRPr="00A527F0" w:rsidDel="008D6C94">
          <w:delText>)</w:delText>
        </w:r>
      </w:del>
      <w:ins w:id="455" w:author="Jonathan Pritchard" w:date="2025-03-10T07:42:00Z" w16du:dateUtc="2025-03-10T07:42:00Z">
        <w:r w:rsidR="0056040E">
          <w:t>MSC.530(106)/</w:t>
        </w:r>
      </w:ins>
      <w:ins w:id="456" w:author="Jonathan Pritchard" w:date="2025-03-10T07:48:00Z" w16du:dateUtc="2025-03-10T07:48:00Z">
        <w:r w:rsidR="0056040E">
          <w:t>Rev</w:t>
        </w:r>
      </w:ins>
      <w:ins w:id="457" w:author="Jonathan Pritchard" w:date="2025-03-10T07:42:00Z" w16du:dateUtc="2025-03-10T07:42:00Z">
        <w:r w:rsidR="0056040E">
          <w:t>.</w:t>
        </w:r>
      </w:ins>
      <w:ins w:id="458" w:author="Jonathan Pritchard" w:date="2025-03-10T07:48:00Z" w16du:dateUtc="2025-03-10T07:48:00Z">
        <w:r w:rsidR="0056040E">
          <w:t>1</w:t>
        </w:r>
      </w:ins>
      <w:r w:rsidRPr="00A527F0">
        <w:t xml:space="preserve"> section 1.5</w:t>
      </w:r>
      <w:r w:rsidR="004F2E02" w:rsidRPr="00A527F0">
        <w:t>)</w:t>
      </w:r>
      <w:r w:rsidRPr="00A527F0">
        <w:t xml:space="preserve"> states that ECDIS should enable the mariner to execute</w:t>
      </w:r>
      <w:r w:rsidR="0084606B" w:rsidRPr="00A527F0">
        <w:t xml:space="preserve"> all</w:t>
      </w:r>
      <w:r w:rsidRPr="00A527F0">
        <w:t xml:space="preserve"> </w:t>
      </w:r>
      <w:r w:rsidR="0084606B" w:rsidRPr="00A527F0">
        <w:t>route planning, route monitoring, and positioning</w:t>
      </w:r>
      <w:r w:rsidRPr="00A527F0">
        <w:t xml:space="preserve"> and section</w:t>
      </w:r>
      <w:r w:rsidR="00FC3D18" w:rsidRPr="00A527F0">
        <w:t>s</w:t>
      </w:r>
      <w:r w:rsidRPr="00A527F0">
        <w:t xml:space="preserve"> 3.3</w:t>
      </w:r>
      <w:r w:rsidR="00FC3D18" w:rsidRPr="00A527F0">
        <w:t>-3.4</w:t>
      </w:r>
      <w:r w:rsidRPr="00A527F0">
        <w:t xml:space="preserve"> </w:t>
      </w:r>
      <w:r w:rsidR="00FC3D18" w:rsidRPr="00A527F0">
        <w:t xml:space="preserve">mean </w:t>
      </w:r>
      <w:r w:rsidRPr="00A527F0">
        <w:t xml:space="preserve">that the </w:t>
      </w:r>
      <w:r w:rsidR="00FC3D18" w:rsidRPr="00A527F0">
        <w:t xml:space="preserve">ENDS and </w:t>
      </w:r>
      <w:r w:rsidR="006C0054" w:rsidRPr="00A527F0">
        <w:t xml:space="preserve">System Database </w:t>
      </w:r>
      <w:r w:rsidRPr="00A527F0">
        <w:t xml:space="preserve">may contain information from </w:t>
      </w:r>
      <w:r w:rsidR="00FC3D18" w:rsidRPr="00A527F0">
        <w:t>nautical publications as well as</w:t>
      </w:r>
      <w:r w:rsidRPr="00A527F0">
        <w:t xml:space="preserve"> ENCs. This specification requires that ECDIS </w:t>
      </w:r>
      <w:r w:rsidR="00330D8D" w:rsidRPr="00A527F0">
        <w:t xml:space="preserve">must </w:t>
      </w:r>
      <w:r w:rsidRPr="00A527F0">
        <w:t xml:space="preserve">distinguish between </w:t>
      </w:r>
      <w:r w:rsidR="0052443F" w:rsidRPr="00A527F0">
        <w:t xml:space="preserve">official </w:t>
      </w:r>
      <w:r w:rsidRPr="00A527F0">
        <w:t xml:space="preserve">data and </w:t>
      </w:r>
      <w:r w:rsidR="004D4D27" w:rsidRPr="00A527F0">
        <w:t xml:space="preserve">such </w:t>
      </w:r>
      <w:r w:rsidRPr="00A527F0">
        <w:t>additional data from users (mariners) and manufacturers. The colour and symbol usage for mariners</w:t>
      </w:r>
      <w:r w:rsidR="00227CF3" w:rsidRPr="00A527F0">
        <w:t>’</w:t>
      </w:r>
      <w:r w:rsidRPr="00A527F0">
        <w:t xml:space="preserve"> and manufacturers</w:t>
      </w:r>
      <w:r w:rsidR="00227CF3" w:rsidRPr="00A527F0">
        <w:t>’</w:t>
      </w:r>
      <w:r w:rsidRPr="00A527F0">
        <w:t xml:space="preserve"> data </w:t>
      </w:r>
      <w:r w:rsidR="002D6873" w:rsidRPr="00A527F0">
        <w:t xml:space="preserve">in the IHO GI Registry and the </w:t>
      </w:r>
      <w:r w:rsidR="004A36E8" w:rsidRPr="00A527F0">
        <w:t>P</w:t>
      </w:r>
      <w:r w:rsidR="002D6873" w:rsidRPr="00A527F0">
        <w:t xml:space="preserve">ortrayal </w:t>
      </w:r>
      <w:r w:rsidR="004A36E8" w:rsidRPr="00A527F0">
        <w:t>C</w:t>
      </w:r>
      <w:r w:rsidR="002D6873" w:rsidRPr="00A527F0">
        <w:t>atalogues for S-100 data products are</w:t>
      </w:r>
      <w:r w:rsidRPr="00A527F0">
        <w:t xml:space="preserve"> designed to implement this while ensuring the display remains clear and uncluttered.</w:t>
      </w:r>
    </w:p>
    <w:p w14:paraId="76FB6FD1" w14:textId="414F8E1A" w:rsidR="00307E58" w:rsidRPr="00A527F0" w:rsidRDefault="001473C0" w:rsidP="000A225C">
      <w:pPr>
        <w:spacing w:after="120" w:line="240" w:lineRule="auto"/>
        <w:jc w:val="both"/>
      </w:pPr>
      <w:r w:rsidRPr="00A527F0">
        <w:t>The o</w:t>
      </w:r>
      <w:r w:rsidR="00DC2AC5" w:rsidRPr="00A527F0">
        <w:t xml:space="preserve">fficial </w:t>
      </w:r>
      <w:r w:rsidRPr="00A527F0">
        <w:t xml:space="preserve">status of </w:t>
      </w:r>
      <w:r w:rsidR="00DC2AC5" w:rsidRPr="00A527F0">
        <w:t xml:space="preserve">data delivered to the ECDIS </w:t>
      </w:r>
      <w:r w:rsidRPr="00A527F0">
        <w:t xml:space="preserve">is </w:t>
      </w:r>
      <w:r w:rsidR="00DC2AC5" w:rsidRPr="00A527F0">
        <w:t>defined by the value of a role</w:t>
      </w:r>
      <w:r w:rsidRPr="00A527F0">
        <w:t>. This is</w:t>
      </w:r>
      <w:r w:rsidR="00DC2AC5" w:rsidRPr="00A527F0">
        <w:t xml:space="preserve"> encoded in the </w:t>
      </w:r>
      <w:r w:rsidR="00850829" w:rsidRPr="00A527F0">
        <w:t>ST</w:t>
      </w:r>
      <w:r w:rsidR="00DC2AC5" w:rsidRPr="00A527F0">
        <w:t xml:space="preserve"> field of the X.509 certificate referenced in the mandatory </w:t>
      </w:r>
      <w:r w:rsidR="00740990">
        <w:t>digital</w:t>
      </w:r>
      <w:r w:rsidR="00740990" w:rsidRPr="00A527F0">
        <w:t xml:space="preserve"> </w:t>
      </w:r>
      <w:r w:rsidR="00DC2AC5" w:rsidRPr="00A527F0">
        <w:t xml:space="preserve">signature accompanying </w:t>
      </w:r>
      <w:r w:rsidRPr="00A527F0">
        <w:t xml:space="preserve">content in the exchange set </w:t>
      </w:r>
      <w:r w:rsidR="00036FFD" w:rsidRPr="00A527F0">
        <w:t>catalogue</w:t>
      </w:r>
      <w:r w:rsidR="00036FFD">
        <w:t>.</w:t>
      </w:r>
      <w:r w:rsidR="00DC2AC5" w:rsidRPr="00A527F0">
        <w:t xml:space="preserve"> Digi</w:t>
      </w:r>
      <w:r w:rsidRPr="00A527F0">
        <w:t>t</w:t>
      </w:r>
      <w:r w:rsidR="00DC2AC5" w:rsidRPr="00A527F0">
        <w:t xml:space="preserve">al signatures are mandatory for any data imported into the ECDIS, whether official or not. The </w:t>
      </w:r>
      <w:r w:rsidR="00850829" w:rsidRPr="00A527F0">
        <w:t>mandatory fields within every authenticating certificate are defined as:</w:t>
      </w:r>
    </w:p>
    <w:p w14:paraId="2BF2027A" w14:textId="77777777" w:rsidR="00850829" w:rsidRPr="00B77A92" w:rsidRDefault="00850829" w:rsidP="00850829">
      <w:pPr>
        <w:numPr>
          <w:ilvl w:val="0"/>
          <w:numId w:val="110"/>
        </w:numPr>
        <w:spacing w:after="0" w:line="240" w:lineRule="auto"/>
        <w:jc w:val="both"/>
        <w:rPr>
          <w:rFonts w:cs="Arial"/>
        </w:rPr>
      </w:pPr>
      <w:r w:rsidRPr="00B77A92">
        <w:rPr>
          <w:rFonts w:cs="Arial"/>
          <w:b/>
          <w:bCs/>
        </w:rPr>
        <w:t>C</w:t>
      </w:r>
      <w:r w:rsidRPr="00B77A92">
        <w:rPr>
          <w:rFonts w:cs="Arial"/>
        </w:rPr>
        <w:t xml:space="preserve"> (Country) = ISO Country Code of state making request</w:t>
      </w:r>
    </w:p>
    <w:p w14:paraId="7E55DCC1" w14:textId="65C2EEEE" w:rsidR="00850829" w:rsidRPr="00B77A92" w:rsidRDefault="00850829" w:rsidP="00850829">
      <w:pPr>
        <w:numPr>
          <w:ilvl w:val="0"/>
          <w:numId w:val="110"/>
        </w:numPr>
        <w:spacing w:after="0" w:line="240" w:lineRule="auto"/>
        <w:jc w:val="both"/>
        <w:rPr>
          <w:rFonts w:cs="Arial"/>
        </w:rPr>
      </w:pPr>
      <w:r w:rsidRPr="00B77A92">
        <w:rPr>
          <w:rFonts w:cs="Arial"/>
          <w:b/>
          <w:bCs/>
        </w:rPr>
        <w:t>ST</w:t>
      </w:r>
      <w:r w:rsidRPr="00B77A92">
        <w:rPr>
          <w:rFonts w:cs="Arial"/>
        </w:rPr>
        <w:t xml:space="preserve"> (State or Province) = A code reflecting the role of the </w:t>
      </w:r>
      <w:r w:rsidR="009A245C" w:rsidRPr="00B77A92">
        <w:rPr>
          <w:rFonts w:cs="Arial"/>
        </w:rPr>
        <w:t>signing entity</w:t>
      </w:r>
      <w:r w:rsidR="001473C0" w:rsidRPr="00B77A92">
        <w:rPr>
          <w:rFonts w:cs="Arial"/>
        </w:rPr>
        <w:t xml:space="preserve"> (below)</w:t>
      </w:r>
    </w:p>
    <w:p w14:paraId="3F02E188" w14:textId="57D5B660" w:rsidR="00850829" w:rsidRPr="00B77A92" w:rsidRDefault="00850829" w:rsidP="00850829">
      <w:pPr>
        <w:numPr>
          <w:ilvl w:val="0"/>
          <w:numId w:val="110"/>
        </w:numPr>
        <w:spacing w:after="0" w:line="240" w:lineRule="auto"/>
        <w:jc w:val="both"/>
        <w:rPr>
          <w:rFonts w:cs="Arial"/>
        </w:rPr>
      </w:pPr>
      <w:r w:rsidRPr="00B77A92">
        <w:rPr>
          <w:rFonts w:cs="Arial"/>
          <w:b/>
          <w:bCs/>
        </w:rPr>
        <w:t>O</w:t>
      </w:r>
      <w:r w:rsidRPr="00B77A92">
        <w:rPr>
          <w:rFonts w:cs="Arial"/>
        </w:rPr>
        <w:t xml:space="preserve"> (Organisation) = member state organisation name (text)</w:t>
      </w:r>
      <w:r w:rsidR="009A245C" w:rsidRPr="00B77A92">
        <w:rPr>
          <w:rFonts w:cs="Arial"/>
        </w:rPr>
        <w:t xml:space="preserve"> or other organisation name</w:t>
      </w:r>
    </w:p>
    <w:p w14:paraId="6C92FD57" w14:textId="2F5B9756" w:rsidR="00850829" w:rsidRPr="008F1A27" w:rsidRDefault="00850829" w:rsidP="00850829">
      <w:pPr>
        <w:numPr>
          <w:ilvl w:val="0"/>
          <w:numId w:val="110"/>
        </w:numPr>
        <w:spacing w:after="0" w:line="240" w:lineRule="auto"/>
        <w:jc w:val="both"/>
        <w:rPr>
          <w:rFonts w:cs="Arial"/>
        </w:rPr>
      </w:pPr>
      <w:r w:rsidRPr="00B77A92">
        <w:rPr>
          <w:rFonts w:cs="Arial"/>
          <w:b/>
          <w:bCs/>
        </w:rPr>
        <w:t>CN</w:t>
      </w:r>
      <w:r w:rsidRPr="00B77A92">
        <w:rPr>
          <w:rFonts w:cs="Arial"/>
        </w:rPr>
        <w:t xml:space="preserve"> (Common Name) =</w:t>
      </w:r>
      <w:r w:rsidR="008972A2">
        <w:rPr>
          <w:rFonts w:cs="Arial"/>
        </w:rPr>
        <w:t xml:space="preserve"> </w:t>
      </w:r>
      <w:r w:rsidRPr="00B77A92">
        <w:rPr>
          <w:rFonts w:cs="Arial"/>
        </w:rPr>
        <w:t xml:space="preserve">IHO data producer code integer and alpha code (as part of a colon separated MRN), e.g. </w:t>
      </w:r>
      <w:r w:rsidRPr="00740990">
        <w:rPr>
          <w:rFonts w:cs="Arial"/>
          <w:b/>
          <w:bCs/>
        </w:rPr>
        <w:t>urn:mrn:iho:aa</w:t>
      </w:r>
      <w:r w:rsidR="008F1A27" w:rsidRPr="00740990">
        <w:rPr>
          <w:rFonts w:cs="Arial"/>
          <w:b/>
          <w:bCs/>
        </w:rPr>
        <w:t>00</w:t>
      </w:r>
      <w:r w:rsidRPr="00740990">
        <w:rPr>
          <w:rFonts w:cs="Arial"/>
          <w:b/>
          <w:bCs/>
        </w:rPr>
        <w:t>:</w:t>
      </w:r>
      <w:r w:rsidR="008F1A27" w:rsidRPr="00740990">
        <w:rPr>
          <w:rFonts w:cs="Arial"/>
          <w:b/>
          <w:bCs/>
        </w:rPr>
        <w:t>0</w:t>
      </w:r>
      <w:r w:rsidRPr="00740990">
        <w:rPr>
          <w:rFonts w:cs="Arial"/>
          <w:b/>
          <w:bCs/>
        </w:rPr>
        <w:t>181</w:t>
      </w:r>
      <w:r w:rsidRPr="002D7DEE">
        <w:rPr>
          <w:rFonts w:cs="Arial"/>
          <w:b/>
          <w:bCs/>
        </w:rPr>
        <w:t>0</w:t>
      </w:r>
      <w:r w:rsidRPr="00B77A92">
        <w:rPr>
          <w:rFonts w:cs="Arial"/>
        </w:rPr>
        <w:t xml:space="preserve"> or </w:t>
      </w:r>
      <w:r w:rsidRPr="00740990">
        <w:rPr>
          <w:rFonts w:cs="Arial"/>
          <w:b/>
          <w:bCs/>
        </w:rPr>
        <w:t>urn:mrn:iho:GB</w:t>
      </w:r>
      <w:r w:rsidR="008F1A27" w:rsidRPr="00740990">
        <w:rPr>
          <w:rFonts w:cs="Arial"/>
          <w:b/>
          <w:bCs/>
        </w:rPr>
        <w:t>00</w:t>
      </w:r>
      <w:r w:rsidRPr="00740990">
        <w:rPr>
          <w:rFonts w:cs="Arial"/>
          <w:b/>
          <w:bCs/>
        </w:rPr>
        <w:t>:</w:t>
      </w:r>
      <w:r w:rsidR="008F1A27" w:rsidRPr="00740990">
        <w:rPr>
          <w:rFonts w:cs="Arial"/>
          <w:b/>
          <w:bCs/>
        </w:rPr>
        <w:t>00</w:t>
      </w:r>
      <w:r w:rsidRPr="00740990">
        <w:rPr>
          <w:rFonts w:cs="Arial"/>
          <w:b/>
          <w:bCs/>
        </w:rPr>
        <w:t>540</w:t>
      </w:r>
      <w:r w:rsidRPr="00B812CA">
        <w:rPr>
          <w:rFonts w:cs="Arial"/>
        </w:rPr>
        <w:t xml:space="preserve">. </w:t>
      </w:r>
      <w:r w:rsidR="00C1137D">
        <w:rPr>
          <w:rFonts w:cs="Arial"/>
        </w:rPr>
        <w:t>For digitally signed datasets, t</w:t>
      </w:r>
      <w:r w:rsidRPr="00B812CA">
        <w:rPr>
          <w:rFonts w:cs="Arial"/>
        </w:rPr>
        <w:t>he CN data producer integer and alpha code</w:t>
      </w:r>
      <w:r w:rsidR="00C1137D">
        <w:rPr>
          <w:rFonts w:cs="Arial"/>
        </w:rPr>
        <w:t xml:space="preserve"> elements in the MRN of at least one of the authenticating certificates</w:t>
      </w:r>
      <w:r w:rsidRPr="00B812CA">
        <w:rPr>
          <w:rFonts w:cs="Arial"/>
        </w:rPr>
        <w:t xml:space="preserve"> must match those contained in the</w:t>
      </w:r>
      <w:r w:rsidR="00C1137D">
        <w:rPr>
          <w:rFonts w:cs="Arial"/>
        </w:rPr>
        <w:t xml:space="preserve"> </w:t>
      </w:r>
      <w:r w:rsidRPr="008F1A27">
        <w:rPr>
          <w:rFonts w:cs="Arial"/>
        </w:rPr>
        <w:t>dataset and its CATALOG.XML entry.</w:t>
      </w:r>
    </w:p>
    <w:p w14:paraId="03B9DB1F" w14:textId="77777777" w:rsidR="00850829" w:rsidRPr="00B77A92" w:rsidRDefault="00850829" w:rsidP="00A13F5A">
      <w:pPr>
        <w:spacing w:after="0" w:line="240" w:lineRule="auto"/>
        <w:jc w:val="both"/>
        <w:rPr>
          <w:rFonts w:ascii="Arial Narrow" w:hAnsi="Arial Narrow"/>
        </w:rPr>
      </w:pPr>
    </w:p>
    <w:p w14:paraId="4A8D13DC" w14:textId="14F06814" w:rsidR="00850829" w:rsidRPr="00A527F0" w:rsidRDefault="00850829" w:rsidP="000A225C">
      <w:pPr>
        <w:spacing w:after="120" w:line="240" w:lineRule="auto"/>
        <w:jc w:val="both"/>
      </w:pPr>
      <w:r w:rsidRPr="00A527F0">
        <w:t xml:space="preserve">For ECDIS, the ST code </w:t>
      </w:r>
      <w:r w:rsidR="009A245C" w:rsidRPr="00A527F0">
        <w:t>holding</w:t>
      </w:r>
      <w:r w:rsidRPr="00A527F0">
        <w:t xml:space="preserve"> the role determine</w:t>
      </w:r>
      <w:r w:rsidR="009A245C" w:rsidRPr="00A527F0">
        <w:t>s</w:t>
      </w:r>
      <w:r w:rsidRPr="00A527F0">
        <w:t xml:space="preserve"> whether a dataset</w:t>
      </w:r>
      <w:r w:rsidR="001473C0" w:rsidRPr="00A527F0">
        <w:t xml:space="preserve"> or supporting resource</w:t>
      </w:r>
      <w:del w:id="459" w:author="jon pritchard" w:date="2025-03-28T12:15:00Z" w16du:dateUtc="2025-03-28T11:15:00Z">
        <w:r w:rsidR="001473C0" w:rsidRPr="00A527F0" w:rsidDel="00F92055">
          <w:delText>s</w:delText>
        </w:r>
      </w:del>
      <w:r w:rsidRPr="00A527F0">
        <w:t xml:space="preserve"> is </w:t>
      </w:r>
      <w:del w:id="460" w:author="jon pritchard" w:date="2025-03-28T12:15:00Z" w16du:dateUtc="2025-03-28T11:15:00Z">
        <w:r w:rsidRPr="00A527F0" w:rsidDel="00F92055">
          <w:delText xml:space="preserve">unofficial </w:delText>
        </w:r>
      </w:del>
      <w:ins w:id="461" w:author="jon pritchard" w:date="2025-03-28T12:15:00Z" w16du:dateUtc="2025-03-28T11:15:00Z">
        <w:r w:rsidR="00F92055">
          <w:t>non official</w:t>
        </w:r>
        <w:r w:rsidR="00F92055" w:rsidRPr="00A527F0">
          <w:t xml:space="preserve"> </w:t>
        </w:r>
      </w:ins>
      <w:r w:rsidRPr="00A527F0">
        <w:t>or official. The following codes are supported by the IHO data protection scheme:</w:t>
      </w:r>
    </w:p>
    <w:p w14:paraId="464AFD69" w14:textId="6D6EE902" w:rsidR="00DC2AC5" w:rsidRPr="00A527F0" w:rsidRDefault="00850829" w:rsidP="00DC2AC5">
      <w:pPr>
        <w:pStyle w:val="ListParagraph"/>
        <w:numPr>
          <w:ilvl w:val="0"/>
          <w:numId w:val="109"/>
        </w:numPr>
        <w:spacing w:after="120" w:line="240" w:lineRule="auto"/>
        <w:jc w:val="both"/>
      </w:pPr>
      <w:r w:rsidRPr="00A527F0">
        <w:t xml:space="preserve">For </w:t>
      </w:r>
      <w:r w:rsidR="00DC2AC5" w:rsidRPr="00A527F0">
        <w:t>S-100 datasets</w:t>
      </w:r>
      <w:r w:rsidR="001473C0" w:rsidRPr="00A527F0">
        <w:t xml:space="preserve"> or supporting resources</w:t>
      </w:r>
      <w:r w:rsidRPr="00A527F0">
        <w:t xml:space="preserve"> the following roles define official data.</w:t>
      </w:r>
    </w:p>
    <w:p w14:paraId="06346FFD" w14:textId="2FE48FD5" w:rsidR="00DC2AC5" w:rsidRPr="00A527F0" w:rsidRDefault="00DC2AC5" w:rsidP="00A13F5A">
      <w:pPr>
        <w:pStyle w:val="ListParagraph"/>
        <w:numPr>
          <w:ilvl w:val="1"/>
          <w:numId w:val="109"/>
        </w:numPr>
        <w:spacing w:after="120" w:line="240" w:lineRule="auto"/>
        <w:jc w:val="both"/>
      </w:pPr>
      <w:r w:rsidRPr="00A527F0">
        <w:rPr>
          <w:b/>
          <w:bCs/>
        </w:rPr>
        <w:t>DATA_PRODUCER</w:t>
      </w:r>
      <w:r w:rsidRPr="00A527F0">
        <w:t xml:space="preserve"> Data Producers - producing data content for live navigation under SOLAS. This data is "official"</w:t>
      </w:r>
      <w:ins w:id="462" w:author="jon pritchard" w:date="2025-03-28T10:29:00Z" w16du:dateUtc="2025-03-28T09:29:00Z">
        <w:r w:rsidR="007574F5">
          <w:t xml:space="preserve"> </w:t>
        </w:r>
      </w:ins>
    </w:p>
    <w:p w14:paraId="65B719F6" w14:textId="212E6529" w:rsidR="00DC2AC5" w:rsidRPr="00A527F0" w:rsidRDefault="00DC2AC5" w:rsidP="00A13F5A">
      <w:pPr>
        <w:pStyle w:val="ListParagraph"/>
        <w:numPr>
          <w:ilvl w:val="1"/>
          <w:numId w:val="109"/>
        </w:numPr>
        <w:spacing w:after="120" w:line="240" w:lineRule="auto"/>
        <w:jc w:val="both"/>
      </w:pPr>
      <w:r w:rsidRPr="00A527F0">
        <w:rPr>
          <w:b/>
          <w:bCs/>
        </w:rPr>
        <w:t>DATA_AGGREGATOR</w:t>
      </w:r>
      <w:r w:rsidRPr="00A527F0">
        <w:t xml:space="preserve"> RENCs/Aggregators - validate, distribute and (sometimes) digitally sign data on behalf of their members. These organisations do not create data content but can </w:t>
      </w:r>
      <w:r w:rsidR="001473C0" w:rsidRPr="00A527F0">
        <w:t>sign</w:t>
      </w:r>
      <w:r w:rsidRPr="00A527F0">
        <w:t xml:space="preserve"> data</w:t>
      </w:r>
      <w:r w:rsidR="001473C0" w:rsidRPr="00A527F0">
        <w:t xml:space="preserve"> </w:t>
      </w:r>
      <w:r w:rsidRPr="00A527F0">
        <w:t xml:space="preserve">as </w:t>
      </w:r>
      <w:r w:rsidR="001473C0" w:rsidRPr="00A527F0">
        <w:t>“</w:t>
      </w:r>
      <w:r w:rsidRPr="00A527F0">
        <w:t>official</w:t>
      </w:r>
      <w:r w:rsidR="001473C0" w:rsidRPr="00A527F0">
        <w:t>”</w:t>
      </w:r>
    </w:p>
    <w:p w14:paraId="025B062D" w14:textId="3B3B90A9" w:rsidR="00DC2AC5" w:rsidRPr="00A527F0" w:rsidRDefault="00DC2AC5" w:rsidP="00DC2AC5">
      <w:pPr>
        <w:pStyle w:val="ListParagraph"/>
        <w:numPr>
          <w:ilvl w:val="0"/>
          <w:numId w:val="109"/>
        </w:numPr>
        <w:spacing w:after="120" w:line="240" w:lineRule="auto"/>
        <w:jc w:val="both"/>
      </w:pPr>
      <w:r w:rsidRPr="00A527F0">
        <w:t>S-128 datasets used for ECDIS Update Status reports.</w:t>
      </w:r>
      <w:r w:rsidR="004D381D" w:rsidRPr="00A527F0">
        <w:t xml:space="preserve"> These datasets may also be authenticated by:</w:t>
      </w:r>
    </w:p>
    <w:p w14:paraId="3C6BEF93" w14:textId="273ABAAC" w:rsidR="00DC2AC5" w:rsidRPr="00A527F0" w:rsidRDefault="00DC2AC5" w:rsidP="00A13F5A">
      <w:pPr>
        <w:pStyle w:val="ListParagraph"/>
        <w:numPr>
          <w:ilvl w:val="1"/>
          <w:numId w:val="109"/>
        </w:numPr>
        <w:spacing w:after="120" w:line="240" w:lineRule="auto"/>
        <w:jc w:val="both"/>
      </w:pPr>
      <w:r w:rsidRPr="00A527F0">
        <w:rPr>
          <w:b/>
          <w:bCs/>
        </w:rPr>
        <w:t>AGGREGATOR</w:t>
      </w:r>
      <w:r w:rsidRPr="00A527F0">
        <w:t xml:space="preserve"> S-128 producers </w:t>
      </w:r>
      <w:r w:rsidR="001473C0" w:rsidRPr="00A527F0">
        <w:t>–</w:t>
      </w:r>
      <w:r w:rsidRPr="00A527F0">
        <w:t xml:space="preserve"> aggregate data together for the purposes of running a service for end users. </w:t>
      </w:r>
      <w:r w:rsidR="00F53D1F" w:rsidRPr="00A527F0">
        <w:t>They create and digitally sign S-128 datasets which support their service offering and the production of update status reports</w:t>
      </w:r>
    </w:p>
    <w:p w14:paraId="64820AC8" w14:textId="15FCBF4F" w:rsidR="00DC2AC5" w:rsidRPr="00A527F0" w:rsidRDefault="00DC2AC5" w:rsidP="00DC2AC5">
      <w:pPr>
        <w:pStyle w:val="ListParagraph"/>
        <w:numPr>
          <w:ilvl w:val="0"/>
          <w:numId w:val="109"/>
        </w:numPr>
        <w:spacing w:after="120" w:line="240" w:lineRule="auto"/>
        <w:jc w:val="both"/>
      </w:pPr>
      <w:r w:rsidRPr="00A527F0">
        <w:t>Catalogues</w:t>
      </w:r>
    </w:p>
    <w:p w14:paraId="13F0CDEA" w14:textId="2627BD15" w:rsidR="00DC2AC5" w:rsidRPr="00A527F0" w:rsidRDefault="00DC2AC5" w:rsidP="00DC2AC5">
      <w:pPr>
        <w:pStyle w:val="ListParagraph"/>
        <w:numPr>
          <w:ilvl w:val="1"/>
          <w:numId w:val="109"/>
        </w:numPr>
        <w:spacing w:after="120" w:line="240" w:lineRule="auto"/>
        <w:jc w:val="both"/>
      </w:pPr>
      <w:r w:rsidRPr="00A527F0">
        <w:rPr>
          <w:b/>
          <w:bCs/>
        </w:rPr>
        <w:t>SCHEME_ADMINISTRATOR</w:t>
      </w:r>
      <w:r w:rsidRPr="00A527F0">
        <w:t xml:space="preserve"> The Scheme Administrator</w:t>
      </w:r>
      <w:r w:rsidR="001473C0" w:rsidRPr="00A527F0">
        <w:t>, the IHO. Only digitally signed catalogues with a certificate authenticated by the scheme administrator may be loaded onto the ECDIS.</w:t>
      </w:r>
    </w:p>
    <w:p w14:paraId="29680794" w14:textId="0499BE9D" w:rsidR="00DC2AC5" w:rsidRPr="00A527F0" w:rsidRDefault="001473C0" w:rsidP="00DC2AC5">
      <w:pPr>
        <w:spacing w:after="120" w:line="240" w:lineRule="auto"/>
        <w:jc w:val="both"/>
      </w:pPr>
      <w:r w:rsidRPr="00A527F0">
        <w:t>ST field</w:t>
      </w:r>
      <w:r w:rsidR="00DC2AC5" w:rsidRPr="00A527F0">
        <w:t xml:space="preserve"> values using the role </w:t>
      </w:r>
      <w:r w:rsidR="00DC2AC5" w:rsidRPr="00A527F0">
        <w:rPr>
          <w:b/>
          <w:bCs/>
        </w:rPr>
        <w:t>OTHER_DATA_PRODUCER</w:t>
      </w:r>
      <w:r w:rsidR="00DC2AC5" w:rsidRPr="00A527F0">
        <w:t xml:space="preserve"> </w:t>
      </w:r>
      <w:r w:rsidRPr="00A527F0">
        <w:t>(or any other value</w:t>
      </w:r>
      <w:ins w:id="463" w:author="jon pritchard" w:date="2025-03-28T10:31:00Z" w16du:dateUtc="2025-03-28T09:31:00Z">
        <w:r w:rsidR="007574F5">
          <w:t xml:space="preserve"> not in the list above</w:t>
        </w:r>
      </w:ins>
      <w:r w:rsidRPr="00A527F0">
        <w:t xml:space="preserve">, or those not conforming to the CN MRN format above) represent data or catalogue content which is </w:t>
      </w:r>
      <w:del w:id="464" w:author="jon pritchard" w:date="2025-03-28T10:31:00Z" w16du:dateUtc="2025-03-28T09:31:00Z">
        <w:r w:rsidR="00DC2AC5" w:rsidRPr="00A527F0" w:rsidDel="007574F5">
          <w:delText>"</w:delText>
        </w:r>
      </w:del>
      <w:ins w:id="465" w:author="jon pritchard" w:date="2025-03-28T10:31:00Z" w16du:dateUtc="2025-03-28T09:31:00Z">
        <w:r w:rsidR="007574F5">
          <w:t xml:space="preserve">non </w:t>
        </w:r>
      </w:ins>
      <w:del w:id="466" w:author="jon pritchard" w:date="2025-03-28T10:31:00Z" w16du:dateUtc="2025-03-28T09:31:00Z">
        <w:r w:rsidR="00DC2AC5" w:rsidRPr="00A527F0" w:rsidDel="007574F5">
          <w:delText>un</w:delText>
        </w:r>
      </w:del>
      <w:r w:rsidR="00DC2AC5" w:rsidRPr="00A527F0">
        <w:t>official</w:t>
      </w:r>
      <w:del w:id="467" w:author="jon pritchard" w:date="2025-03-28T10:31:00Z" w16du:dateUtc="2025-03-28T09:31:00Z">
        <w:r w:rsidR="00DC2AC5" w:rsidRPr="00A527F0" w:rsidDel="007574F5">
          <w:delText>"</w:delText>
        </w:r>
      </w:del>
      <w:r w:rsidR="00DC2AC5" w:rsidRPr="00A527F0">
        <w:t>.</w:t>
      </w:r>
    </w:p>
    <w:bookmarkEnd w:id="445"/>
    <w:p w14:paraId="2420741D" w14:textId="77777777" w:rsidR="00EF51C7" w:rsidRPr="00A527F0" w:rsidRDefault="00EF51C7" w:rsidP="000A225C">
      <w:pPr>
        <w:spacing w:after="120" w:line="240" w:lineRule="auto"/>
        <w:jc w:val="both"/>
      </w:pPr>
    </w:p>
    <w:p w14:paraId="32CFD955" w14:textId="3D339409" w:rsidR="00282925" w:rsidRPr="00A527F0" w:rsidRDefault="00282925" w:rsidP="00A13F5A">
      <w:pPr>
        <w:pStyle w:val="Heading3"/>
      </w:pPr>
      <w:bookmarkStart w:id="468" w:name="_Toc175130138"/>
      <w:bookmarkStart w:id="469" w:name="_Toc175130139"/>
      <w:bookmarkStart w:id="470" w:name="_Ref49484794"/>
      <w:bookmarkStart w:id="471" w:name="_Toc194067088"/>
      <w:bookmarkEnd w:id="468"/>
      <w:bookmarkEnd w:id="469"/>
      <w:r w:rsidRPr="00A527F0">
        <w:t>Supplemental display items</w:t>
      </w:r>
      <w:bookmarkEnd w:id="470"/>
      <w:bookmarkEnd w:id="471"/>
    </w:p>
    <w:p w14:paraId="0F2601E8" w14:textId="6351C858" w:rsidR="00282925" w:rsidRPr="00A527F0" w:rsidRDefault="00282925" w:rsidP="00101E07">
      <w:pPr>
        <w:spacing w:after="60" w:line="240" w:lineRule="auto"/>
        <w:jc w:val="both"/>
      </w:pPr>
      <w:r w:rsidRPr="00A527F0">
        <w:t xml:space="preserve">The following information </w:t>
      </w:r>
      <w:r w:rsidR="0023731C" w:rsidRPr="00A527F0">
        <w:t xml:space="preserve">must </w:t>
      </w:r>
      <w:r w:rsidRPr="00A527F0">
        <w:t>be shown on demand</w:t>
      </w:r>
    </w:p>
    <w:p w14:paraId="4023EA09" w14:textId="355ECA21" w:rsidR="00282925" w:rsidRPr="00A527F0" w:rsidRDefault="00282925" w:rsidP="00AE2737">
      <w:pPr>
        <w:pStyle w:val="ListParagraph"/>
        <w:numPr>
          <w:ilvl w:val="0"/>
          <w:numId w:val="25"/>
        </w:numPr>
        <w:spacing w:after="60" w:line="240" w:lineRule="auto"/>
        <w:jc w:val="both"/>
      </w:pPr>
      <w:commentRangeStart w:id="472"/>
      <w:r w:rsidRPr="00A527F0">
        <w:t>Positional data</w:t>
      </w:r>
      <w:commentRangeEnd w:id="472"/>
      <w:r w:rsidR="007F2B27">
        <w:rPr>
          <w:rStyle w:val="CommentReference"/>
        </w:rPr>
        <w:commentReference w:id="472"/>
      </w:r>
      <w:r w:rsidRPr="00A527F0">
        <w:t xml:space="preserve"> and time;</w:t>
      </w:r>
    </w:p>
    <w:p w14:paraId="3CD6436C" w14:textId="0C51F6D6" w:rsidR="00282925" w:rsidRPr="00A527F0" w:rsidRDefault="000D5648" w:rsidP="00AE2737">
      <w:pPr>
        <w:pStyle w:val="ListParagraph"/>
        <w:numPr>
          <w:ilvl w:val="0"/>
          <w:numId w:val="25"/>
        </w:numPr>
        <w:spacing w:after="60" w:line="240" w:lineRule="auto"/>
        <w:jc w:val="both"/>
      </w:pPr>
      <w:r w:rsidRPr="00A527F0">
        <w:lastRenderedPageBreak/>
        <w:t>L</w:t>
      </w:r>
      <w:r w:rsidR="00282925" w:rsidRPr="00A527F0">
        <w:t>egend</w:t>
      </w:r>
      <w:r w:rsidR="008C77AA" w:rsidRPr="00A527F0">
        <w:t xml:space="preserve"> (See </w:t>
      </w:r>
      <w:r w:rsidR="008C77AA" w:rsidRPr="00A527F0">
        <w:fldChar w:fldCharType="begin"/>
      </w:r>
      <w:r w:rsidR="008C77AA" w:rsidRPr="00A527F0">
        <w:instrText xml:space="preserve"> REF _Ref167188547 \r \h </w:instrText>
      </w:r>
      <w:r w:rsidR="008C77AA" w:rsidRPr="00A527F0">
        <w:fldChar w:fldCharType="separate"/>
      </w:r>
      <w:ins w:id="473" w:author="Jonathan Pritchard" w:date="2025-03-10T07:58:00Z" w16du:dateUtc="2025-03-10T07:58:00Z">
        <w:r w:rsidR="00A74A4F">
          <w:t>9.1.5</w:t>
        </w:r>
      </w:ins>
      <w:del w:id="474" w:author="Jonathan Pritchard" w:date="2025-03-10T07:58:00Z" w16du:dateUtc="2025-03-10T07:58:00Z">
        <w:r w:rsidR="000553AC" w:rsidDel="00A74A4F">
          <w:delText>C-12.1.5</w:delText>
        </w:r>
      </w:del>
      <w:r w:rsidR="008C77AA" w:rsidRPr="00A527F0">
        <w:fldChar w:fldCharType="end"/>
      </w:r>
      <w:r w:rsidR="008C77AA" w:rsidRPr="00A527F0">
        <w:t>)</w:t>
      </w:r>
      <w:r w:rsidR="00282925" w:rsidRPr="00A527F0">
        <w:t>;</w:t>
      </w:r>
    </w:p>
    <w:p w14:paraId="4060FECC" w14:textId="77777777" w:rsidR="00D755A5" w:rsidRDefault="000D5648" w:rsidP="00AE2737">
      <w:pPr>
        <w:pStyle w:val="ListParagraph"/>
        <w:numPr>
          <w:ilvl w:val="0"/>
          <w:numId w:val="25"/>
        </w:numPr>
        <w:spacing w:after="60" w:line="240" w:lineRule="auto"/>
        <w:jc w:val="both"/>
      </w:pPr>
      <w:r w:rsidRPr="00A527F0">
        <w:t>F</w:t>
      </w:r>
      <w:r w:rsidR="00282925" w:rsidRPr="00A527F0">
        <w:t xml:space="preserve">eature description and associated attributes (result of "cursor query") in human readable language; </w:t>
      </w:r>
    </w:p>
    <w:p w14:paraId="02E54C26" w14:textId="6AEDD067" w:rsidR="00282925" w:rsidRPr="00A527F0" w:rsidRDefault="00282925" w:rsidP="00AE2737">
      <w:pPr>
        <w:pStyle w:val="ListParagraph"/>
        <w:numPr>
          <w:ilvl w:val="0"/>
          <w:numId w:val="25"/>
        </w:numPr>
        <w:spacing w:after="60" w:line="240" w:lineRule="auto"/>
        <w:jc w:val="both"/>
      </w:pPr>
      <w:r w:rsidRPr="00A527F0">
        <w:t xml:space="preserve">textual information from ENC, </w:t>
      </w:r>
      <w:commentRangeStart w:id="475"/>
      <w:r w:rsidRPr="00A527F0">
        <w:t>for example,</w:t>
      </w:r>
      <w:commentRangeEnd w:id="475"/>
      <w:r w:rsidR="007124A6">
        <w:rPr>
          <w:rStyle w:val="CommentReference"/>
        </w:rPr>
        <w:commentReference w:id="475"/>
      </w:r>
      <w:r w:rsidRPr="00A527F0">
        <w:t xml:space="preserve"> dataset name, compilation date, date of issue;</w:t>
      </w:r>
    </w:p>
    <w:p w14:paraId="31A6ECFA" w14:textId="1979021F" w:rsidR="00282925" w:rsidRPr="00A527F0" w:rsidRDefault="000D5648" w:rsidP="00AE2737">
      <w:pPr>
        <w:pStyle w:val="ListParagraph"/>
        <w:numPr>
          <w:ilvl w:val="0"/>
          <w:numId w:val="25"/>
        </w:numPr>
        <w:spacing w:after="60" w:line="240" w:lineRule="auto"/>
        <w:jc w:val="both"/>
      </w:pPr>
      <w:r w:rsidRPr="00A527F0">
        <w:t>R</w:t>
      </w:r>
      <w:r w:rsidR="00282925" w:rsidRPr="00A527F0">
        <w:t>ecord of updates</w:t>
      </w:r>
      <w:r w:rsidR="00114C67" w:rsidRPr="00A527F0">
        <w:t xml:space="preserve"> for </w:t>
      </w:r>
      <w:r w:rsidR="007E517F" w:rsidRPr="00A527F0">
        <w:t>all</w:t>
      </w:r>
      <w:r w:rsidR="00114C67" w:rsidRPr="00A527F0">
        <w:t xml:space="preserve"> data products</w:t>
      </w:r>
      <w:r w:rsidR="00282925" w:rsidRPr="00A527F0">
        <w:t>;</w:t>
      </w:r>
    </w:p>
    <w:p w14:paraId="221D7788" w14:textId="77777777" w:rsidR="00D755A5" w:rsidRDefault="00282925" w:rsidP="00AE2737">
      <w:pPr>
        <w:pStyle w:val="ListParagraph"/>
        <w:numPr>
          <w:ilvl w:val="0"/>
          <w:numId w:val="25"/>
        </w:numPr>
        <w:spacing w:after="60" w:line="240" w:lineRule="auto"/>
        <w:jc w:val="both"/>
      </w:pPr>
      <w:r w:rsidRPr="00A527F0">
        <w:t>ECDIS Chart 1</w:t>
      </w:r>
      <w:r w:rsidR="00D755A5">
        <w:t>;</w:t>
      </w:r>
    </w:p>
    <w:p w14:paraId="6787E61D" w14:textId="44D7F5C8" w:rsidR="00D755A5" w:rsidRDefault="00491401" w:rsidP="00AE2737">
      <w:pPr>
        <w:pStyle w:val="ListParagraph"/>
        <w:numPr>
          <w:ilvl w:val="0"/>
          <w:numId w:val="25"/>
        </w:numPr>
        <w:spacing w:after="60" w:line="240" w:lineRule="auto"/>
        <w:jc w:val="both"/>
      </w:pPr>
      <w:r w:rsidRPr="00A527F0">
        <w:t>Black adjust symbol for contrast adjustment</w:t>
      </w:r>
      <w:r w:rsidR="00D755A5">
        <w:t>;</w:t>
      </w:r>
    </w:p>
    <w:p w14:paraId="7D8FF987" w14:textId="2BFCD752" w:rsidR="00D755A5" w:rsidRDefault="00D755A5" w:rsidP="00AE2737">
      <w:pPr>
        <w:pStyle w:val="ListParagraph"/>
        <w:numPr>
          <w:ilvl w:val="0"/>
          <w:numId w:val="25"/>
        </w:numPr>
        <w:spacing w:after="60" w:line="240" w:lineRule="auto"/>
        <w:jc w:val="both"/>
      </w:pPr>
      <w:r>
        <w:t>C</w:t>
      </w:r>
      <w:r w:rsidR="00330D8D" w:rsidRPr="00A527F0">
        <w:t>olour differenti</w:t>
      </w:r>
      <w:r w:rsidR="00FE79BD" w:rsidRPr="00A527F0">
        <w:t>atio</w:t>
      </w:r>
      <w:r w:rsidR="00330D8D" w:rsidRPr="00A527F0">
        <w:t xml:space="preserve">n diagram </w:t>
      </w:r>
      <w:r w:rsidR="003222A6" w:rsidRPr="00A527F0">
        <w:t xml:space="preserve"> (available from IHO S-164)</w:t>
      </w:r>
      <w:r w:rsidR="00282925" w:rsidRPr="00A527F0">
        <w:t>;</w:t>
      </w:r>
    </w:p>
    <w:p w14:paraId="226031CA" w14:textId="5510B8D7" w:rsidR="00282925" w:rsidRPr="00A527F0" w:rsidRDefault="000D5648" w:rsidP="00AE2737">
      <w:pPr>
        <w:pStyle w:val="ListParagraph"/>
        <w:numPr>
          <w:ilvl w:val="0"/>
          <w:numId w:val="25"/>
        </w:numPr>
        <w:spacing w:after="60" w:line="240" w:lineRule="auto"/>
        <w:jc w:val="both"/>
      </w:pPr>
      <w:r w:rsidRPr="00A527F0">
        <w:t>L</w:t>
      </w:r>
      <w:r w:rsidR="00282925" w:rsidRPr="00A527F0">
        <w:t>ist of categories which are removed from Standard Display;</w:t>
      </w:r>
    </w:p>
    <w:p w14:paraId="7EC2FCF3" w14:textId="12DF1D85" w:rsidR="00282925" w:rsidRDefault="009523B2" w:rsidP="00AE2737">
      <w:pPr>
        <w:pStyle w:val="ListParagraph"/>
        <w:numPr>
          <w:ilvl w:val="0"/>
          <w:numId w:val="25"/>
        </w:numPr>
        <w:spacing w:after="60" w:line="240" w:lineRule="auto"/>
        <w:jc w:val="both"/>
      </w:pPr>
      <w:r w:rsidRPr="00A527F0">
        <w:t xml:space="preserve">Dataset </w:t>
      </w:r>
      <w:r w:rsidR="00282925" w:rsidRPr="00A527F0">
        <w:t>Edition</w:t>
      </w:r>
      <w:r w:rsidR="00BC1553" w:rsidRPr="00A527F0">
        <w:t xml:space="preserve"> and update</w:t>
      </w:r>
      <w:r w:rsidR="00282925" w:rsidRPr="00A527F0">
        <w:t xml:space="preserve"> number</w:t>
      </w:r>
      <w:r w:rsidR="00114C67" w:rsidRPr="00A527F0">
        <w:t>s</w:t>
      </w:r>
      <w:r w:rsidRPr="00A527F0">
        <w:t xml:space="preserve"> (if applicable)</w:t>
      </w:r>
      <w:r w:rsidR="00282925" w:rsidRPr="00A527F0">
        <w:t xml:space="preserve"> of S-101 </w:t>
      </w:r>
      <w:r w:rsidR="00114C67" w:rsidRPr="00A527F0">
        <w:t>and</w:t>
      </w:r>
      <w:r w:rsidR="00BC1553" w:rsidRPr="00A527F0">
        <w:t xml:space="preserve"> </w:t>
      </w:r>
      <w:r w:rsidR="00114C67" w:rsidRPr="00A527F0">
        <w:t xml:space="preserve">other </w:t>
      </w:r>
      <w:r w:rsidR="00282925" w:rsidRPr="00A527F0">
        <w:t>Product</w:t>
      </w:r>
      <w:r w:rsidR="007B5DE0" w:rsidRPr="00A527F0">
        <w:t>s</w:t>
      </w:r>
      <w:r w:rsidR="00282925" w:rsidRPr="00A527F0">
        <w:t xml:space="preserve"> in use</w:t>
      </w:r>
      <w:r w:rsidR="00114C67" w:rsidRPr="00A527F0">
        <w:t>;</w:t>
      </w:r>
    </w:p>
    <w:p w14:paraId="3FD6A72D" w14:textId="5995A18D" w:rsidR="00D755A5" w:rsidRPr="00B94DFF" w:rsidRDefault="00D755A5" w:rsidP="00AE2737">
      <w:pPr>
        <w:pStyle w:val="ListParagraph"/>
        <w:numPr>
          <w:ilvl w:val="0"/>
          <w:numId w:val="25"/>
        </w:numPr>
        <w:spacing w:after="60" w:line="240" w:lineRule="auto"/>
        <w:jc w:val="both"/>
      </w:pPr>
      <w:r w:rsidRPr="00B94DFF">
        <w:t>Edition numbers of Presentation Libraries in use;</w:t>
      </w:r>
    </w:p>
    <w:p w14:paraId="43251EB1" w14:textId="7B37539E" w:rsidR="00D755A5" w:rsidRPr="00B94DFF" w:rsidRDefault="00D755A5" w:rsidP="00AE2737">
      <w:pPr>
        <w:pStyle w:val="ListParagraph"/>
        <w:numPr>
          <w:ilvl w:val="0"/>
          <w:numId w:val="25"/>
        </w:numPr>
        <w:spacing w:after="60" w:line="240" w:lineRule="auto"/>
        <w:jc w:val="both"/>
      </w:pPr>
      <w:r w:rsidRPr="00B94DFF">
        <w:t>Edition numbers of feature and portrayal catalogues in use.</w:t>
      </w:r>
    </w:p>
    <w:p w14:paraId="73238D0E" w14:textId="77777777" w:rsidR="00A13F5A" w:rsidRPr="00A527F0" w:rsidRDefault="00A13F5A" w:rsidP="00A13F5A">
      <w:pPr>
        <w:spacing w:after="120" w:line="240" w:lineRule="auto"/>
        <w:jc w:val="both"/>
        <w:rPr>
          <w:b/>
          <w:bCs/>
        </w:rPr>
      </w:pPr>
    </w:p>
    <w:p w14:paraId="558EA4C5" w14:textId="49FCEE08" w:rsidR="00D755A5" w:rsidRPr="002D7DEE" w:rsidRDefault="00D755A5" w:rsidP="00D755A5">
      <w:pPr>
        <w:pStyle w:val="Heading3"/>
      </w:pPr>
      <w:bookmarkStart w:id="476" w:name="_Toc194067089"/>
      <w:r w:rsidRPr="00F87E8E">
        <w:t>Navigational Warning functions</w:t>
      </w:r>
      <w:bookmarkEnd w:id="476"/>
    </w:p>
    <w:p w14:paraId="3D95DF90" w14:textId="501A63CD" w:rsidR="000F4DF4" w:rsidRPr="00A527F0" w:rsidDel="00826214" w:rsidRDefault="000F4DF4" w:rsidP="002D7DEE">
      <w:pPr>
        <w:rPr>
          <w:del w:id="477" w:author="jon pritchard" w:date="2025-03-28T15:23:00Z" w16du:dateUtc="2025-03-28T14:23:00Z"/>
        </w:rPr>
      </w:pPr>
      <w:r w:rsidRPr="007750F0">
        <w:t xml:space="preserve">Specification for the display of navigational warnings are contained in section </w:t>
      </w:r>
      <w:r w:rsidR="007750F0" w:rsidRPr="002D7DEE">
        <w:fldChar w:fldCharType="begin"/>
      </w:r>
      <w:r w:rsidR="007750F0" w:rsidRPr="002D7DEE">
        <w:instrText xml:space="preserve"> REF _Ref189057024 \r \h </w:instrText>
      </w:r>
      <w:r w:rsidR="007750F0">
        <w:instrText xml:space="preserve"> \* MERGEFORMAT </w:instrText>
      </w:r>
      <w:r w:rsidR="007750F0" w:rsidRPr="002D7DEE">
        <w:fldChar w:fldCharType="separate"/>
      </w:r>
      <w:r w:rsidR="007750F0" w:rsidRPr="002D7DEE">
        <w:t>12.13</w:t>
      </w:r>
      <w:r w:rsidR="007750F0" w:rsidRPr="002D7DEE">
        <w:fldChar w:fldCharType="end"/>
      </w:r>
    </w:p>
    <w:p w14:paraId="622BFA03" w14:textId="77777777" w:rsidR="00A13F5A" w:rsidRPr="00A527F0" w:rsidRDefault="00A13F5A" w:rsidP="00826214">
      <w:pPr>
        <w:rPr>
          <w:b/>
          <w:bCs/>
        </w:rPr>
        <w:pPrChange w:id="478" w:author="jon pritchard" w:date="2025-03-28T15:23:00Z" w16du:dateUtc="2025-03-28T14:23:00Z">
          <w:pPr>
            <w:spacing w:after="120" w:line="240" w:lineRule="auto"/>
            <w:jc w:val="both"/>
          </w:pPr>
        </w:pPrChange>
      </w:pPr>
    </w:p>
    <w:p w14:paraId="6C7C9B73" w14:textId="47BE8EA5" w:rsidR="00282925" w:rsidRPr="00A527F0" w:rsidRDefault="00282925" w:rsidP="00A13F5A">
      <w:pPr>
        <w:pStyle w:val="Heading3"/>
      </w:pPr>
      <w:bookmarkStart w:id="479" w:name="_Toc194067090"/>
      <w:r w:rsidRPr="00A527F0">
        <w:t>Units</w:t>
      </w:r>
      <w:bookmarkEnd w:id="479"/>
    </w:p>
    <w:p w14:paraId="460878B4" w14:textId="77777777" w:rsidR="00B94DFF" w:rsidRPr="002D7DEE" w:rsidRDefault="00D755A5" w:rsidP="000D5648">
      <w:pPr>
        <w:spacing w:after="60" w:line="240" w:lineRule="auto"/>
        <w:jc w:val="both"/>
      </w:pPr>
      <w:r w:rsidRPr="00B94DFF">
        <w:t xml:space="preserve">The units of height and depth listed below must be permanently </w:t>
      </w:r>
      <w:r w:rsidR="00171271" w:rsidRPr="00B94DFF">
        <w:t>indicated</w:t>
      </w:r>
      <w:r w:rsidR="00B94DFF" w:rsidRPr="002D7DEE">
        <w:t>.</w:t>
      </w:r>
    </w:p>
    <w:p w14:paraId="4D996FD9" w14:textId="0BAEA54F" w:rsidR="00D755A5" w:rsidRPr="00B94DFF" w:rsidRDefault="00171271" w:rsidP="000D5648">
      <w:pPr>
        <w:spacing w:after="60" w:line="240" w:lineRule="auto"/>
        <w:jc w:val="both"/>
      </w:pPr>
      <w:r w:rsidRPr="00B94DFF">
        <w:t>Equivalent values using other units may also be shown:</w:t>
      </w:r>
    </w:p>
    <w:p w14:paraId="0646F867" w14:textId="77777777" w:rsidR="00D755A5" w:rsidRPr="00B94DFF" w:rsidRDefault="00D755A5" w:rsidP="00D755A5">
      <w:pPr>
        <w:spacing w:after="60" w:line="240" w:lineRule="auto"/>
        <w:ind w:left="720"/>
        <w:jc w:val="both"/>
      </w:pPr>
      <w:r w:rsidRPr="00B94DFF">
        <w:t>Depth:</w:t>
      </w:r>
      <w:r w:rsidRPr="00B94DFF">
        <w:tab/>
      </w:r>
      <w:r w:rsidRPr="00B94DFF">
        <w:tab/>
        <w:t>Metres and decimetres.</w:t>
      </w:r>
    </w:p>
    <w:p w14:paraId="1BC7902D" w14:textId="2B3627D5" w:rsidR="00D755A5" w:rsidRDefault="00D755A5" w:rsidP="002D7DEE">
      <w:pPr>
        <w:spacing w:after="60" w:line="240" w:lineRule="auto"/>
        <w:ind w:left="720"/>
        <w:jc w:val="both"/>
      </w:pPr>
      <w:r w:rsidRPr="00B94DFF">
        <w:t>Height:</w:t>
      </w:r>
      <w:r w:rsidRPr="00B94DFF">
        <w:tab/>
      </w:r>
      <w:r w:rsidRPr="00B94DFF">
        <w:tab/>
        <w:t>Metres.</w:t>
      </w:r>
    </w:p>
    <w:p w14:paraId="1D739390" w14:textId="77777777" w:rsidR="00D755A5" w:rsidRDefault="00D755A5" w:rsidP="000D5648">
      <w:pPr>
        <w:spacing w:after="60" w:line="240" w:lineRule="auto"/>
        <w:jc w:val="both"/>
      </w:pPr>
    </w:p>
    <w:p w14:paraId="0E92503E" w14:textId="6F065069" w:rsidR="009A245C" w:rsidRPr="00A527F0" w:rsidRDefault="00D755A5" w:rsidP="000D5648">
      <w:pPr>
        <w:spacing w:after="60" w:line="240" w:lineRule="auto"/>
        <w:jc w:val="both"/>
      </w:pPr>
      <w:r>
        <w:t>Additionally, t</w:t>
      </w:r>
      <w:r w:rsidR="00282925" w:rsidRPr="00A527F0">
        <w:t xml:space="preserve">he units listed below </w:t>
      </w:r>
      <w:r w:rsidR="0023731C" w:rsidRPr="00A527F0">
        <w:t xml:space="preserve">must </w:t>
      </w:r>
      <w:r w:rsidR="00282925" w:rsidRPr="00A527F0">
        <w:t>be</w:t>
      </w:r>
      <w:r w:rsidR="005D7C82" w:rsidRPr="00A527F0">
        <w:t xml:space="preserve"> available, on demand</w:t>
      </w:r>
      <w:r w:rsidR="0023731C" w:rsidRPr="00A527F0">
        <w:t xml:space="preserve"> and</w:t>
      </w:r>
      <w:r w:rsidR="00282925" w:rsidRPr="00A527F0">
        <w:t xml:space="preserve"> indicated in the display legend</w:t>
      </w:r>
      <w:r w:rsidR="0023731C" w:rsidRPr="00A527F0">
        <w:t xml:space="preserve">. </w:t>
      </w:r>
    </w:p>
    <w:p w14:paraId="4BFD66C9" w14:textId="7282F912" w:rsidR="00282925" w:rsidRPr="00A527F0" w:rsidRDefault="00282925" w:rsidP="000D5648">
      <w:pPr>
        <w:spacing w:after="60" w:line="240" w:lineRule="auto"/>
        <w:ind w:left="720"/>
        <w:jc w:val="both"/>
      </w:pPr>
      <w:r w:rsidRPr="00A527F0">
        <w:t>Position:</w:t>
      </w:r>
      <w:r w:rsidRPr="00A527F0">
        <w:tab/>
      </w:r>
      <w:r w:rsidR="000D5648" w:rsidRPr="00A527F0">
        <w:t>L</w:t>
      </w:r>
      <w:r w:rsidRPr="00A527F0">
        <w:t>atitude and longitude in degrees, minutes and decimal minutes.</w:t>
      </w:r>
    </w:p>
    <w:p w14:paraId="594F2F41" w14:textId="4E2B752F" w:rsidR="00282925" w:rsidRPr="00A527F0" w:rsidRDefault="00282925" w:rsidP="000D5648">
      <w:pPr>
        <w:spacing w:after="60" w:line="240" w:lineRule="auto"/>
        <w:ind w:left="720"/>
        <w:jc w:val="both"/>
      </w:pPr>
      <w:r w:rsidRPr="00A527F0">
        <w:t>Distance:</w:t>
      </w:r>
      <w:r w:rsidRPr="00A527F0">
        <w:tab/>
      </w:r>
      <w:r w:rsidR="000D5648" w:rsidRPr="00A527F0">
        <w:t>Nautical miles and decimal miles;</w:t>
      </w:r>
      <w:r w:rsidRPr="00A527F0">
        <w:t xml:space="preserve"> or metres.</w:t>
      </w:r>
    </w:p>
    <w:p w14:paraId="74731C84" w14:textId="5DC1DAE2" w:rsidR="00282925" w:rsidRPr="00A527F0" w:rsidRDefault="00282925" w:rsidP="000D5648">
      <w:pPr>
        <w:spacing w:after="120" w:line="240" w:lineRule="auto"/>
        <w:ind w:left="720"/>
        <w:jc w:val="both"/>
      </w:pPr>
      <w:r w:rsidRPr="00A527F0">
        <w:t>Speed:</w:t>
      </w:r>
      <w:r w:rsidRPr="00A527F0">
        <w:tab/>
      </w:r>
      <w:r w:rsidRPr="00A527F0">
        <w:tab/>
      </w:r>
      <w:r w:rsidR="000D5648" w:rsidRPr="00A527F0">
        <w:t>K</w:t>
      </w:r>
      <w:r w:rsidRPr="00A527F0">
        <w:t>nots and decimal knots.</w:t>
      </w:r>
    </w:p>
    <w:p w14:paraId="1FA1CC56" w14:textId="71B74E3E" w:rsidR="00282925" w:rsidRPr="00B812CA" w:rsidRDefault="00282925" w:rsidP="00A13F5A">
      <w:pPr>
        <w:pStyle w:val="Heading3"/>
      </w:pPr>
      <w:bookmarkStart w:id="480" w:name="_Ref167188547"/>
      <w:bookmarkStart w:id="481" w:name="_Toc194067091"/>
      <w:r w:rsidRPr="00A527F0">
        <w:t>Legend</w:t>
      </w:r>
      <w:bookmarkEnd w:id="480"/>
      <w:bookmarkEnd w:id="481"/>
    </w:p>
    <w:p w14:paraId="51852F08" w14:textId="67D70916" w:rsidR="00282925" w:rsidRPr="00A527F0" w:rsidDel="00560AA4" w:rsidRDefault="00282925" w:rsidP="00560AA4">
      <w:pPr>
        <w:spacing w:after="60" w:line="240" w:lineRule="auto"/>
        <w:jc w:val="both"/>
        <w:rPr>
          <w:del w:id="482" w:author="jon pritchard" w:date="2025-03-28T14:17:00Z" w16du:dateUtc="2025-03-28T13:17:00Z"/>
        </w:rPr>
        <w:pPrChange w:id="483" w:author="jon pritchard" w:date="2025-03-28T14:17:00Z" w16du:dateUtc="2025-03-28T13:17:00Z">
          <w:pPr>
            <w:spacing w:after="60" w:line="240" w:lineRule="auto"/>
            <w:jc w:val="both"/>
          </w:pPr>
        </w:pPrChange>
      </w:pPr>
      <w:r w:rsidRPr="00B812CA">
        <w:t xml:space="preserve">A standard legend </w:t>
      </w:r>
      <w:r w:rsidRPr="007763CD">
        <w:t xml:space="preserve">of general </w:t>
      </w:r>
      <w:del w:id="484" w:author="jon pritchard" w:date="2025-03-28T11:08:00Z" w16du:dateUtc="2025-03-28T10:08:00Z">
        <w:r w:rsidR="005D64AA" w:rsidRPr="007763CD" w:rsidDel="00415C1B">
          <w:rPr>
            <w:strike/>
            <w:rPrChange w:id="485" w:author="jon pritchard" w:date="2025-03-28T13:48:00Z" w16du:dateUtc="2025-03-28T12:48:00Z">
              <w:rPr/>
            </w:rPrChange>
          </w:rPr>
          <w:delText>S-101</w:delText>
        </w:r>
        <w:r w:rsidR="005D64AA" w:rsidRPr="007763CD" w:rsidDel="00415C1B">
          <w:delText xml:space="preserve"> </w:delText>
        </w:r>
      </w:del>
      <w:r w:rsidRPr="007763CD">
        <w:t>information relating</w:t>
      </w:r>
      <w:r w:rsidRPr="00B812CA">
        <w:t xml:space="preserve"> to the area displayed, applicable to the position selected by the mariner, </w:t>
      </w:r>
      <w:r w:rsidR="0023731C" w:rsidRPr="00B812CA">
        <w:t xml:space="preserve">must </w:t>
      </w:r>
      <w:r w:rsidRPr="00B812CA">
        <w:t xml:space="preserve">be shown on a graphic or text display. </w:t>
      </w:r>
      <w:del w:id="486" w:author="jon pritchard" w:date="2025-03-28T14:17:00Z" w16du:dateUtc="2025-03-28T13:17:00Z">
        <w:r w:rsidRPr="00B812CA" w:rsidDel="00560AA4">
          <w:delText xml:space="preserve">This legend </w:delText>
        </w:r>
        <w:r w:rsidR="00D04DD7" w:rsidRPr="00B812CA" w:rsidDel="00560AA4">
          <w:delText xml:space="preserve">must </w:delText>
        </w:r>
        <w:r w:rsidRPr="00A527F0" w:rsidDel="00560AA4">
          <w:delText>contain at minimum</w:delText>
        </w:r>
        <w:r w:rsidR="00A82EF8" w:rsidRPr="00A527F0" w:rsidDel="00560AA4">
          <w:delText xml:space="preserve"> (and, as applicable)</w:delText>
        </w:r>
        <w:r w:rsidRPr="00A527F0" w:rsidDel="00560AA4">
          <w:delText>:</w:delText>
        </w:r>
      </w:del>
    </w:p>
    <w:p w14:paraId="6D082FAC" w14:textId="572C809D" w:rsidR="00282925" w:rsidRPr="00A527F0" w:rsidDel="00560AA4" w:rsidRDefault="00D21916" w:rsidP="00560AA4">
      <w:pPr>
        <w:spacing w:after="60" w:line="240" w:lineRule="auto"/>
        <w:jc w:val="both"/>
        <w:rPr>
          <w:del w:id="487" w:author="jon pritchard" w:date="2025-03-28T14:17:00Z" w16du:dateUtc="2025-03-28T13:17:00Z"/>
        </w:rPr>
        <w:pPrChange w:id="488" w:author="jon pritchard" w:date="2025-03-28T14:17:00Z" w16du:dateUtc="2025-03-28T13:17:00Z">
          <w:pPr>
            <w:pStyle w:val="ListParagraph"/>
            <w:numPr>
              <w:numId w:val="24"/>
            </w:numPr>
            <w:spacing w:after="60" w:line="240" w:lineRule="auto"/>
            <w:ind w:hanging="360"/>
            <w:jc w:val="both"/>
          </w:pPr>
        </w:pPrChange>
      </w:pPr>
      <w:del w:id="489" w:author="jon pritchard" w:date="2025-03-28T14:17:00Z" w16du:dateUtc="2025-03-28T13:17:00Z">
        <w:r w:rsidRPr="00A527F0" w:rsidDel="00560AA4">
          <w:delText>S</w:delText>
        </w:r>
        <w:r w:rsidR="00282925" w:rsidRPr="00A527F0" w:rsidDel="00560AA4">
          <w:delText>cale of display; in addition overscale indication where appropriate</w:delText>
        </w:r>
        <w:r w:rsidRPr="00A527F0" w:rsidDel="00560AA4">
          <w:delText>;</w:delText>
        </w:r>
      </w:del>
    </w:p>
    <w:p w14:paraId="714820AE" w14:textId="40CC384F" w:rsidR="00282925" w:rsidRPr="00A527F0" w:rsidDel="00560AA4" w:rsidRDefault="00D21916" w:rsidP="00560AA4">
      <w:pPr>
        <w:spacing w:after="60" w:line="240" w:lineRule="auto"/>
        <w:jc w:val="both"/>
        <w:rPr>
          <w:del w:id="490" w:author="jon pritchard" w:date="2025-03-28T14:17:00Z" w16du:dateUtc="2025-03-28T13:17:00Z"/>
        </w:rPr>
        <w:pPrChange w:id="491" w:author="jon pritchard" w:date="2025-03-28T14:17:00Z" w16du:dateUtc="2025-03-28T13:17:00Z">
          <w:pPr>
            <w:pStyle w:val="ListParagraph"/>
            <w:numPr>
              <w:numId w:val="24"/>
            </w:numPr>
            <w:spacing w:after="60" w:line="240" w:lineRule="auto"/>
            <w:ind w:hanging="360"/>
            <w:jc w:val="both"/>
          </w:pPr>
        </w:pPrChange>
      </w:pPr>
      <w:del w:id="492" w:author="jon pritchard" w:date="2025-03-28T14:17:00Z" w16du:dateUtc="2025-03-28T13:17:00Z">
        <w:r w:rsidRPr="00A527F0" w:rsidDel="00560AA4">
          <w:delText>D</w:delText>
        </w:r>
        <w:r w:rsidR="00282925" w:rsidRPr="00A527F0" w:rsidDel="00560AA4">
          <w:delText>ata quality indicator</w:delText>
        </w:r>
        <w:r w:rsidRPr="00A527F0" w:rsidDel="00560AA4">
          <w:delText>;</w:delText>
        </w:r>
      </w:del>
    </w:p>
    <w:p w14:paraId="5262694B" w14:textId="2C26CE8E" w:rsidR="00282925" w:rsidRPr="00A527F0" w:rsidDel="00560AA4" w:rsidRDefault="00D21916" w:rsidP="00560AA4">
      <w:pPr>
        <w:spacing w:after="60" w:line="240" w:lineRule="auto"/>
        <w:jc w:val="both"/>
        <w:rPr>
          <w:del w:id="493" w:author="jon pritchard" w:date="2025-03-28T14:17:00Z" w16du:dateUtc="2025-03-28T13:17:00Z"/>
        </w:rPr>
        <w:pPrChange w:id="494" w:author="jon pritchard" w:date="2025-03-28T14:17:00Z" w16du:dateUtc="2025-03-28T13:17:00Z">
          <w:pPr>
            <w:pStyle w:val="ListParagraph"/>
            <w:numPr>
              <w:numId w:val="24"/>
            </w:numPr>
            <w:spacing w:after="60" w:line="240" w:lineRule="auto"/>
            <w:ind w:hanging="360"/>
            <w:jc w:val="both"/>
          </w:pPr>
        </w:pPrChange>
      </w:pPr>
      <w:del w:id="495" w:author="jon pritchard" w:date="2025-03-28T14:17:00Z" w16du:dateUtc="2025-03-28T13:17:00Z">
        <w:r w:rsidRPr="00A527F0" w:rsidDel="00560AA4">
          <w:delText>S</w:delText>
        </w:r>
        <w:r w:rsidR="00282925" w:rsidRPr="00A527F0" w:rsidDel="00560AA4">
          <w:delText>ounding/vertical datum</w:delText>
        </w:r>
        <w:r w:rsidRPr="00A527F0" w:rsidDel="00560AA4">
          <w:delText>;</w:delText>
        </w:r>
      </w:del>
    </w:p>
    <w:p w14:paraId="36654E3F" w14:textId="202011CD" w:rsidR="00282925" w:rsidRPr="00A527F0" w:rsidDel="00560AA4" w:rsidRDefault="00D21916" w:rsidP="00560AA4">
      <w:pPr>
        <w:spacing w:after="60" w:line="240" w:lineRule="auto"/>
        <w:jc w:val="both"/>
        <w:rPr>
          <w:del w:id="496" w:author="jon pritchard" w:date="2025-03-28T14:17:00Z" w16du:dateUtc="2025-03-28T13:17:00Z"/>
        </w:rPr>
        <w:pPrChange w:id="497" w:author="jon pritchard" w:date="2025-03-28T14:17:00Z" w16du:dateUtc="2025-03-28T13:17:00Z">
          <w:pPr>
            <w:pStyle w:val="ListParagraph"/>
            <w:numPr>
              <w:numId w:val="24"/>
            </w:numPr>
            <w:spacing w:after="60" w:line="240" w:lineRule="auto"/>
            <w:ind w:hanging="360"/>
            <w:jc w:val="both"/>
          </w:pPr>
        </w:pPrChange>
      </w:pPr>
      <w:del w:id="498" w:author="jon pritchard" w:date="2025-03-28T14:17:00Z" w16du:dateUtc="2025-03-28T13:17:00Z">
        <w:r w:rsidRPr="00A527F0" w:rsidDel="00560AA4">
          <w:delText>H</w:delText>
        </w:r>
        <w:r w:rsidR="00282925" w:rsidRPr="00A527F0" w:rsidDel="00560AA4">
          <w:delText>orizontal datum</w:delText>
        </w:r>
        <w:r w:rsidRPr="00A527F0" w:rsidDel="00560AA4">
          <w:delText>;</w:delText>
        </w:r>
      </w:del>
    </w:p>
    <w:p w14:paraId="749A0303" w14:textId="1C036B1E" w:rsidR="00282925" w:rsidRPr="00B94DFF" w:rsidDel="00560AA4" w:rsidRDefault="00D21916" w:rsidP="00560AA4">
      <w:pPr>
        <w:spacing w:after="60" w:line="240" w:lineRule="auto"/>
        <w:jc w:val="both"/>
        <w:rPr>
          <w:del w:id="499" w:author="jon pritchard" w:date="2025-03-28T14:17:00Z" w16du:dateUtc="2025-03-28T13:17:00Z"/>
        </w:rPr>
        <w:pPrChange w:id="500" w:author="jon pritchard" w:date="2025-03-28T14:17:00Z" w16du:dateUtc="2025-03-28T13:17:00Z">
          <w:pPr>
            <w:pStyle w:val="ListParagraph"/>
            <w:numPr>
              <w:numId w:val="24"/>
            </w:numPr>
            <w:spacing w:after="60" w:line="240" w:lineRule="auto"/>
            <w:ind w:hanging="360"/>
            <w:jc w:val="both"/>
          </w:pPr>
        </w:pPrChange>
      </w:pPr>
      <w:del w:id="501" w:author="jon pritchard" w:date="2025-03-28T14:17:00Z" w16du:dateUtc="2025-03-28T13:17:00Z">
        <w:r w:rsidRPr="00B94DFF" w:rsidDel="00560AA4">
          <w:delText>T</w:delText>
        </w:r>
        <w:r w:rsidR="00282925" w:rsidRPr="00B94DFF" w:rsidDel="00560AA4">
          <w:delText>he value of the safety depth if used</w:delText>
        </w:r>
        <w:r w:rsidRPr="00B94DFF" w:rsidDel="00560AA4">
          <w:delText>;</w:delText>
        </w:r>
      </w:del>
    </w:p>
    <w:p w14:paraId="6D2D259C" w14:textId="745CF65B" w:rsidR="00282925" w:rsidRPr="002D7DEE" w:rsidDel="00560AA4" w:rsidRDefault="00D21916" w:rsidP="00560AA4">
      <w:pPr>
        <w:spacing w:after="60" w:line="240" w:lineRule="auto"/>
        <w:jc w:val="both"/>
        <w:rPr>
          <w:del w:id="502" w:author="jon pritchard" w:date="2025-03-28T14:17:00Z" w16du:dateUtc="2025-03-28T13:17:00Z"/>
        </w:rPr>
        <w:pPrChange w:id="503" w:author="jon pritchard" w:date="2025-03-28T14:17:00Z" w16du:dateUtc="2025-03-28T13:17:00Z">
          <w:pPr>
            <w:pStyle w:val="ListParagraph"/>
            <w:numPr>
              <w:numId w:val="24"/>
            </w:numPr>
            <w:spacing w:after="60" w:line="240" w:lineRule="auto"/>
            <w:ind w:hanging="360"/>
            <w:jc w:val="both"/>
          </w:pPr>
        </w:pPrChange>
      </w:pPr>
      <w:del w:id="504" w:author="jon pritchard" w:date="2025-03-28T14:17:00Z" w16du:dateUtc="2025-03-28T13:17:00Z">
        <w:r w:rsidRPr="00B94DFF" w:rsidDel="00560AA4">
          <w:delText>T</w:delText>
        </w:r>
        <w:r w:rsidR="00282925" w:rsidRPr="00B94DFF" w:rsidDel="00560AA4">
          <w:delText xml:space="preserve">he value of the safety contour selected by the mariner, as well as the </w:delText>
        </w:r>
        <w:commentRangeStart w:id="505"/>
        <w:r w:rsidR="00282925" w:rsidRPr="00B94DFF" w:rsidDel="00560AA4">
          <w:delText xml:space="preserve">value of the safety contour displayed </w:delText>
        </w:r>
        <w:commentRangeEnd w:id="505"/>
        <w:r w:rsidR="003541A2" w:rsidDel="00560AA4">
          <w:rPr>
            <w:rStyle w:val="CommentReference"/>
          </w:rPr>
          <w:commentReference w:id="505"/>
        </w:r>
        <w:r w:rsidR="00282925" w:rsidRPr="00B94DFF" w:rsidDel="00560AA4">
          <w:delText>(which may be different from that selected by the mariner)</w:delText>
        </w:r>
        <w:r w:rsidRPr="00B94DFF" w:rsidDel="00560AA4">
          <w:delText>;</w:delText>
        </w:r>
      </w:del>
    </w:p>
    <w:p w14:paraId="5E640338" w14:textId="70F014BE" w:rsidR="00171271" w:rsidRPr="00B94DFF" w:rsidDel="00560AA4" w:rsidRDefault="00171271" w:rsidP="00560AA4">
      <w:pPr>
        <w:spacing w:after="60" w:line="240" w:lineRule="auto"/>
        <w:jc w:val="both"/>
        <w:rPr>
          <w:del w:id="506" w:author="jon pritchard" w:date="2025-03-28T14:17:00Z" w16du:dateUtc="2025-03-28T13:17:00Z"/>
        </w:rPr>
        <w:pPrChange w:id="507" w:author="jon pritchard" w:date="2025-03-28T14:17:00Z" w16du:dateUtc="2025-03-28T13:17:00Z">
          <w:pPr>
            <w:pStyle w:val="ListParagraph"/>
            <w:numPr>
              <w:numId w:val="24"/>
            </w:numPr>
            <w:spacing w:after="60" w:line="240" w:lineRule="auto"/>
            <w:ind w:hanging="360"/>
            <w:jc w:val="both"/>
          </w:pPr>
        </w:pPrChange>
      </w:pPr>
      <w:del w:id="508" w:author="jon pritchard" w:date="2025-03-28T14:17:00Z" w16du:dateUtc="2025-03-28T13:17:00Z">
        <w:r w:rsidRPr="002D7DEE" w:rsidDel="00560AA4">
          <w:delText>Method of Water Level Adjustment (if enabled)</w:delText>
        </w:r>
      </w:del>
    </w:p>
    <w:p w14:paraId="03C782F4" w14:textId="0796F3F3" w:rsidR="00282925" w:rsidRPr="00A527F0" w:rsidDel="00560AA4" w:rsidRDefault="00D21916" w:rsidP="00560AA4">
      <w:pPr>
        <w:spacing w:after="60" w:line="240" w:lineRule="auto"/>
        <w:jc w:val="both"/>
        <w:rPr>
          <w:del w:id="509" w:author="jon pritchard" w:date="2025-03-28T14:17:00Z" w16du:dateUtc="2025-03-28T13:17:00Z"/>
        </w:rPr>
        <w:pPrChange w:id="510" w:author="jon pritchard" w:date="2025-03-28T14:17:00Z" w16du:dateUtc="2025-03-28T13:17:00Z">
          <w:pPr>
            <w:pStyle w:val="ListParagraph"/>
            <w:numPr>
              <w:numId w:val="24"/>
            </w:numPr>
            <w:spacing w:after="60" w:line="240" w:lineRule="auto"/>
            <w:ind w:hanging="360"/>
            <w:jc w:val="both"/>
          </w:pPr>
        </w:pPrChange>
      </w:pPr>
      <w:del w:id="511" w:author="jon pritchard" w:date="2025-03-28T14:17:00Z" w16du:dateUtc="2025-03-28T13:17:00Z">
        <w:r w:rsidRPr="00A527F0" w:rsidDel="00560AA4">
          <w:delText>M</w:delText>
        </w:r>
        <w:r w:rsidR="00282925" w:rsidRPr="00A527F0" w:rsidDel="00560AA4">
          <w:delText>agnetic variation</w:delText>
        </w:r>
        <w:r w:rsidRPr="00A527F0" w:rsidDel="00560AA4">
          <w:delText>;</w:delText>
        </w:r>
      </w:del>
    </w:p>
    <w:p w14:paraId="0C469B3B" w14:textId="35ECDEE0" w:rsidR="00282925" w:rsidRPr="00A527F0" w:rsidDel="00560AA4" w:rsidRDefault="00D21916" w:rsidP="00560AA4">
      <w:pPr>
        <w:spacing w:after="60" w:line="240" w:lineRule="auto"/>
        <w:jc w:val="both"/>
        <w:rPr>
          <w:del w:id="512" w:author="jon pritchard" w:date="2025-03-28T14:17:00Z" w16du:dateUtc="2025-03-28T13:17:00Z"/>
        </w:rPr>
        <w:pPrChange w:id="513" w:author="jon pritchard" w:date="2025-03-28T14:17:00Z" w16du:dateUtc="2025-03-28T13:17:00Z">
          <w:pPr>
            <w:pStyle w:val="ListParagraph"/>
            <w:numPr>
              <w:numId w:val="24"/>
            </w:numPr>
            <w:spacing w:after="60" w:line="240" w:lineRule="auto"/>
            <w:ind w:hanging="360"/>
            <w:jc w:val="both"/>
          </w:pPr>
        </w:pPrChange>
      </w:pPr>
      <w:commentRangeStart w:id="514"/>
      <w:del w:id="515" w:author="jon pritchard" w:date="2025-03-28T14:17:00Z" w16du:dateUtc="2025-03-28T13:17:00Z">
        <w:r w:rsidRPr="00A527F0" w:rsidDel="00560AA4">
          <w:delText>D</w:delText>
        </w:r>
        <w:r w:rsidR="00282925" w:rsidRPr="00A527F0" w:rsidDel="00560AA4">
          <w:delText>ate and number of last update</w:delText>
        </w:r>
        <w:r w:rsidR="00E50600" w:rsidRPr="00A527F0" w:rsidDel="00560AA4">
          <w:delText>(s)</w:delText>
        </w:r>
        <w:r w:rsidR="00282925" w:rsidRPr="00A527F0" w:rsidDel="00560AA4">
          <w:delText xml:space="preserve"> affecting the datasets currently in use</w:delText>
        </w:r>
        <w:r w:rsidRPr="00A527F0" w:rsidDel="00560AA4">
          <w:delText>;</w:delText>
        </w:r>
        <w:commentRangeEnd w:id="514"/>
        <w:r w:rsidR="004A27F9" w:rsidDel="00560AA4">
          <w:rPr>
            <w:rStyle w:val="CommentReference"/>
          </w:rPr>
          <w:commentReference w:id="514"/>
        </w:r>
      </w:del>
    </w:p>
    <w:p w14:paraId="0C88DAE4" w14:textId="7B5379D6" w:rsidR="00282925" w:rsidRPr="00A527F0" w:rsidDel="00560AA4" w:rsidRDefault="00D21916" w:rsidP="00560AA4">
      <w:pPr>
        <w:spacing w:after="60" w:line="240" w:lineRule="auto"/>
        <w:jc w:val="both"/>
        <w:rPr>
          <w:del w:id="516" w:author="jon pritchard" w:date="2025-03-28T14:17:00Z" w16du:dateUtc="2025-03-28T13:17:00Z"/>
        </w:rPr>
        <w:pPrChange w:id="517" w:author="jon pritchard" w:date="2025-03-28T14:17:00Z" w16du:dateUtc="2025-03-28T13:17:00Z">
          <w:pPr>
            <w:pStyle w:val="ListParagraph"/>
            <w:numPr>
              <w:numId w:val="24"/>
            </w:numPr>
            <w:spacing w:after="60" w:line="240" w:lineRule="auto"/>
            <w:ind w:hanging="360"/>
            <w:jc w:val="both"/>
          </w:pPr>
        </w:pPrChange>
      </w:pPr>
      <w:del w:id="518" w:author="jon pritchard" w:date="2025-03-28T14:17:00Z" w16du:dateUtc="2025-03-28T13:17:00Z">
        <w:r w:rsidRPr="00A527F0" w:rsidDel="00560AA4">
          <w:delText>E</w:delText>
        </w:r>
        <w:r w:rsidR="00282925" w:rsidRPr="00A527F0" w:rsidDel="00560AA4">
          <w:delText xml:space="preserve">dition number and date of issue of the </w:delText>
        </w:r>
        <w:commentRangeStart w:id="519"/>
        <w:r w:rsidR="00E50600" w:rsidRPr="00A527F0" w:rsidDel="00560AA4">
          <w:delText>datasets</w:delText>
        </w:r>
        <w:r w:rsidR="00171271" w:rsidDel="00560AA4">
          <w:delText xml:space="preserve"> </w:delText>
        </w:r>
        <w:commentRangeEnd w:id="519"/>
        <w:r w:rsidR="004A27F9" w:rsidDel="00560AA4">
          <w:rPr>
            <w:rStyle w:val="CommentReference"/>
          </w:rPr>
          <w:commentReference w:id="519"/>
        </w:r>
        <w:r w:rsidR="00171271" w:rsidDel="00560AA4">
          <w:delText>currently in use</w:delText>
        </w:r>
        <w:r w:rsidRPr="00A527F0" w:rsidDel="00560AA4">
          <w:delText>;</w:delText>
        </w:r>
      </w:del>
    </w:p>
    <w:p w14:paraId="20418F7F" w14:textId="46DA9BC5" w:rsidR="00282925" w:rsidRPr="007763CD" w:rsidDel="00560AA4" w:rsidRDefault="007750F0" w:rsidP="00560AA4">
      <w:pPr>
        <w:spacing w:after="60" w:line="240" w:lineRule="auto"/>
        <w:jc w:val="both"/>
        <w:rPr>
          <w:del w:id="520" w:author="jon pritchard" w:date="2025-03-28T14:17:00Z" w16du:dateUtc="2025-03-28T13:17:00Z"/>
        </w:rPr>
        <w:pPrChange w:id="521" w:author="jon pritchard" w:date="2025-03-28T14:17:00Z" w16du:dateUtc="2025-03-28T13:17:00Z">
          <w:pPr>
            <w:pStyle w:val="ListParagraph"/>
            <w:numPr>
              <w:numId w:val="24"/>
            </w:numPr>
            <w:spacing w:after="120" w:line="240" w:lineRule="auto"/>
            <w:ind w:hanging="360"/>
            <w:jc w:val="both"/>
          </w:pPr>
        </w:pPrChange>
      </w:pPr>
      <w:commentRangeStart w:id="522"/>
      <w:del w:id="523" w:author="jon pritchard" w:date="2025-03-28T11:08:00Z" w16du:dateUtc="2025-03-28T10:08:00Z">
        <w:r w:rsidRPr="007763CD" w:rsidDel="00415C1B">
          <w:delText xml:space="preserve">ENC </w:delText>
        </w:r>
        <w:commentRangeEnd w:id="522"/>
        <w:r w:rsidR="001C3D4C" w:rsidRPr="007763CD" w:rsidDel="00415C1B">
          <w:rPr>
            <w:rStyle w:val="CommentReference"/>
          </w:rPr>
          <w:commentReference w:id="522"/>
        </w:r>
        <w:r w:rsidR="00D21916" w:rsidRPr="007763CD" w:rsidDel="00415C1B">
          <w:delText>C</w:delText>
        </w:r>
        <w:r w:rsidR="00282925" w:rsidRPr="007763CD" w:rsidDel="00415C1B">
          <w:delText>hart</w:delText>
        </w:r>
      </w:del>
      <w:del w:id="524" w:author="jon pritchard" w:date="2025-03-28T14:17:00Z" w16du:dateUtc="2025-03-28T13:17:00Z">
        <w:r w:rsidR="00282925" w:rsidRPr="007763CD" w:rsidDel="00560AA4">
          <w:delText xml:space="preserve"> projection</w:delText>
        </w:r>
        <w:r w:rsidR="00D21916" w:rsidRPr="007763CD" w:rsidDel="00560AA4">
          <w:delText>.</w:delText>
        </w:r>
      </w:del>
    </w:p>
    <w:p w14:paraId="69DEB4E5" w14:textId="57465722" w:rsidR="00C23499" w:rsidRPr="00A527F0" w:rsidDel="00560AA4" w:rsidRDefault="00C23499" w:rsidP="00560AA4">
      <w:pPr>
        <w:spacing w:after="60" w:line="240" w:lineRule="auto"/>
        <w:jc w:val="both"/>
        <w:rPr>
          <w:del w:id="525" w:author="jon pritchard" w:date="2025-03-28T14:17:00Z" w16du:dateUtc="2025-03-28T13:17:00Z"/>
        </w:rPr>
        <w:pPrChange w:id="526" w:author="jon pritchard" w:date="2025-03-28T14:17:00Z" w16du:dateUtc="2025-03-28T13:17:00Z">
          <w:pPr>
            <w:spacing w:after="120" w:line="240" w:lineRule="auto"/>
            <w:jc w:val="both"/>
          </w:pPr>
        </w:pPrChange>
      </w:pPr>
      <w:r w:rsidRPr="00A527F0">
        <w:t xml:space="preserve">See </w:t>
      </w:r>
      <w:r w:rsidR="00D21916" w:rsidRPr="00A527F0">
        <w:t xml:space="preserve">clause </w:t>
      </w:r>
      <w:r w:rsidRPr="00A527F0">
        <w:fldChar w:fldCharType="begin"/>
      </w:r>
      <w:r w:rsidRPr="00A527F0">
        <w:instrText xml:space="preserve"> REF _Ref48912766 \r \h </w:instrText>
      </w:r>
      <w:r w:rsidR="000D5648" w:rsidRPr="00A527F0">
        <w:instrText xml:space="preserve"> \* MERGEFORMAT </w:instrText>
      </w:r>
      <w:r w:rsidRPr="00A527F0">
        <w:fldChar w:fldCharType="separate"/>
      </w:r>
      <w:r w:rsidR="007750F0">
        <w:t>12.1</w:t>
      </w:r>
      <w:r w:rsidR="007750F0">
        <w:t>1</w:t>
      </w:r>
      <w:r w:rsidR="007750F0">
        <w:t>.1</w:t>
      </w:r>
      <w:r w:rsidRPr="00A527F0">
        <w:fldChar w:fldCharType="end"/>
      </w:r>
      <w:r w:rsidRPr="00A527F0">
        <w:t xml:space="preserve"> for</w:t>
      </w:r>
      <w:r w:rsidR="000F4DF4" w:rsidRPr="00A527F0">
        <w:t xml:space="preserve"> </w:t>
      </w:r>
      <w:ins w:id="527" w:author="jon pritchard" w:date="2025-03-28T14:17:00Z" w16du:dateUtc="2025-03-28T13:17:00Z">
        <w:r w:rsidR="00560AA4">
          <w:t>detail.</w:t>
        </w:r>
      </w:ins>
      <w:del w:id="528" w:author="jon pritchard" w:date="2025-03-28T14:17:00Z" w16du:dateUtc="2025-03-28T13:17:00Z">
        <w:r w:rsidR="000F4DF4" w:rsidRPr="00A527F0" w:rsidDel="00560AA4">
          <w:delText>source</w:delText>
        </w:r>
        <w:r w:rsidRPr="00A527F0" w:rsidDel="00560AA4">
          <w:delText xml:space="preserve"> details about the listed items.</w:delText>
        </w:r>
      </w:del>
    </w:p>
    <w:p w14:paraId="2089B6EB" w14:textId="618720AB" w:rsidR="00A1368A" w:rsidRPr="00A527F0" w:rsidDel="00560AA4" w:rsidRDefault="004560D9" w:rsidP="000D5648">
      <w:pPr>
        <w:spacing w:after="120" w:line="240" w:lineRule="auto"/>
        <w:jc w:val="both"/>
        <w:rPr>
          <w:del w:id="529" w:author="jon pritchard" w:date="2025-03-28T14:17:00Z" w16du:dateUtc="2025-03-28T13:17:00Z"/>
        </w:rPr>
      </w:pPr>
      <w:commentRangeStart w:id="530"/>
      <w:del w:id="531" w:author="jon pritchard" w:date="2025-03-28T14:17:00Z" w16du:dateUtc="2025-03-28T13:17:00Z">
        <w:r w:rsidRPr="00A527F0" w:rsidDel="00560AA4">
          <w:delText>Since</w:delText>
        </w:r>
        <w:r w:rsidR="00E50600" w:rsidRPr="00A527F0" w:rsidDel="00560AA4">
          <w:delText xml:space="preserve"> attempting to display all the above items for all </w:delText>
        </w:r>
        <w:r w:rsidR="0040571C" w:rsidRPr="00A527F0" w:rsidDel="00560AA4">
          <w:delText xml:space="preserve">displayed </w:delText>
        </w:r>
        <w:r w:rsidR="00E50600" w:rsidRPr="00A527F0" w:rsidDel="00560AA4">
          <w:delText>data</w:delText>
        </w:r>
        <w:r w:rsidR="0040571C" w:rsidRPr="00A527F0" w:rsidDel="00560AA4">
          <w:delText xml:space="preserve"> products</w:delText>
        </w:r>
        <w:r w:rsidR="00E50600" w:rsidRPr="00A527F0" w:rsidDel="00560AA4">
          <w:delText xml:space="preserve"> may lead to an unduly large legend, m</w:delText>
        </w:r>
        <w:r w:rsidR="005015F8" w:rsidRPr="00A527F0" w:rsidDel="00560AA4">
          <w:delText xml:space="preserve">anufacturers may </w:delText>
        </w:r>
        <w:r w:rsidRPr="00A527F0" w:rsidDel="00560AA4">
          <w:delText>suppress</w:delText>
        </w:r>
        <w:r w:rsidR="005015F8" w:rsidRPr="00A527F0" w:rsidDel="00560AA4">
          <w:delText xml:space="preserve"> </w:delText>
        </w:r>
        <w:r w:rsidR="00E87BF4" w:rsidRPr="00A527F0" w:rsidDel="00560AA4">
          <w:delText>information from data</w:delText>
        </w:r>
        <w:r w:rsidR="0040571C" w:rsidRPr="00A527F0" w:rsidDel="00560AA4">
          <w:delText xml:space="preserve"> products</w:delText>
        </w:r>
        <w:r w:rsidR="00E87BF4" w:rsidRPr="00A527F0" w:rsidDel="00560AA4">
          <w:delText xml:space="preserve"> other than ENC</w:delText>
        </w:r>
        <w:r w:rsidR="0040571C" w:rsidRPr="00A527F0" w:rsidDel="00560AA4">
          <w:delText>s</w:delText>
        </w:r>
        <w:r w:rsidR="00E50600" w:rsidRPr="00A527F0" w:rsidDel="00560AA4">
          <w:delText xml:space="preserve">. If this </w:delText>
        </w:r>
        <w:r w:rsidRPr="00A527F0" w:rsidDel="00560AA4">
          <w:delText xml:space="preserve">is </w:delText>
        </w:r>
        <w:r w:rsidR="00E50600" w:rsidRPr="00A527F0" w:rsidDel="00560AA4">
          <w:delText xml:space="preserve">done, the </w:delText>
        </w:r>
        <w:r w:rsidRPr="00A527F0" w:rsidDel="00560AA4">
          <w:delText xml:space="preserve">suppressed </w:delText>
        </w:r>
        <w:r w:rsidR="00E50600" w:rsidRPr="00A527F0" w:rsidDel="00560AA4">
          <w:delText>information</w:delText>
        </w:r>
        <w:r w:rsidR="00E87BF4" w:rsidRPr="00A527F0" w:rsidDel="00560AA4">
          <w:delText xml:space="preserve"> should be available </w:delText>
        </w:r>
        <w:r w:rsidR="005015F8" w:rsidRPr="00A527F0" w:rsidDel="00560AA4">
          <w:delText>through</w:delText>
        </w:r>
        <w:r w:rsidR="00E87BF4" w:rsidRPr="00A527F0" w:rsidDel="00560AA4">
          <w:delText xml:space="preserve"> simple operator action</w:delText>
        </w:r>
        <w:r w:rsidRPr="00A527F0" w:rsidDel="00560AA4">
          <w:delText>,</w:delText>
        </w:r>
        <w:r w:rsidR="00E87BF4" w:rsidRPr="00A527F0" w:rsidDel="00560AA4">
          <w:delText xml:space="preserve"> </w:delText>
        </w:r>
        <w:r w:rsidR="0040571C" w:rsidRPr="00A527F0" w:rsidDel="00560AA4">
          <w:delText>such as a</w:delText>
        </w:r>
        <w:r w:rsidR="00E87BF4" w:rsidRPr="00A527F0" w:rsidDel="00560AA4">
          <w:delText xml:space="preserve"> temporar</w:delText>
        </w:r>
        <w:r w:rsidR="0040571C" w:rsidRPr="00A527F0" w:rsidDel="00560AA4">
          <w:delText>y</w:delText>
        </w:r>
        <w:r w:rsidR="00E87BF4" w:rsidRPr="00A527F0" w:rsidDel="00560AA4">
          <w:delText xml:space="preserve"> expansion of the legend activated by clicking on a target</w:delText>
        </w:r>
        <w:r w:rsidR="005015F8" w:rsidRPr="00A527F0" w:rsidDel="00560AA4">
          <w:delText xml:space="preserve"> in the legend. (</w:delText>
        </w:r>
        <w:r w:rsidR="00E50600" w:rsidRPr="00A527F0" w:rsidDel="00560AA4">
          <w:delText>Note that some of the items will be the same for all data products - in particular, u</w:delText>
        </w:r>
        <w:r w:rsidR="005015F8" w:rsidRPr="00A527F0" w:rsidDel="00560AA4">
          <w:delText>nits and datums should be</w:delText>
        </w:r>
        <w:r w:rsidR="00E50600" w:rsidRPr="00A527F0" w:rsidDel="00560AA4">
          <w:delText xml:space="preserve"> the same</w:delText>
        </w:r>
        <w:r w:rsidRPr="00A527F0" w:rsidDel="00560AA4">
          <w:delText xml:space="preserve"> for all products</w:delText>
        </w:r>
        <w:r w:rsidR="00E50600" w:rsidRPr="00A527F0" w:rsidDel="00560AA4">
          <w:delText xml:space="preserve">, or converted to present the same display result, </w:delText>
        </w:r>
        <w:r w:rsidRPr="00A527F0" w:rsidDel="00560AA4">
          <w:delText xml:space="preserve">in order </w:delText>
        </w:r>
        <w:r w:rsidR="00E50600" w:rsidRPr="00A527F0" w:rsidDel="00560AA4">
          <w:delText>to reduce the chances of user error.)</w:delText>
        </w:r>
        <w:commentRangeEnd w:id="530"/>
        <w:r w:rsidR="00517E4E" w:rsidDel="00560AA4">
          <w:rPr>
            <w:rStyle w:val="CommentReference"/>
          </w:rPr>
          <w:commentReference w:id="530"/>
        </w:r>
      </w:del>
    </w:p>
    <w:p w14:paraId="0B2C28CA" w14:textId="77777777" w:rsidR="00143BD1" w:rsidRPr="00A527F0" w:rsidRDefault="00143BD1" w:rsidP="00560AA4">
      <w:pPr>
        <w:spacing w:after="60" w:line="240" w:lineRule="auto"/>
        <w:jc w:val="both"/>
        <w:pPrChange w:id="532" w:author="jon pritchard" w:date="2025-03-28T14:17:00Z" w16du:dateUtc="2025-03-28T13:17:00Z">
          <w:pPr>
            <w:spacing w:after="120" w:line="240" w:lineRule="auto"/>
            <w:jc w:val="both"/>
          </w:pPr>
        </w:pPrChange>
      </w:pPr>
    </w:p>
    <w:p w14:paraId="6CE2E102" w14:textId="5737C87E" w:rsidR="00145602" w:rsidRPr="00A527F0" w:rsidRDefault="00145602" w:rsidP="00DB7CFE">
      <w:pPr>
        <w:pStyle w:val="Heading2"/>
      </w:pPr>
      <w:bookmarkStart w:id="533" w:name="_Toc194067092"/>
      <w:r w:rsidRPr="00A527F0">
        <w:t>Priority of information</w:t>
      </w:r>
      <w:r w:rsidR="009A245C" w:rsidRPr="00A527F0">
        <w:t xml:space="preserve"> [</w:t>
      </w:r>
      <w:r w:rsidR="0064471E" w:rsidRPr="00A527F0">
        <w:t>Informative</w:t>
      </w:r>
      <w:r w:rsidR="000F4DF4" w:rsidRPr="00A527F0">
        <w:rPr>
          <w:rStyle w:val="FootnoteReference"/>
          <w:noProof w:val="0"/>
          <w:lang w:val="en-GB"/>
        </w:rPr>
        <w:footnoteReference w:id="2"/>
      </w:r>
      <w:r w:rsidR="009A245C" w:rsidRPr="00A527F0">
        <w:t>]</w:t>
      </w:r>
      <w:bookmarkEnd w:id="533"/>
    </w:p>
    <w:p w14:paraId="48C6DDC4" w14:textId="7F00C2B6" w:rsidR="00145602" w:rsidRPr="00A527F0" w:rsidRDefault="00950DDE" w:rsidP="00214B3A">
      <w:pPr>
        <w:pStyle w:val="Heading3"/>
      </w:pPr>
      <w:bookmarkStart w:id="534" w:name="_Toc194067093"/>
      <w:r w:rsidRPr="00A527F0">
        <w:t>Priority layers</w:t>
      </w:r>
      <w:bookmarkEnd w:id="534"/>
    </w:p>
    <w:p w14:paraId="46C1AD56" w14:textId="4385F544" w:rsidR="00766D80" w:rsidRPr="00A527F0" w:rsidRDefault="00766D80" w:rsidP="00D21916">
      <w:pPr>
        <w:spacing w:after="120" w:line="240" w:lineRule="auto"/>
        <w:jc w:val="both"/>
      </w:pPr>
      <w:r w:rsidRPr="00A527F0">
        <w:t xml:space="preserve">The IMO </w:t>
      </w:r>
      <w:r w:rsidR="00180D76" w:rsidRPr="00A527F0">
        <w:t>Performance Standard</w:t>
      </w:r>
      <w:r w:rsidRPr="00A527F0">
        <w:t xml:space="preserve"> divides </w:t>
      </w:r>
      <w:r w:rsidR="00C60446" w:rsidRPr="00A527F0">
        <w:t xml:space="preserve">System Database </w:t>
      </w:r>
      <w:r w:rsidRPr="00A527F0">
        <w:t xml:space="preserve">information into three categories that determine what data is to be on the display: Display Base (always present on the display); Standard Display (the default display); and </w:t>
      </w:r>
      <w:r w:rsidR="00171271">
        <w:t>all o</w:t>
      </w:r>
      <w:r w:rsidRPr="00A527F0">
        <w:t xml:space="preserve">ther </w:t>
      </w:r>
      <w:r w:rsidR="00171271">
        <w:t>i</w:t>
      </w:r>
      <w:r w:rsidRPr="00A527F0">
        <w:t>nformation (displayed on demand). (</w:t>
      </w:r>
      <w:del w:id="535" w:author="Jonathan Pritchard" w:date="2025-03-10T07:42:00Z" w16du:dateUtc="2025-03-10T07:42:00Z">
        <w:r w:rsidR="00A10D31" w:rsidRPr="00A527F0" w:rsidDel="0056040E">
          <w:delText>MSC</w:delText>
        </w:r>
        <w:r w:rsidR="00180D76" w:rsidRPr="00A527F0" w:rsidDel="0056040E">
          <w:delText>.</w:delText>
        </w:r>
        <w:r w:rsidR="00C60446" w:rsidRPr="00A527F0" w:rsidDel="0056040E">
          <w:delText>530(106)</w:delText>
        </w:r>
      </w:del>
      <w:ins w:id="536" w:author="Jonathan Pritchard" w:date="2025-03-10T07:42:00Z" w16du:dateUtc="2025-03-10T07:42:00Z">
        <w:r w:rsidR="0056040E">
          <w:t>MSC.530(106)/</w:t>
        </w:r>
      </w:ins>
      <w:ins w:id="537" w:author="Jonathan Pritchard" w:date="2025-03-10T07:49:00Z" w16du:dateUtc="2025-03-10T07:49:00Z">
        <w:r w:rsidR="0056040E">
          <w:t>Rev</w:t>
        </w:r>
      </w:ins>
      <w:ins w:id="538" w:author="Jonathan Pritchard" w:date="2025-03-10T07:42:00Z" w16du:dateUtc="2025-03-10T07:42:00Z">
        <w:r w:rsidR="0056040E">
          <w:t>.1</w:t>
        </w:r>
      </w:ins>
      <w:r w:rsidR="00180D76" w:rsidRPr="00A527F0">
        <w:t>,</w:t>
      </w:r>
      <w:r w:rsidRPr="00A527F0">
        <w:t xml:space="preserve"> Appendix 2).</w:t>
      </w:r>
    </w:p>
    <w:p w14:paraId="66385328" w14:textId="0346E7C5" w:rsidR="00766D80" w:rsidRPr="00A527F0" w:rsidRDefault="00766D80" w:rsidP="00D21916">
      <w:pPr>
        <w:spacing w:after="60" w:line="240" w:lineRule="auto"/>
        <w:jc w:val="both"/>
      </w:pPr>
      <w:r w:rsidRPr="00A527F0">
        <w:t xml:space="preserve">There are </w:t>
      </w:r>
      <w:r w:rsidR="00CC0C0A" w:rsidRPr="00A527F0">
        <w:t xml:space="preserve">9 </w:t>
      </w:r>
      <w:r w:rsidR="003500C0" w:rsidRPr="00A527F0">
        <w:t xml:space="preserve">basic </w:t>
      </w:r>
      <w:r w:rsidRPr="00A527F0">
        <w:t>priority layers for the drawing sequence of the data on the display</w:t>
      </w:r>
      <w:r w:rsidR="006A14CA" w:rsidRPr="00A527F0">
        <w:t>, ordered from higher to lower priorities in the list below</w:t>
      </w:r>
      <w:r w:rsidRPr="00A527F0">
        <w:t>:</w:t>
      </w:r>
    </w:p>
    <w:p w14:paraId="0521478B" w14:textId="7FD3DA0B" w:rsidR="00766D80" w:rsidRPr="00A527F0" w:rsidRDefault="00766D80" w:rsidP="00AE2737">
      <w:pPr>
        <w:pStyle w:val="ListParagraph"/>
        <w:numPr>
          <w:ilvl w:val="0"/>
          <w:numId w:val="26"/>
        </w:numPr>
        <w:spacing w:after="60" w:line="240" w:lineRule="auto"/>
        <w:jc w:val="both"/>
      </w:pPr>
      <w:r w:rsidRPr="00A527F0">
        <w:t xml:space="preserve">ECDIS visual </w:t>
      </w:r>
      <w:r w:rsidR="00C0149A" w:rsidRPr="00A527F0">
        <w:t>alerts</w:t>
      </w:r>
      <w:r w:rsidRPr="00A527F0">
        <w:t>/indications (</w:t>
      </w:r>
      <w:r w:rsidR="00143BD1" w:rsidRPr="00A527F0">
        <w:t>for example</w:t>
      </w:r>
      <w:r w:rsidRPr="00A527F0">
        <w:t xml:space="preserve"> caution, overscale)</w:t>
      </w:r>
      <w:r w:rsidR="00143BD1" w:rsidRPr="00A527F0">
        <w:t>;</w:t>
      </w:r>
    </w:p>
    <w:p w14:paraId="044051C0" w14:textId="7AB1B251" w:rsidR="00766D80" w:rsidRPr="00A527F0" w:rsidRDefault="00070EBA" w:rsidP="00AE2737">
      <w:pPr>
        <w:pStyle w:val="ListParagraph"/>
        <w:numPr>
          <w:ilvl w:val="0"/>
          <w:numId w:val="26"/>
        </w:numPr>
        <w:spacing w:after="60" w:line="240" w:lineRule="auto"/>
        <w:jc w:val="both"/>
      </w:pPr>
      <w:r w:rsidRPr="00A527F0">
        <w:t>O</w:t>
      </w:r>
      <w:r w:rsidR="00AB326E" w:rsidRPr="00A527F0">
        <w:t>fficial</w:t>
      </w:r>
      <w:r w:rsidR="00766D80" w:rsidRPr="00A527F0">
        <w:t xml:space="preserve">-data: </w:t>
      </w:r>
      <w:r w:rsidR="00143BD1" w:rsidRPr="00A527F0">
        <w:t>P</w:t>
      </w:r>
      <w:r w:rsidR="00766D80" w:rsidRPr="00A527F0">
        <w:t>oints/</w:t>
      </w:r>
      <w:r w:rsidR="00206711" w:rsidRPr="00A527F0">
        <w:t xml:space="preserve">Curves </w:t>
      </w:r>
      <w:r w:rsidR="00766D80" w:rsidRPr="00A527F0">
        <w:t xml:space="preserve">and </w:t>
      </w:r>
      <w:r w:rsidR="00206711" w:rsidRPr="00A527F0">
        <w:t>Surfaces</w:t>
      </w:r>
      <w:r w:rsidR="00766D80" w:rsidRPr="00A527F0">
        <w:t xml:space="preserve"> + official updates</w:t>
      </w:r>
      <w:r w:rsidR="00143BD1" w:rsidRPr="00A527F0">
        <w:t>;</w:t>
      </w:r>
    </w:p>
    <w:p w14:paraId="62D64BD3" w14:textId="37C8865D" w:rsidR="00766D80" w:rsidRPr="00A527F0" w:rsidRDefault="006A14CA" w:rsidP="00AE2737">
      <w:pPr>
        <w:pStyle w:val="ListParagraph"/>
        <w:numPr>
          <w:ilvl w:val="0"/>
          <w:numId w:val="26"/>
        </w:numPr>
        <w:spacing w:after="60" w:line="240" w:lineRule="auto"/>
        <w:jc w:val="both"/>
      </w:pPr>
      <w:r w:rsidRPr="00A527F0">
        <w:t>Notices to Mariners</w:t>
      </w:r>
      <w:r w:rsidR="00766D80" w:rsidRPr="00A527F0">
        <w:t>, manual input and Navigational Warnings</w:t>
      </w:r>
      <w:r w:rsidR="00143BD1" w:rsidRPr="00A527F0">
        <w:t>;</w:t>
      </w:r>
    </w:p>
    <w:p w14:paraId="5DECF270" w14:textId="22D77647" w:rsidR="00766D80" w:rsidRPr="00A527F0" w:rsidRDefault="002E11EC" w:rsidP="00AE2737">
      <w:pPr>
        <w:pStyle w:val="ListParagraph"/>
        <w:numPr>
          <w:ilvl w:val="0"/>
          <w:numId w:val="26"/>
        </w:numPr>
        <w:spacing w:after="60" w:line="240" w:lineRule="auto"/>
        <w:jc w:val="both"/>
      </w:pPr>
      <w:r w:rsidRPr="00A527F0">
        <w:t>Official</w:t>
      </w:r>
      <w:r w:rsidR="00766D80" w:rsidRPr="00A527F0">
        <w:t xml:space="preserve">-caution (ENC </w:t>
      </w:r>
      <w:r w:rsidRPr="00A527F0">
        <w:t xml:space="preserve">and other </w:t>
      </w:r>
      <w:r w:rsidR="00766D80" w:rsidRPr="00A527F0">
        <w:t>cautions)</w:t>
      </w:r>
      <w:r w:rsidR="00143BD1" w:rsidRPr="00A527F0">
        <w:t>;</w:t>
      </w:r>
    </w:p>
    <w:p w14:paraId="17799F26" w14:textId="3EE14920" w:rsidR="00766D80" w:rsidRPr="00A527F0" w:rsidRDefault="002E11EC" w:rsidP="00AE2737">
      <w:pPr>
        <w:pStyle w:val="ListParagraph"/>
        <w:numPr>
          <w:ilvl w:val="0"/>
          <w:numId w:val="26"/>
        </w:numPr>
        <w:spacing w:after="60" w:line="240" w:lineRule="auto"/>
        <w:jc w:val="both"/>
      </w:pPr>
      <w:r w:rsidRPr="00A527F0">
        <w:lastRenderedPageBreak/>
        <w:t>Official</w:t>
      </w:r>
      <w:r w:rsidR="00766D80" w:rsidRPr="00A527F0">
        <w:t>-colour-fill area data</w:t>
      </w:r>
      <w:r w:rsidR="00143BD1" w:rsidRPr="00A527F0">
        <w:t>;</w:t>
      </w:r>
    </w:p>
    <w:p w14:paraId="05DEA13F" w14:textId="0BF53A39" w:rsidR="00766D80" w:rsidRPr="00A527F0" w:rsidRDefault="00070EBA" w:rsidP="00AE2737">
      <w:pPr>
        <w:pStyle w:val="ListParagraph"/>
        <w:numPr>
          <w:ilvl w:val="0"/>
          <w:numId w:val="26"/>
        </w:numPr>
        <w:spacing w:after="60" w:line="240" w:lineRule="auto"/>
        <w:jc w:val="both"/>
      </w:pPr>
      <w:r w:rsidRPr="00A527F0">
        <w:t xml:space="preserve">Official </w:t>
      </w:r>
      <w:r w:rsidR="00766D80" w:rsidRPr="00A527F0">
        <w:t>on demand data</w:t>
      </w:r>
      <w:r w:rsidR="009C687B" w:rsidRPr="00A527F0">
        <w:t xml:space="preserve"> (for example, water levels, surface currents</w:t>
      </w:r>
      <w:r w:rsidR="00241F2D" w:rsidRPr="00A527F0">
        <w:t>, under</w:t>
      </w:r>
      <w:r w:rsidR="00171271">
        <w:t xml:space="preserve"> </w:t>
      </w:r>
      <w:r w:rsidR="00241F2D" w:rsidRPr="00A527F0">
        <w:t>keel clearance</w:t>
      </w:r>
      <w:r w:rsidR="009C687B" w:rsidRPr="00A527F0">
        <w:t>)</w:t>
      </w:r>
      <w:r w:rsidR="00143BD1" w:rsidRPr="00A527F0">
        <w:t>;</w:t>
      </w:r>
    </w:p>
    <w:p w14:paraId="523B8910" w14:textId="3759EE14" w:rsidR="00766D80" w:rsidRPr="00A527F0" w:rsidRDefault="00766D80" w:rsidP="00AE2737">
      <w:pPr>
        <w:pStyle w:val="ListParagraph"/>
        <w:numPr>
          <w:ilvl w:val="0"/>
          <w:numId w:val="26"/>
        </w:numPr>
        <w:spacing w:after="60" w:line="240" w:lineRule="auto"/>
        <w:jc w:val="both"/>
      </w:pPr>
      <w:r w:rsidRPr="00A527F0">
        <w:t xml:space="preserve">Radar </w:t>
      </w:r>
      <w:r w:rsidR="00070EBA" w:rsidRPr="00A527F0">
        <w:t xml:space="preserve">and AIS </w:t>
      </w:r>
      <w:r w:rsidRPr="00A527F0">
        <w:t>information</w:t>
      </w:r>
      <w:r w:rsidR="00143BD1" w:rsidRPr="00A527F0">
        <w:t>;</w:t>
      </w:r>
    </w:p>
    <w:p w14:paraId="6DC259CA" w14:textId="5582E960" w:rsidR="00766D80" w:rsidRPr="00A527F0" w:rsidRDefault="00766D80" w:rsidP="00AE2737">
      <w:pPr>
        <w:pStyle w:val="ListParagraph"/>
        <w:numPr>
          <w:ilvl w:val="0"/>
          <w:numId w:val="26"/>
        </w:numPr>
        <w:spacing w:after="60" w:line="240" w:lineRule="auto"/>
        <w:jc w:val="both"/>
      </w:pPr>
      <w:r w:rsidRPr="00A527F0">
        <w:t>Mariner</w:t>
      </w:r>
      <w:r w:rsidR="005D2986">
        <w:t>’</w:t>
      </w:r>
      <w:r w:rsidRPr="00A527F0">
        <w:t xml:space="preserve">s data: </w:t>
      </w:r>
      <w:r w:rsidR="00143BD1" w:rsidRPr="00A527F0">
        <w:t>P</w:t>
      </w:r>
      <w:r w:rsidRPr="00A527F0">
        <w:t>oints/lines and areas</w:t>
      </w:r>
      <w:r w:rsidR="00143BD1" w:rsidRPr="00A527F0">
        <w:t>;</w:t>
      </w:r>
    </w:p>
    <w:p w14:paraId="6096233B" w14:textId="1EB0B07C" w:rsidR="00766D80" w:rsidRPr="00A527F0" w:rsidRDefault="00766D80" w:rsidP="00AE2737">
      <w:pPr>
        <w:pStyle w:val="ListParagraph"/>
        <w:numPr>
          <w:ilvl w:val="0"/>
          <w:numId w:val="26"/>
        </w:numPr>
        <w:spacing w:after="120" w:line="240" w:lineRule="auto"/>
        <w:jc w:val="both"/>
      </w:pPr>
      <w:r w:rsidRPr="00A527F0">
        <w:t>Mariner</w:t>
      </w:r>
      <w:r w:rsidR="005D2986">
        <w:t>’</w:t>
      </w:r>
      <w:r w:rsidRPr="00A527F0">
        <w:t>s colour-fill area data</w:t>
      </w:r>
      <w:r w:rsidR="00143BD1" w:rsidRPr="00A527F0">
        <w:t>.</w:t>
      </w:r>
    </w:p>
    <w:p w14:paraId="30788176" w14:textId="7F00C993" w:rsidR="00766D80" w:rsidRPr="00A527F0" w:rsidRDefault="00766D80" w:rsidP="00D21916">
      <w:pPr>
        <w:spacing w:after="120" w:line="240" w:lineRule="auto"/>
        <w:jc w:val="both"/>
      </w:pPr>
      <w:r w:rsidRPr="00A527F0">
        <w:t>This list is not intended to indicate a drawing sequence, but to specify that the information content of category n+1 must not obscure the information content of category n, or any higher</w:t>
      </w:r>
      <w:r w:rsidR="006A14CA" w:rsidRPr="00A527F0">
        <w:t>-priority</w:t>
      </w:r>
      <w:r w:rsidRPr="00A527F0">
        <w:t xml:space="preserve"> category (n-1 etc.).</w:t>
      </w:r>
    </w:p>
    <w:p w14:paraId="5C0C09B2" w14:textId="6E6FF95B" w:rsidR="00950DDE" w:rsidRPr="00A527F0" w:rsidRDefault="00950DDE" w:rsidP="00214B3A">
      <w:pPr>
        <w:pStyle w:val="Heading3"/>
      </w:pPr>
      <w:bookmarkStart w:id="539" w:name="_Toc194067094"/>
      <w:r w:rsidRPr="00A527F0">
        <w:t>Radar priority</w:t>
      </w:r>
      <w:bookmarkEnd w:id="539"/>
    </w:p>
    <w:p w14:paraId="20A6E0E4" w14:textId="348A2637" w:rsidR="00F757E9" w:rsidRPr="00B77A92" w:rsidRDefault="00317940" w:rsidP="00143BD1">
      <w:pPr>
        <w:spacing w:after="120" w:line="240" w:lineRule="auto"/>
        <w:jc w:val="both"/>
      </w:pPr>
      <w:r w:rsidRPr="00B77A92">
        <w:t xml:space="preserve">Radar priority </w:t>
      </w:r>
      <w:r w:rsidRPr="00B94DFF">
        <w:t>for a given display plane is described by</w:t>
      </w:r>
      <w:r w:rsidRPr="00B77A92">
        <w:t xml:space="preserve"> the </w:t>
      </w:r>
      <w:r w:rsidRPr="00B77A92">
        <w:rPr>
          <w:i/>
        </w:rPr>
        <w:t>order</w:t>
      </w:r>
      <w:r w:rsidRPr="00B77A92">
        <w:t xml:space="preserve"> attribute within the </w:t>
      </w:r>
      <w:r w:rsidR="00143BD1" w:rsidRPr="00B77A92">
        <w:t>P</w:t>
      </w:r>
      <w:r w:rsidRPr="00B77A92">
        <w:t xml:space="preserve">ortrayal </w:t>
      </w:r>
      <w:r w:rsidR="00143BD1" w:rsidRPr="00B77A92">
        <w:t>C</w:t>
      </w:r>
      <w:r w:rsidRPr="00B77A92">
        <w:t>atalogue</w:t>
      </w:r>
      <w:r w:rsidR="003058FB" w:rsidRPr="00A527F0">
        <w:t>.</w:t>
      </w:r>
    </w:p>
    <w:p w14:paraId="65D47B20" w14:textId="4A052D61" w:rsidR="00F757E9" w:rsidRPr="00B77A92" w:rsidRDefault="00E5768F" w:rsidP="00143BD1">
      <w:pPr>
        <w:spacing w:after="120" w:line="240" w:lineRule="auto"/>
        <w:jc w:val="both"/>
      </w:pPr>
      <w:ins w:id="540" w:author="Grant, David M (52400) CIV USN NIWC ATLANTIC VA (USA)" w:date="2025-02-24T11:42:00Z" w16du:dateUtc="2025-02-24T16:42:00Z">
        <w:r w:rsidRPr="00E5768F">
          <w:rPr>
            <w:iCs/>
          </w:rPr>
          <w:t>The</w:t>
        </w:r>
        <w:r>
          <w:rPr>
            <w:i/>
          </w:rPr>
          <w:t xml:space="preserve"> </w:t>
        </w:r>
      </w:ins>
      <w:r w:rsidR="00F757E9" w:rsidRPr="00B77A92">
        <w:rPr>
          <w:i/>
        </w:rPr>
        <w:t>RadarOverlay</w:t>
      </w:r>
      <w:r w:rsidR="00F757E9" w:rsidRPr="00B77A92">
        <w:t xml:space="preserve"> </w:t>
      </w:r>
      <w:r w:rsidR="00143BD1" w:rsidRPr="00B77A92">
        <w:t>P</w:t>
      </w:r>
      <w:r w:rsidR="00F757E9" w:rsidRPr="00B77A92">
        <w:t xml:space="preserve">ortrayal </w:t>
      </w:r>
      <w:r w:rsidR="00143BD1" w:rsidRPr="00B77A92">
        <w:t>C</w:t>
      </w:r>
      <w:r w:rsidR="00F757E9" w:rsidRPr="00B77A92">
        <w:t>atalogue context parameters must be updated whenever the radar image is toggled on or off.</w:t>
      </w:r>
    </w:p>
    <w:p w14:paraId="5E652A53" w14:textId="03299035" w:rsidR="00F757E9" w:rsidRPr="00B77A92" w:rsidDel="00E40A4B" w:rsidRDefault="00F757E9" w:rsidP="00143BD1">
      <w:pPr>
        <w:spacing w:after="120" w:line="240" w:lineRule="auto"/>
        <w:jc w:val="both"/>
        <w:rPr>
          <w:del w:id="541" w:author="Jonathan Pritchard" w:date="2025-03-10T12:02:00Z" w16du:dateUtc="2025-03-10T12:02:00Z"/>
        </w:rPr>
      </w:pPr>
      <w:r w:rsidRPr="00B77A92">
        <w:t xml:space="preserve">When present, the radar image should be written over </w:t>
      </w:r>
      <w:r w:rsidR="00143BD1" w:rsidRPr="00B77A92">
        <w:t>P</w:t>
      </w:r>
      <w:r w:rsidRPr="00B77A92">
        <w:t xml:space="preserve">ortrayal </w:t>
      </w:r>
      <w:r w:rsidR="00143BD1" w:rsidRPr="00B77A92">
        <w:t>C</w:t>
      </w:r>
      <w:r w:rsidRPr="00B77A92">
        <w:t xml:space="preserve">atalogue display planes with a negative </w:t>
      </w:r>
      <w:r w:rsidRPr="00B77A92">
        <w:rPr>
          <w:i/>
        </w:rPr>
        <w:t>order</w:t>
      </w:r>
      <w:r w:rsidR="00143BD1" w:rsidRPr="00B77A92">
        <w:t xml:space="preserve"> attribute;</w:t>
      </w:r>
      <w:r w:rsidRPr="00B77A92">
        <w:t xml:space="preserve"> and below display planes with a positive </w:t>
      </w:r>
      <w:r w:rsidRPr="00B77A92">
        <w:rPr>
          <w:i/>
        </w:rPr>
        <w:t>order</w:t>
      </w:r>
      <w:r w:rsidRPr="00B77A92">
        <w:t xml:space="preserve"> attribute.</w:t>
      </w:r>
    </w:p>
    <w:p w14:paraId="3290A7F2" w14:textId="6E935C27" w:rsidR="00F757E9" w:rsidRPr="00B77A92" w:rsidRDefault="00F757E9" w:rsidP="00143BD1">
      <w:pPr>
        <w:spacing w:after="120" w:line="240" w:lineRule="auto"/>
        <w:jc w:val="both"/>
      </w:pPr>
      <w:commentRangeStart w:id="542"/>
      <w:del w:id="543" w:author="Grant, David M (52400) CIV USN NIWC ATLANTIC VA (USA)" w:date="2025-02-24T11:45:00Z" w16du:dateUtc="2025-02-24T16:45:00Z">
        <w:r w:rsidRPr="00B77A92" w:rsidDel="00DB51AE">
          <w:delText xml:space="preserve">Opaque area fills should generally be assigned to display planes with negative </w:delText>
        </w:r>
        <w:r w:rsidRPr="00B77A92" w:rsidDel="00DB51AE">
          <w:rPr>
            <w:i/>
            <w:iCs/>
          </w:rPr>
          <w:delText>order</w:delText>
        </w:r>
        <w:r w:rsidRPr="00B77A92" w:rsidDel="00DB51AE">
          <w:delText xml:space="preserve"> attributes so that they do not obscure the radar image.</w:delText>
        </w:r>
      </w:del>
    </w:p>
    <w:p w14:paraId="5EE807CE" w14:textId="025A2398" w:rsidR="00F757E9" w:rsidRPr="00B77A92" w:rsidDel="007736D2" w:rsidRDefault="00F757E9" w:rsidP="00143BD1">
      <w:pPr>
        <w:spacing w:after="120" w:line="240" w:lineRule="auto"/>
        <w:jc w:val="both"/>
        <w:rPr>
          <w:del w:id="544" w:author="Grant, David M (52400) CIV USN NIWC ATLANTIC VA (USA)" w:date="2025-02-24T11:44:00Z" w16du:dateUtc="2025-02-24T16:44:00Z"/>
        </w:rPr>
      </w:pPr>
      <w:del w:id="545" w:author="Grant, David M (52400) CIV USN NIWC ATLANTIC VA (USA)" w:date="2025-02-24T11:44:00Z" w16du:dateUtc="2025-02-24T16:44:00Z">
        <w:r w:rsidRPr="00B77A92" w:rsidDel="007736D2">
          <w:delText xml:space="preserve">Symbolization of curves and points should generally be assigned to display planes with positive </w:delText>
        </w:r>
        <w:r w:rsidRPr="00B77A92" w:rsidDel="007736D2">
          <w:rPr>
            <w:i/>
            <w:iCs/>
          </w:rPr>
          <w:delText>order</w:delText>
        </w:r>
        <w:r w:rsidRPr="00B77A92" w:rsidDel="007736D2">
          <w:delText xml:space="preserve"> attributes so that they are not obscured by the radar image.</w:delText>
        </w:r>
      </w:del>
      <w:commentRangeEnd w:id="542"/>
      <w:r w:rsidR="00DB51AE">
        <w:rPr>
          <w:rStyle w:val="CommentReference"/>
        </w:rPr>
        <w:commentReference w:id="542"/>
      </w:r>
    </w:p>
    <w:p w14:paraId="721ED3AB" w14:textId="52DC418F" w:rsidR="00F757E9" w:rsidRPr="00B77A92" w:rsidRDefault="00F757E9" w:rsidP="00143BD1">
      <w:pPr>
        <w:spacing w:after="120" w:line="240" w:lineRule="auto"/>
        <w:jc w:val="both"/>
      </w:pPr>
      <w:r w:rsidRPr="00B77A92">
        <w:t xml:space="preserve">In order to meet the requirements of IMO </w:t>
      </w:r>
      <w:del w:id="546" w:author="Jonathan Pritchard" w:date="2025-03-10T07:42:00Z" w16du:dateUtc="2025-03-10T07:42:00Z">
        <w:r w:rsidRPr="00B77A92" w:rsidDel="0056040E">
          <w:delText>MSC.</w:delText>
        </w:r>
        <w:r w:rsidR="00F00C10" w:rsidRPr="00B77A92" w:rsidDel="0056040E">
          <w:delText>530(106)</w:delText>
        </w:r>
      </w:del>
      <w:ins w:id="547" w:author="Jonathan Pritchard" w:date="2025-03-10T07:42:00Z" w16du:dateUtc="2025-03-10T07:42:00Z">
        <w:r w:rsidR="0056040E">
          <w:t>MSC.530(106)/</w:t>
        </w:r>
      </w:ins>
      <w:ins w:id="548" w:author="Jonathan Pritchard" w:date="2025-03-10T07:43:00Z" w16du:dateUtc="2025-03-10T07:43:00Z">
        <w:r w:rsidR="0056040E">
          <w:t>Rev</w:t>
        </w:r>
      </w:ins>
      <w:ins w:id="549" w:author="Jonathan Pritchard" w:date="2025-03-10T07:42:00Z" w16du:dateUtc="2025-03-10T07:42:00Z">
        <w:r w:rsidR="0056040E">
          <w:t>.1</w:t>
        </w:r>
      </w:ins>
      <w:r w:rsidRPr="00B77A92">
        <w:t xml:space="preserve"> section 11.4.</w:t>
      </w:r>
      <w:r w:rsidR="00F00C10" w:rsidRPr="00B77A92">
        <w:t>1</w:t>
      </w:r>
      <w:del w:id="550" w:author="Jonathan Pritchard" w:date="2025-03-10T12:02:00Z" w16du:dateUtc="2025-03-10T12:02:00Z">
        <w:r w:rsidR="00F00C10" w:rsidRPr="00B77A92" w:rsidDel="00E40A4B">
          <w:delText>7</w:delText>
        </w:r>
      </w:del>
      <w:ins w:id="551" w:author="Jonathan Pritchard" w:date="2025-03-10T12:02:00Z" w16du:dateUtc="2025-03-10T12:02:00Z">
        <w:r w:rsidR="00E40A4B">
          <w:t>8</w:t>
        </w:r>
      </w:ins>
      <w:r w:rsidRPr="00B77A92">
        <w:t xml:space="preserve"> to adjust the ship’s position, the ECDIS may incorporate the capability of temporarily changing the radar image priority during the adjustment.</w:t>
      </w:r>
    </w:p>
    <w:p w14:paraId="203FC7ED" w14:textId="77777777" w:rsidR="009B0403" w:rsidRPr="00A527F0" w:rsidRDefault="009B0403" w:rsidP="009B0403">
      <w:pPr>
        <w:spacing w:after="120" w:line="240" w:lineRule="auto"/>
        <w:jc w:val="both"/>
      </w:pPr>
    </w:p>
    <w:p w14:paraId="2DFBF473" w14:textId="77777777" w:rsidR="004C64D4" w:rsidRPr="00453DD3" w:rsidRDefault="004C64D4" w:rsidP="00DB7CFE">
      <w:pPr>
        <w:pStyle w:val="Heading2"/>
      </w:pPr>
      <w:bookmarkStart w:id="552" w:name="_Ref49427616"/>
      <w:bookmarkStart w:id="553" w:name="_Ref44795999"/>
      <w:bookmarkStart w:id="554" w:name="_Toc194067095"/>
      <w:r w:rsidRPr="002D7DEE">
        <w:t>Displaying</w:t>
      </w:r>
      <w:r w:rsidRPr="00453DD3">
        <w:t xml:space="preserve"> ECDIS updates</w:t>
      </w:r>
      <w:bookmarkEnd w:id="552"/>
      <w:bookmarkEnd w:id="554"/>
    </w:p>
    <w:p w14:paraId="35DDA46A" w14:textId="1F3B27AA" w:rsidR="004C64D4" w:rsidRPr="00A527F0" w:rsidRDefault="004C64D4" w:rsidP="009B0403">
      <w:pPr>
        <w:spacing w:after="120" w:line="240" w:lineRule="auto"/>
        <w:jc w:val="both"/>
      </w:pPr>
      <w:r w:rsidRPr="00A527F0">
        <w:t xml:space="preserve">The strategy for displaying ECDIS updates is derived from the IMO Performance Standard </w:t>
      </w:r>
      <w:del w:id="555" w:author="Jonathan Pritchard" w:date="2025-03-10T07:42:00Z" w16du:dateUtc="2025-03-10T07:42:00Z">
        <w:r w:rsidR="00776DD2" w:rsidRPr="00A527F0" w:rsidDel="0056040E">
          <w:delText>MSC</w:delText>
        </w:r>
        <w:r w:rsidRPr="00A527F0" w:rsidDel="0056040E">
          <w:delText>.</w:delText>
        </w:r>
        <w:r w:rsidR="00F00C10" w:rsidRPr="00A527F0" w:rsidDel="0056040E">
          <w:delText>530(106)</w:delText>
        </w:r>
      </w:del>
      <w:ins w:id="556" w:author="Jonathan Pritchard" w:date="2025-03-10T07:42:00Z" w16du:dateUtc="2025-03-10T07:42:00Z">
        <w:r w:rsidR="0056040E">
          <w:t>MSC.530(106)/</w:t>
        </w:r>
      </w:ins>
      <w:ins w:id="557" w:author="Jonathan Pritchard" w:date="2025-03-10T07:43:00Z" w16du:dateUtc="2025-03-10T07:43:00Z">
        <w:r w:rsidR="0056040E">
          <w:t>Rev</w:t>
        </w:r>
      </w:ins>
      <w:ins w:id="558" w:author="Jonathan Pritchard" w:date="2025-03-10T07:42:00Z" w16du:dateUtc="2025-03-10T07:42:00Z">
        <w:r w:rsidR="0056040E">
          <w:t>.1</w:t>
        </w:r>
      </w:ins>
      <w:r w:rsidRPr="00A527F0">
        <w:t xml:space="preserve">. The citations below are to sections in that </w:t>
      </w:r>
      <w:r w:rsidR="009B0403" w:rsidRPr="00A527F0">
        <w:t>S</w:t>
      </w:r>
      <w:r w:rsidRPr="00A527F0">
        <w:t>tandard.</w:t>
      </w:r>
      <w:r w:rsidR="00B94DFF">
        <w:t xml:space="preserve"> The quoted requirements are mandatory and must be implemented by the ECDIS.</w:t>
      </w:r>
    </w:p>
    <w:p w14:paraId="12F938AC" w14:textId="10AB0AA2" w:rsidR="004C64D4" w:rsidRPr="00453DD3" w:rsidRDefault="00A10D31" w:rsidP="009B0403">
      <w:pPr>
        <w:spacing w:after="120" w:line="240" w:lineRule="auto"/>
        <w:ind w:left="2160" w:hanging="2160"/>
        <w:jc w:val="both"/>
      </w:pPr>
      <w:del w:id="559" w:author="Jonathan Pritchard" w:date="2025-03-10T07:42:00Z" w16du:dateUtc="2025-03-10T07:42:00Z">
        <w:r w:rsidRPr="00453DD3" w:rsidDel="0056040E">
          <w:delText>MSC</w:delText>
        </w:r>
        <w:r w:rsidR="004C64D4" w:rsidRPr="00453DD3" w:rsidDel="0056040E">
          <w:delText>.</w:delText>
        </w:r>
        <w:r w:rsidR="00F00C10" w:rsidRPr="00453DD3" w:rsidDel="0056040E">
          <w:delText>530(106)</w:delText>
        </w:r>
      </w:del>
      <w:ins w:id="560" w:author="Jonathan Pritchard" w:date="2025-03-10T07:42:00Z" w16du:dateUtc="2025-03-10T07:42:00Z">
        <w:r w:rsidR="0056040E">
          <w:t>MSC.530(106)/</w:t>
        </w:r>
      </w:ins>
      <w:ins w:id="561" w:author="Jonathan Pritchard" w:date="2025-03-10T07:43:00Z" w16du:dateUtc="2025-03-10T07:43:00Z">
        <w:r w:rsidR="0056040E">
          <w:t>Rev</w:t>
        </w:r>
      </w:ins>
      <w:ins w:id="562" w:author="Jonathan Pritchard" w:date="2025-03-10T07:42:00Z" w16du:dateUtc="2025-03-10T07:42:00Z">
        <w:r w:rsidR="0056040E">
          <w:t>.1</w:t>
        </w:r>
      </w:ins>
      <w:r w:rsidR="004C64D4" w:rsidRPr="00453DD3">
        <w:t xml:space="preserve"> </w:t>
      </w:r>
      <w:r w:rsidR="00F00C10" w:rsidRPr="00453DD3">
        <w:t>4.4,</w:t>
      </w:r>
      <w:r w:rsidR="004C64D4" w:rsidRPr="00453DD3">
        <w:tab/>
      </w:r>
      <w:r w:rsidR="005D2986" w:rsidRPr="002D7DEE">
        <w:rPr>
          <w:i/>
          <w:iCs/>
        </w:rPr>
        <w:t xml:space="preserve">ECDIS </w:t>
      </w:r>
      <w:r w:rsidR="00B94DFF" w:rsidRPr="00C72695">
        <w:rPr>
          <w:i/>
          <w:iCs/>
        </w:rPr>
        <w:t>should</w:t>
      </w:r>
      <w:r w:rsidR="005D2986" w:rsidRPr="002D7DEE">
        <w:rPr>
          <w:i/>
          <w:iCs/>
        </w:rPr>
        <w:t xml:space="preserve"> be capable of accepting official updates to the ENDS provided in conformity with IHO standards. These updates must be automatically applied to the system database. By whatever means updates are received, the implementation procedure must not interfere with the display in use</w:t>
      </w:r>
      <w:r w:rsidR="005D2986" w:rsidRPr="00453DD3">
        <w:t>.</w:t>
      </w:r>
    </w:p>
    <w:p w14:paraId="7DFFE0DE" w14:textId="4F83B438" w:rsidR="004C64D4" w:rsidRPr="00453DD3" w:rsidRDefault="00A10D31" w:rsidP="005D2986">
      <w:pPr>
        <w:spacing w:after="120" w:line="240" w:lineRule="auto"/>
        <w:ind w:left="2160" w:hanging="2160"/>
        <w:jc w:val="both"/>
      </w:pPr>
      <w:del w:id="563" w:author="Jonathan Pritchard" w:date="2025-03-10T07:42:00Z" w16du:dateUtc="2025-03-10T07:42:00Z">
        <w:r w:rsidRPr="00453DD3" w:rsidDel="0056040E">
          <w:delText>MSC.</w:delText>
        </w:r>
        <w:r w:rsidR="00F00C10" w:rsidRPr="00453DD3" w:rsidDel="0056040E">
          <w:delText>530(106)</w:delText>
        </w:r>
      </w:del>
      <w:ins w:id="564" w:author="Jonathan Pritchard" w:date="2025-03-10T07:42:00Z" w16du:dateUtc="2025-03-10T07:42:00Z">
        <w:r w:rsidR="0056040E">
          <w:t>MSC.530(106)/</w:t>
        </w:r>
      </w:ins>
      <w:ins w:id="565" w:author="Jonathan Pritchard" w:date="2025-03-10T07:43:00Z" w16du:dateUtc="2025-03-10T07:43:00Z">
        <w:r w:rsidR="0056040E">
          <w:t>Rev</w:t>
        </w:r>
      </w:ins>
      <w:ins w:id="566" w:author="Jonathan Pritchard" w:date="2025-03-10T07:42:00Z" w16du:dateUtc="2025-03-10T07:42:00Z">
        <w:r w:rsidR="0056040E">
          <w:t>.1</w:t>
        </w:r>
      </w:ins>
      <w:r w:rsidR="004C64D4" w:rsidRPr="00453DD3">
        <w:t xml:space="preserve"> 4.</w:t>
      </w:r>
      <w:r w:rsidR="00776DD2" w:rsidRPr="00453DD3">
        <w:t>5</w:t>
      </w:r>
      <w:r w:rsidR="004C64D4" w:rsidRPr="00453DD3">
        <w:tab/>
      </w:r>
      <w:r w:rsidR="005D2986" w:rsidRPr="002D7DEE">
        <w:rPr>
          <w:i/>
          <w:iCs/>
        </w:rPr>
        <w:t xml:space="preserve">ECDIS </w:t>
      </w:r>
      <w:r w:rsidR="00B94DFF" w:rsidRPr="00C72695">
        <w:rPr>
          <w:i/>
          <w:iCs/>
        </w:rPr>
        <w:t>should</w:t>
      </w:r>
      <w:r w:rsidR="005D2986" w:rsidRPr="002D7DEE">
        <w:rPr>
          <w:i/>
          <w:iCs/>
        </w:rPr>
        <w:t xml:space="preserve"> also be capable of accepting updates to the ENDS data entered manually with simple means for verification prior to the final acceptance of the data. They must be distinguishable on the display from ENDS information and its official updates and not affect display legibility.</w:t>
      </w:r>
      <w:r w:rsidR="005D2986" w:rsidRPr="00453DD3">
        <w:t xml:space="preserve"> (The requirements for Manual Updates are given in clauses 12.</w:t>
      </w:r>
      <w:ins w:id="567" w:author="Jonathan Pritchard" w:date="2025-03-10T12:03:00Z" w16du:dateUtc="2025-03-10T12:03:00Z">
        <w:r w:rsidR="00E40A4B">
          <w:t>12</w:t>
        </w:r>
      </w:ins>
      <w:del w:id="568" w:author="Jonathan Pritchard" w:date="2025-03-10T12:03:00Z" w16du:dateUtc="2025-03-10T12:03:00Z">
        <w:r w:rsidR="005D2986" w:rsidRPr="00453DD3" w:rsidDel="00E40A4B">
          <w:delText>3</w:delText>
        </w:r>
      </w:del>
      <w:r w:rsidR="005D2986" w:rsidRPr="00453DD3">
        <w:t>.</w:t>
      </w:r>
      <w:r w:rsidR="00036FFD" w:rsidRPr="002D7DEE">
        <w:t>1</w:t>
      </w:r>
      <w:r w:rsidR="005D2986" w:rsidRPr="00453DD3">
        <w:t xml:space="preserve"> and </w:t>
      </w:r>
      <w:ins w:id="569" w:author="Jonathan Pritchard" w:date="2025-03-10T12:03:00Z" w16du:dateUtc="2025-03-10T12:03:00Z">
        <w:r w:rsidR="00E40A4B">
          <w:t>20.4.4</w:t>
        </w:r>
      </w:ins>
      <w:del w:id="570" w:author="Jonathan Pritchard" w:date="2025-03-10T12:03:00Z" w16du:dateUtc="2025-03-10T12:03:00Z">
        <w:r w:rsidR="005D2986" w:rsidRPr="00453DD3" w:rsidDel="00E40A4B">
          <w:delText>15.10</w:delText>
        </w:r>
      </w:del>
      <w:r w:rsidR="005D2986" w:rsidRPr="00453DD3">
        <w:t>.)</w:t>
      </w:r>
    </w:p>
    <w:p w14:paraId="5C62A24D" w14:textId="320E5662" w:rsidR="004C64D4" w:rsidRPr="00B812CA" w:rsidRDefault="00A10D31" w:rsidP="005D2986">
      <w:pPr>
        <w:spacing w:after="120" w:line="240" w:lineRule="auto"/>
        <w:ind w:left="2160" w:hanging="2160"/>
        <w:jc w:val="both"/>
      </w:pPr>
      <w:del w:id="571" w:author="Jonathan Pritchard" w:date="2025-03-10T07:42:00Z" w16du:dateUtc="2025-03-10T07:42:00Z">
        <w:r w:rsidRPr="00453DD3" w:rsidDel="0056040E">
          <w:delText>MSC</w:delText>
        </w:r>
        <w:r w:rsidR="004C64D4" w:rsidRPr="00453DD3" w:rsidDel="0056040E">
          <w:delText>.</w:delText>
        </w:r>
        <w:r w:rsidR="00F00C10" w:rsidRPr="00453DD3" w:rsidDel="0056040E">
          <w:delText>530(106)</w:delText>
        </w:r>
      </w:del>
      <w:ins w:id="572" w:author="Jonathan Pritchard" w:date="2025-03-10T07:42:00Z" w16du:dateUtc="2025-03-10T07:42:00Z">
        <w:r w:rsidR="0056040E">
          <w:t>MSC.530(106)/</w:t>
        </w:r>
      </w:ins>
      <w:ins w:id="573" w:author="Jonathan Pritchard" w:date="2025-03-10T07:43:00Z" w16du:dateUtc="2025-03-10T07:43:00Z">
        <w:r w:rsidR="0056040E">
          <w:t>Rev</w:t>
        </w:r>
      </w:ins>
      <w:ins w:id="574" w:author="Jonathan Pritchard" w:date="2025-03-10T07:42:00Z" w16du:dateUtc="2025-03-10T07:42:00Z">
        <w:r w:rsidR="0056040E">
          <w:t>.1</w:t>
        </w:r>
      </w:ins>
      <w:r w:rsidR="004C64D4" w:rsidRPr="00453DD3">
        <w:t xml:space="preserve"> 4.</w:t>
      </w:r>
      <w:r w:rsidR="00776DD2" w:rsidRPr="00453DD3">
        <w:t>7</w:t>
      </w:r>
      <w:r w:rsidR="004C64D4" w:rsidRPr="00453DD3">
        <w:tab/>
      </w:r>
      <w:r w:rsidR="005D2986" w:rsidRPr="002D7DEE">
        <w:rPr>
          <w:i/>
          <w:iCs/>
        </w:rPr>
        <w:t xml:space="preserve">ECDIS </w:t>
      </w:r>
      <w:r w:rsidR="00B94DFF" w:rsidRPr="00C72695">
        <w:rPr>
          <w:i/>
          <w:iCs/>
        </w:rPr>
        <w:t>should</w:t>
      </w:r>
      <w:r w:rsidR="00B94DFF" w:rsidRPr="002D7DEE">
        <w:rPr>
          <w:i/>
          <w:iCs/>
        </w:rPr>
        <w:t xml:space="preserve"> </w:t>
      </w:r>
      <w:r w:rsidR="005D2986" w:rsidRPr="002D7DEE">
        <w:rPr>
          <w:i/>
          <w:iCs/>
        </w:rPr>
        <w:t>allow the mariner to display updates in order to review their contents and to ascertain that they have been included in the system database.(</w:t>
      </w:r>
      <w:r w:rsidR="005D2986" w:rsidRPr="00453DD3">
        <w:t>The requirements for displaying updates for review are given in clause 1</w:t>
      </w:r>
      <w:ins w:id="575" w:author="Jonathan Pritchard" w:date="2025-03-10T12:04:00Z" w16du:dateUtc="2025-03-10T12:04:00Z">
        <w:r w:rsidR="00E40A4B">
          <w:t>2.12</w:t>
        </w:r>
      </w:ins>
      <w:del w:id="576" w:author="Jonathan Pritchard" w:date="2025-03-10T12:04:00Z" w16du:dateUtc="2025-03-10T12:04:00Z">
        <w:r w:rsidR="005D2986" w:rsidRPr="00453DD3" w:rsidDel="00E40A4B">
          <w:delText>5.10</w:delText>
        </w:r>
      </w:del>
      <w:r w:rsidR="005D2986" w:rsidRPr="00453DD3">
        <w:t>.</w:t>
      </w:r>
      <w:del w:id="577" w:author="Jonathan Pritchard" w:date="2025-03-10T12:04:00Z" w16du:dateUtc="2025-03-10T12:04:00Z">
        <w:r w:rsidR="005D2986" w:rsidRPr="00453DD3" w:rsidDel="00E40A4B">
          <w:delText>2</w:delText>
        </w:r>
      </w:del>
      <w:ins w:id="578" w:author="Jonathan Pritchard" w:date="2025-03-10T12:04:00Z" w16du:dateUtc="2025-03-10T12:04:00Z">
        <w:r w:rsidR="00E40A4B">
          <w:t>4</w:t>
        </w:r>
      </w:ins>
      <w:r w:rsidR="005D2986" w:rsidRPr="00453DD3">
        <w:t>.)</w:t>
      </w:r>
      <w:r w:rsidR="004C64D4" w:rsidRPr="002D7DEE">
        <w:t>.</w:t>
      </w:r>
    </w:p>
    <w:p w14:paraId="4A3A326D" w14:textId="4604F477" w:rsidR="00CE0733" w:rsidRPr="00DE19F5" w:rsidRDefault="00CE0733" w:rsidP="00DB7CFE">
      <w:pPr>
        <w:pStyle w:val="Heading2"/>
      </w:pPr>
      <w:bookmarkStart w:id="579" w:name="_Toc187673042"/>
      <w:bookmarkStart w:id="580" w:name="_Toc187673274"/>
      <w:bookmarkStart w:id="581" w:name="_Toc188368627"/>
      <w:bookmarkStart w:id="582" w:name="_Toc188621829"/>
      <w:bookmarkStart w:id="583" w:name="_Toc188950410"/>
      <w:bookmarkStart w:id="584" w:name="_Toc188968326"/>
      <w:bookmarkStart w:id="585" w:name="_Toc188968551"/>
      <w:bookmarkStart w:id="586" w:name="_Toc187673043"/>
      <w:bookmarkStart w:id="587" w:name="_Toc187673275"/>
      <w:bookmarkStart w:id="588" w:name="_Toc188368628"/>
      <w:bookmarkStart w:id="589" w:name="_Toc188621830"/>
      <w:bookmarkStart w:id="590" w:name="_Toc188950411"/>
      <w:bookmarkStart w:id="591" w:name="_Toc188968327"/>
      <w:bookmarkStart w:id="592" w:name="_Toc188968552"/>
      <w:bookmarkStart w:id="593" w:name="_Toc187673044"/>
      <w:bookmarkStart w:id="594" w:name="_Toc187673276"/>
      <w:bookmarkStart w:id="595" w:name="_Toc188368629"/>
      <w:bookmarkStart w:id="596" w:name="_Toc188621831"/>
      <w:bookmarkStart w:id="597" w:name="_Toc188950412"/>
      <w:bookmarkStart w:id="598" w:name="_Toc188968328"/>
      <w:bookmarkStart w:id="599" w:name="_Toc188968553"/>
      <w:bookmarkStart w:id="600" w:name="_Toc187673045"/>
      <w:bookmarkStart w:id="601" w:name="_Toc187673277"/>
      <w:bookmarkStart w:id="602" w:name="_Toc188368630"/>
      <w:bookmarkStart w:id="603" w:name="_Toc188621832"/>
      <w:bookmarkStart w:id="604" w:name="_Toc188950413"/>
      <w:bookmarkStart w:id="605" w:name="_Toc188968329"/>
      <w:bookmarkStart w:id="606" w:name="_Toc188968554"/>
      <w:bookmarkStart w:id="607" w:name="_Toc187673046"/>
      <w:bookmarkStart w:id="608" w:name="_Toc187673278"/>
      <w:bookmarkStart w:id="609" w:name="_Toc188368631"/>
      <w:bookmarkStart w:id="610" w:name="_Toc188621833"/>
      <w:bookmarkStart w:id="611" w:name="_Toc188950414"/>
      <w:bookmarkStart w:id="612" w:name="_Toc188968330"/>
      <w:bookmarkStart w:id="613" w:name="_Toc188968555"/>
      <w:bookmarkStart w:id="614" w:name="_Toc187673047"/>
      <w:bookmarkStart w:id="615" w:name="_Toc187673279"/>
      <w:bookmarkStart w:id="616" w:name="_Toc188368632"/>
      <w:bookmarkStart w:id="617" w:name="_Toc188621834"/>
      <w:bookmarkStart w:id="618" w:name="_Toc188950415"/>
      <w:bookmarkStart w:id="619" w:name="_Toc188968331"/>
      <w:bookmarkStart w:id="620" w:name="_Toc188968556"/>
      <w:bookmarkStart w:id="621" w:name="_Toc187673048"/>
      <w:bookmarkStart w:id="622" w:name="_Toc187673280"/>
      <w:bookmarkStart w:id="623" w:name="_Toc188368633"/>
      <w:bookmarkStart w:id="624" w:name="_Toc188621835"/>
      <w:bookmarkStart w:id="625" w:name="_Toc188950416"/>
      <w:bookmarkStart w:id="626" w:name="_Toc188968332"/>
      <w:bookmarkStart w:id="627" w:name="_Toc188968557"/>
      <w:bookmarkStart w:id="628" w:name="_Ref45240945"/>
      <w:bookmarkStart w:id="629" w:name="_Toc194067096"/>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r w:rsidRPr="00DE19F5">
        <w:t>Display functions</w:t>
      </w:r>
      <w:bookmarkEnd w:id="553"/>
      <w:bookmarkEnd w:id="628"/>
      <w:bookmarkEnd w:id="629"/>
    </w:p>
    <w:p w14:paraId="5691A282" w14:textId="5BAD6446" w:rsidR="00702918" w:rsidRPr="00DE19F5" w:rsidRDefault="00AA714E" w:rsidP="00FE0DAE">
      <w:pPr>
        <w:spacing w:after="120" w:line="240" w:lineRule="auto"/>
        <w:jc w:val="both"/>
      </w:pPr>
      <w:r w:rsidRPr="00DE19F5">
        <w:t xml:space="preserve">The Portrayal Catalogue defines a number of </w:t>
      </w:r>
      <w:commentRangeStart w:id="630"/>
      <w:r w:rsidRPr="00DE19F5">
        <w:t>Independent Mariner Selections</w:t>
      </w:r>
      <w:commentRangeEnd w:id="630"/>
      <w:r w:rsidR="00AE6478">
        <w:rPr>
          <w:rStyle w:val="CommentReference"/>
        </w:rPr>
        <w:commentReference w:id="630"/>
      </w:r>
      <w:r w:rsidRPr="00DE19F5">
        <w:t xml:space="preserve"> and Context Parameters. These must all be implemented and exposed to the end user through the user interface. Many of these may have </w:t>
      </w:r>
      <w:r w:rsidR="00046A2C" w:rsidRPr="00DE19F5">
        <w:t xml:space="preserve">already </w:t>
      </w:r>
      <w:r w:rsidRPr="00DE19F5">
        <w:t xml:space="preserve">been implemented for existing (S-57) ECDIS, for example Four Depth Shades, Contour Labels and viewing of Accuracy patterns. Implementation should therefore be harmonised to provide a harmonised user interface. </w:t>
      </w:r>
    </w:p>
    <w:p w14:paraId="0D05C4BD" w14:textId="36521834" w:rsidR="000002BE" w:rsidRPr="00B77A92" w:rsidRDefault="000002BE" w:rsidP="00BE68E8">
      <w:pPr>
        <w:pStyle w:val="Heading1"/>
      </w:pPr>
      <w:bookmarkStart w:id="631" w:name="_Toc46655801"/>
      <w:bookmarkStart w:id="632" w:name="_Toc46659185"/>
      <w:bookmarkStart w:id="633" w:name="_Toc46659364"/>
      <w:bookmarkStart w:id="634" w:name="_Toc47457004"/>
      <w:bookmarkStart w:id="635" w:name="_Toc47574675"/>
      <w:bookmarkStart w:id="636" w:name="_Toc47618735"/>
      <w:bookmarkStart w:id="637" w:name="_Toc47651153"/>
      <w:bookmarkStart w:id="638" w:name="_Toc47708078"/>
      <w:bookmarkStart w:id="639" w:name="_Toc47708340"/>
      <w:bookmarkStart w:id="640" w:name="_Toc47708574"/>
      <w:bookmarkStart w:id="641" w:name="_Toc47711981"/>
      <w:bookmarkStart w:id="642" w:name="_Toc46655802"/>
      <w:bookmarkStart w:id="643" w:name="_Toc46659186"/>
      <w:bookmarkStart w:id="644" w:name="_Toc46659365"/>
      <w:bookmarkStart w:id="645" w:name="_Toc47457005"/>
      <w:bookmarkStart w:id="646" w:name="_Toc47574676"/>
      <w:bookmarkStart w:id="647" w:name="_Toc47618736"/>
      <w:bookmarkStart w:id="648" w:name="_Toc47651154"/>
      <w:bookmarkStart w:id="649" w:name="_Toc47708079"/>
      <w:bookmarkStart w:id="650" w:name="_Toc47708341"/>
      <w:bookmarkStart w:id="651" w:name="_Toc47708575"/>
      <w:bookmarkStart w:id="652" w:name="_Toc47711982"/>
      <w:bookmarkStart w:id="653" w:name="_Toc46655803"/>
      <w:bookmarkStart w:id="654" w:name="_Toc46659187"/>
      <w:bookmarkStart w:id="655" w:name="_Toc46659366"/>
      <w:bookmarkStart w:id="656" w:name="_Toc47457006"/>
      <w:bookmarkStart w:id="657" w:name="_Toc47574677"/>
      <w:bookmarkStart w:id="658" w:name="_Toc47618737"/>
      <w:bookmarkStart w:id="659" w:name="_Toc47651155"/>
      <w:bookmarkStart w:id="660" w:name="_Toc47708080"/>
      <w:bookmarkStart w:id="661" w:name="_Toc47708342"/>
      <w:bookmarkStart w:id="662" w:name="_Toc47708576"/>
      <w:bookmarkStart w:id="663" w:name="_Toc47711983"/>
      <w:bookmarkStart w:id="664" w:name="_Toc194067097"/>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r w:rsidRPr="00B77A92">
        <w:t>General Rules for Symbols and Text</w:t>
      </w:r>
      <w:bookmarkEnd w:id="664"/>
    </w:p>
    <w:p w14:paraId="31594813" w14:textId="77777777" w:rsidR="000002BE" w:rsidRPr="00DE19F5" w:rsidRDefault="000002BE" w:rsidP="00DB7CFE">
      <w:pPr>
        <w:pStyle w:val="Heading2"/>
      </w:pPr>
      <w:bookmarkStart w:id="665" w:name="_Ref49475956"/>
      <w:bookmarkStart w:id="666" w:name="_Toc194067098"/>
      <w:r w:rsidRPr="00DE19F5">
        <w:t>Symbol Specifications</w:t>
      </w:r>
      <w:bookmarkEnd w:id="665"/>
      <w:bookmarkEnd w:id="666"/>
    </w:p>
    <w:p w14:paraId="492ECA55" w14:textId="377D3014" w:rsidR="000002BE" w:rsidRPr="00DE19F5" w:rsidRDefault="000002BE" w:rsidP="003B31CC">
      <w:pPr>
        <w:spacing w:after="120" w:line="240" w:lineRule="auto"/>
        <w:jc w:val="both"/>
      </w:pPr>
      <w:r w:rsidRPr="00DE19F5">
        <w:t>All symbols are specified in the Portrayal Catalogue for the respective Product Specifications</w:t>
      </w:r>
      <w:r w:rsidR="00D957CD" w:rsidRPr="00DE19F5">
        <w:t xml:space="preserve"> and are defined according to S-100 Part 9 appendix </w:t>
      </w:r>
      <w:r w:rsidR="002F3CE7" w:rsidRPr="00DE19F5">
        <w:t>B</w:t>
      </w:r>
      <w:r w:rsidR="00163B19" w:rsidRPr="00DE19F5">
        <w:t>.</w:t>
      </w:r>
    </w:p>
    <w:p w14:paraId="2314F905" w14:textId="712A4BA3" w:rsidR="000002BE" w:rsidRPr="00DE19F5" w:rsidRDefault="000002BE" w:rsidP="003B31CC">
      <w:pPr>
        <w:spacing w:after="120" w:line="240" w:lineRule="auto"/>
        <w:jc w:val="both"/>
      </w:pPr>
      <w:r w:rsidRPr="00DE19F5">
        <w:t xml:space="preserve">Some feature </w:t>
      </w:r>
      <w:del w:id="667" w:author="Jonathan Pritchard" w:date="2025-03-11T14:56:00Z" w16du:dateUtc="2025-03-11T14:56:00Z">
        <w:r w:rsidRPr="00DE19F5" w:rsidDel="00EF3E08">
          <w:delText xml:space="preserve">classes </w:delText>
        </w:r>
      </w:del>
      <w:ins w:id="668" w:author="Jonathan Pritchard" w:date="2025-03-11T14:56:00Z" w16du:dateUtc="2025-03-11T14:56:00Z">
        <w:r w:rsidR="00EF3E08">
          <w:t>types</w:t>
        </w:r>
        <w:r w:rsidR="00EF3E08" w:rsidRPr="00DE19F5">
          <w:t xml:space="preserve"> </w:t>
        </w:r>
      </w:ins>
      <w:r w:rsidRPr="00DE19F5">
        <w:t>do not have a symbol</w:t>
      </w:r>
      <w:del w:id="669" w:author="Grant, David M (52400) CIV USN NIWC ATLANTIC VA (USA)" w:date="2025-02-24T12:45:00Z" w16du:dateUtc="2025-02-24T17:45:00Z">
        <w:r w:rsidRPr="00DE19F5" w:rsidDel="00B76200">
          <w:delText xml:space="preserve"> (</w:delText>
        </w:r>
        <w:r w:rsidR="0064536C" w:rsidRPr="00DE19F5" w:rsidDel="00B76200">
          <w:delText>f</w:delText>
        </w:r>
        <w:r w:rsidRPr="00DE19F5" w:rsidDel="00B76200">
          <w:delText>or example, territorial sea)</w:delText>
        </w:r>
      </w:del>
      <w:r w:rsidRPr="00DE19F5">
        <w:t xml:space="preserve">. Such "no symbol" </w:t>
      </w:r>
      <w:r w:rsidR="003B31CC" w:rsidRPr="00DE19F5">
        <w:t>features</w:t>
      </w:r>
      <w:r w:rsidRPr="00DE19F5">
        <w:t xml:space="preserve"> may be picked up by cursor interrogation of the area.</w:t>
      </w:r>
    </w:p>
    <w:p w14:paraId="046D1D68" w14:textId="393BF9B8" w:rsidR="003B31CC" w:rsidRPr="00DE19F5" w:rsidDel="00B02A1E" w:rsidRDefault="000002BE" w:rsidP="003B31CC">
      <w:pPr>
        <w:spacing w:after="120" w:line="240" w:lineRule="auto"/>
        <w:jc w:val="both"/>
        <w:rPr>
          <w:del w:id="670" w:author="Grant, David M (52400) CIV USN NIWC ATLANTIC VA (USA)" w:date="2025-02-24T12:47:00Z" w16du:dateUtc="2025-02-24T17:47:00Z"/>
        </w:rPr>
      </w:pPr>
      <w:commentRangeStart w:id="671"/>
      <w:del w:id="672" w:author="Grant, David M (52400) CIV USN NIWC ATLANTIC VA (USA)" w:date="2025-02-24T12:47:00Z" w16du:dateUtc="2025-02-24T17:47:00Z">
        <w:r w:rsidRPr="00DE19F5" w:rsidDel="00B02A1E">
          <w:lastRenderedPageBreak/>
          <w:delText>Some features are symbolised differently depending on circumstances (for example the symbol for a contour depends on whether it is the safety contour)</w:delText>
        </w:r>
        <w:r w:rsidR="007B6F32" w:rsidRPr="00DE19F5" w:rsidDel="00B02A1E">
          <w:delText>.</w:delText>
        </w:r>
      </w:del>
      <w:bookmarkStart w:id="673" w:name="_Toc194061709"/>
      <w:bookmarkStart w:id="674" w:name="_Toc194067099"/>
      <w:commentRangeEnd w:id="671"/>
      <w:r w:rsidR="00015268">
        <w:rPr>
          <w:rStyle w:val="CommentReference"/>
        </w:rPr>
        <w:commentReference w:id="671"/>
      </w:r>
      <w:bookmarkEnd w:id="673"/>
      <w:bookmarkEnd w:id="674"/>
    </w:p>
    <w:p w14:paraId="14BF1815" w14:textId="714AED14" w:rsidR="000002BE" w:rsidRPr="00DE19F5" w:rsidRDefault="00AA714E" w:rsidP="00DB7CFE">
      <w:pPr>
        <w:pStyle w:val="Heading2"/>
      </w:pPr>
      <w:bookmarkStart w:id="675" w:name="_Ref49261612"/>
      <w:bookmarkStart w:id="676" w:name="_Toc194067100"/>
      <w:r w:rsidRPr="00DE19F5">
        <w:t>R</w:t>
      </w:r>
      <w:r w:rsidR="006C24DF" w:rsidRPr="00DE19F5">
        <w:t xml:space="preserve">eproduction </w:t>
      </w:r>
      <w:r w:rsidR="000002BE" w:rsidRPr="00DE19F5">
        <w:t>of lines, symbols</w:t>
      </w:r>
      <w:r w:rsidR="006C24DF" w:rsidRPr="00DE19F5">
        <w:t xml:space="preserve"> and </w:t>
      </w:r>
      <w:r w:rsidR="000002BE" w:rsidRPr="00DE19F5">
        <w:t>text</w:t>
      </w:r>
      <w:bookmarkEnd w:id="675"/>
      <w:bookmarkEnd w:id="676"/>
      <w:r w:rsidR="003B02BE" w:rsidRPr="00DE19F5">
        <w:t xml:space="preserve"> </w:t>
      </w:r>
    </w:p>
    <w:p w14:paraId="1EBBC62A" w14:textId="7C446DD6" w:rsidR="0057617F" w:rsidRPr="00B77A92" w:rsidRDefault="0057617F" w:rsidP="00214B3A">
      <w:pPr>
        <w:pStyle w:val="Heading3"/>
      </w:pPr>
      <w:bookmarkStart w:id="677" w:name="_Toc194067101"/>
      <w:r w:rsidRPr="00B77A92">
        <w:t>Introduction</w:t>
      </w:r>
      <w:del w:id="678" w:author="jon pritchard" w:date="2025-03-28T15:22:00Z" w16du:dateUtc="2025-03-28T14:22:00Z">
        <w:r w:rsidRPr="00B77A92" w:rsidDel="00826214">
          <w:delText xml:space="preserve"> </w:delText>
        </w:r>
        <w:r w:rsidR="00AA714E" w:rsidRPr="00B77A92" w:rsidDel="00826214">
          <w:delText>[I</w:delText>
        </w:r>
        <w:r w:rsidRPr="00B77A92" w:rsidDel="00826214">
          <w:delText>nformative</w:delText>
        </w:r>
        <w:r w:rsidR="00AA714E" w:rsidRPr="00B77A92" w:rsidDel="00826214">
          <w:delText>]</w:delText>
        </w:r>
      </w:del>
      <w:bookmarkEnd w:id="677"/>
    </w:p>
    <w:p w14:paraId="0850FA0D" w14:textId="77777777" w:rsidR="00CE4EA0" w:rsidRPr="00DE19F5" w:rsidRDefault="0057617F" w:rsidP="003B31CC">
      <w:pPr>
        <w:spacing w:after="120" w:line="240" w:lineRule="auto"/>
        <w:jc w:val="both"/>
      </w:pPr>
      <w:r w:rsidRPr="00DE19F5">
        <w:t>In a navigation system the viewing distance will be about 70 cm for route planning, but experience to date indicates that the viewing distance for important features during route monitoring may be several metres.</w:t>
      </w:r>
    </w:p>
    <w:p w14:paraId="13A32898" w14:textId="79D412FA" w:rsidR="0057617F" w:rsidRPr="00DE19F5" w:rsidRDefault="0057617F" w:rsidP="003B31CC">
      <w:pPr>
        <w:spacing w:after="120" w:line="240" w:lineRule="auto"/>
        <w:jc w:val="both"/>
      </w:pPr>
      <w:r w:rsidRPr="00DE19F5">
        <w:t xml:space="preserve">Human factors experts </w:t>
      </w:r>
      <w:r w:rsidR="00DD1E0E" w:rsidRPr="00DE19F5">
        <w:t xml:space="preserve">recommend </w:t>
      </w:r>
      <w:r w:rsidRPr="00DE19F5">
        <w:t>that symbols and characters subtend 20 arc minutes at the observer’s eye. (For example, a symbol viewed from 70 cm for route planning should be about 4mm in size, 1.5 times the size of a normal chart symbol. Two times chart size is a good general rule.) Symbols and characters important for route monitoring may have to be significantly bigger.</w:t>
      </w:r>
    </w:p>
    <w:p w14:paraId="32EE2D8F" w14:textId="614309AB" w:rsidR="008A2A98" w:rsidRPr="00DE19F5" w:rsidRDefault="00CE4EA0" w:rsidP="003B31CC">
      <w:pPr>
        <w:spacing w:after="120" w:line="240" w:lineRule="auto"/>
        <w:jc w:val="both"/>
      </w:pPr>
      <w:r w:rsidRPr="00DE19F5">
        <w:t xml:space="preserve">For clear representation, symbols require a minimum number of screen units (pixels), depending on their complexity. A simple chart symbol of </w:t>
      </w:r>
      <w:r w:rsidR="00EF20F6" w:rsidRPr="00DE19F5">
        <w:t>height</w:t>
      </w:r>
      <w:r w:rsidRPr="00DE19F5">
        <w:t xml:space="preserve"> 4mm should extend </w:t>
      </w:r>
      <w:r w:rsidR="00ED17BE" w:rsidRPr="00DE19F5">
        <w:t>at least</w:t>
      </w:r>
      <w:r w:rsidR="00EF20F6" w:rsidRPr="00DE19F5">
        <w:t xml:space="preserve"> </w:t>
      </w:r>
      <w:r w:rsidRPr="00DE19F5">
        <w:t xml:space="preserve">13 pixels for a screen that </w:t>
      </w:r>
      <w:r w:rsidR="005C43B2" w:rsidRPr="00DE19F5">
        <w:t xml:space="preserve">just </w:t>
      </w:r>
      <w:r w:rsidRPr="00DE19F5">
        <w:t xml:space="preserve">meets the </w:t>
      </w:r>
      <w:r w:rsidR="00EF20F6" w:rsidRPr="00DE19F5">
        <w:t>current</w:t>
      </w:r>
      <w:r w:rsidRPr="00DE19F5">
        <w:t xml:space="preserve"> minimum standards for chart display size and resolution</w:t>
      </w:r>
      <w:ins w:id="679" w:author="jon pritchard" w:date="2025-03-28T13:51:00Z" w16du:dateUtc="2025-03-28T12:51:00Z">
        <w:r w:rsidR="007763CD">
          <w:t>.</w:t>
        </w:r>
      </w:ins>
      <w:del w:id="680" w:author="jon pritchard" w:date="2025-03-28T13:51:00Z" w16du:dateUtc="2025-03-28T12:51:00Z">
        <w:r w:rsidR="00EF20F6" w:rsidRPr="00DE19F5" w:rsidDel="007763CD">
          <w:delText xml:space="preserve"> (</w:delText>
        </w:r>
        <w:r w:rsidR="00EF20F6" w:rsidRPr="0056040E" w:rsidDel="007763CD">
          <w:rPr>
            <w:highlight w:val="yellow"/>
            <w:rPrChange w:id="681" w:author="Jonathan Pritchard" w:date="2025-03-10T07:44:00Z" w16du:dateUtc="2025-03-10T07:44:00Z">
              <w:rPr/>
            </w:rPrChange>
          </w:rPr>
          <w:delText xml:space="preserve">clause </w:delText>
        </w:r>
        <w:r w:rsidR="00EF20F6" w:rsidRPr="0056040E" w:rsidDel="007763CD">
          <w:rPr>
            <w:highlight w:val="yellow"/>
            <w:rPrChange w:id="682" w:author="Jonathan Pritchard" w:date="2025-03-10T07:44:00Z" w16du:dateUtc="2025-03-10T07:44:00Z">
              <w:rPr/>
            </w:rPrChange>
          </w:rPr>
          <w:fldChar w:fldCharType="begin"/>
        </w:r>
        <w:r w:rsidR="00EF20F6" w:rsidRPr="0056040E" w:rsidDel="007763CD">
          <w:rPr>
            <w:highlight w:val="yellow"/>
            <w:rPrChange w:id="683" w:author="Jonathan Pritchard" w:date="2025-03-10T07:44:00Z" w16du:dateUtc="2025-03-10T07:44:00Z">
              <w:rPr/>
            </w:rPrChange>
          </w:rPr>
          <w:delInstrText xml:space="preserve"> REF _Ref47552331 \r \h </w:delInstrText>
        </w:r>
        <w:r w:rsidR="003B31CC" w:rsidRPr="0056040E" w:rsidDel="007763CD">
          <w:rPr>
            <w:highlight w:val="yellow"/>
            <w:rPrChange w:id="684" w:author="Jonathan Pritchard" w:date="2025-03-10T07:44:00Z" w16du:dateUtc="2025-03-10T07:44:00Z">
              <w:rPr/>
            </w:rPrChange>
          </w:rPr>
          <w:delInstrText xml:space="preserve"> \* MERGEFORMAT </w:delInstrText>
        </w:r>
        <w:r w:rsidR="00EF20F6" w:rsidRPr="00C0545F" w:rsidDel="007763CD">
          <w:rPr>
            <w:highlight w:val="yellow"/>
          </w:rPr>
        </w:r>
        <w:r w:rsidR="00EF20F6" w:rsidRPr="0056040E" w:rsidDel="007763CD">
          <w:rPr>
            <w:highlight w:val="yellow"/>
            <w:rPrChange w:id="685" w:author="Jonathan Pritchard" w:date="2025-03-10T07:44:00Z" w16du:dateUtc="2025-03-10T07:44:00Z">
              <w:rPr/>
            </w:rPrChange>
          </w:rPr>
          <w:fldChar w:fldCharType="separate"/>
        </w:r>
        <w:r w:rsidR="000553AC" w:rsidRPr="0056040E" w:rsidDel="007763CD">
          <w:rPr>
            <w:highlight w:val="yellow"/>
            <w:rPrChange w:id="686" w:author="Jonathan Pritchard" w:date="2025-03-10T07:44:00Z" w16du:dateUtc="2025-03-10T07:44:00Z">
              <w:rPr/>
            </w:rPrChange>
          </w:rPr>
          <w:delText>C-22.1</w:delText>
        </w:r>
        <w:r w:rsidR="00EF20F6" w:rsidRPr="0056040E" w:rsidDel="007763CD">
          <w:rPr>
            <w:highlight w:val="yellow"/>
            <w:rPrChange w:id="687" w:author="Jonathan Pritchard" w:date="2025-03-10T07:44:00Z" w16du:dateUtc="2025-03-10T07:44:00Z">
              <w:rPr/>
            </w:rPrChange>
          </w:rPr>
          <w:fldChar w:fldCharType="end"/>
        </w:r>
        <w:r w:rsidR="00EF20F6" w:rsidRPr="0056040E" w:rsidDel="007763CD">
          <w:rPr>
            <w:highlight w:val="yellow"/>
            <w:rPrChange w:id="688" w:author="Jonathan Pritchard" w:date="2025-03-10T07:44:00Z" w16du:dateUtc="2025-03-10T07:44:00Z">
              <w:rPr/>
            </w:rPrChange>
          </w:rPr>
          <w:delText>)</w:delText>
        </w:r>
        <w:r w:rsidRPr="0056040E" w:rsidDel="007763CD">
          <w:rPr>
            <w:highlight w:val="yellow"/>
            <w:rPrChange w:id="689" w:author="Jonathan Pritchard" w:date="2025-03-10T07:44:00Z" w16du:dateUtc="2025-03-10T07:44:00Z">
              <w:rPr/>
            </w:rPrChange>
          </w:rPr>
          <w:delText>.</w:delText>
        </w:r>
      </w:del>
    </w:p>
    <w:p w14:paraId="27621210" w14:textId="39EBE816" w:rsidR="008A2A98" w:rsidRPr="00B77A92" w:rsidRDefault="008A2A98" w:rsidP="003B31CC">
      <w:pPr>
        <w:spacing w:after="120" w:line="240" w:lineRule="auto"/>
        <w:jc w:val="both"/>
      </w:pPr>
      <w:commentRangeStart w:id="690"/>
      <w:r w:rsidRPr="00B77A92">
        <w:t>The minimum resolution is defined by IEC 61174 and/or IEC 62288</w:t>
      </w:r>
      <w:commentRangeEnd w:id="690"/>
      <w:r w:rsidR="00E163C7">
        <w:rPr>
          <w:rStyle w:val="CommentReference"/>
        </w:rPr>
        <w:commentReference w:id="690"/>
      </w:r>
      <w:r w:rsidR="00F26A0C" w:rsidRPr="00B77A92">
        <w:t>.</w:t>
      </w:r>
    </w:p>
    <w:p w14:paraId="670F2D6F" w14:textId="611C4FEC" w:rsidR="0057617F" w:rsidRPr="00B77A92" w:rsidRDefault="007764D1" w:rsidP="00214B3A">
      <w:pPr>
        <w:pStyle w:val="Heading3"/>
      </w:pPr>
      <w:bookmarkStart w:id="691" w:name="_Ref49150167"/>
      <w:bookmarkStart w:id="692" w:name="_Toc194067102"/>
      <w:r w:rsidRPr="00B77A92">
        <w:t xml:space="preserve">Minimum Requirement </w:t>
      </w:r>
      <w:r w:rsidR="0057617F" w:rsidRPr="00B77A92">
        <w:t>for size and resolution</w:t>
      </w:r>
      <w:bookmarkEnd w:id="691"/>
      <w:bookmarkEnd w:id="692"/>
      <w:r w:rsidR="003B02BE" w:rsidRPr="00B77A92">
        <w:t xml:space="preserve"> </w:t>
      </w:r>
    </w:p>
    <w:p w14:paraId="3869EDC9" w14:textId="732C0215" w:rsidR="005C5BBE" w:rsidRPr="00DE19F5" w:rsidRDefault="005C5BBE" w:rsidP="00F26A0C">
      <w:pPr>
        <w:spacing w:after="120" w:line="240" w:lineRule="auto"/>
        <w:jc w:val="both"/>
      </w:pPr>
      <w:r w:rsidRPr="00DE19F5">
        <w:t xml:space="preserve">The minimum sizes for all symbols </w:t>
      </w:r>
      <w:r w:rsidR="007764D1" w:rsidRPr="00DE19F5">
        <w:t xml:space="preserve">must </w:t>
      </w:r>
      <w:r w:rsidRPr="00DE19F5">
        <w:t xml:space="preserve">be as </w:t>
      </w:r>
      <w:r w:rsidR="007764D1" w:rsidRPr="00DE19F5">
        <w:t xml:space="preserve">defined </w:t>
      </w:r>
      <w:r w:rsidRPr="00DE19F5">
        <w:t xml:space="preserve">in the </w:t>
      </w:r>
      <w:r w:rsidR="00F26A0C" w:rsidRPr="00DE19F5">
        <w:t>P</w:t>
      </w:r>
      <w:r w:rsidRPr="00DE19F5">
        <w:t xml:space="preserve">ortrayal </w:t>
      </w:r>
      <w:r w:rsidR="00F26A0C" w:rsidRPr="00DE19F5">
        <w:t>C</w:t>
      </w:r>
      <w:r w:rsidRPr="00DE19F5">
        <w:t>atalogue.</w:t>
      </w:r>
    </w:p>
    <w:p w14:paraId="6DFE20BE" w14:textId="0A5D75B7" w:rsidR="007B6F32" w:rsidRPr="00DE19F5" w:rsidRDefault="007B6F32" w:rsidP="00F26A0C">
      <w:pPr>
        <w:spacing w:after="120" w:line="240" w:lineRule="auto"/>
        <w:jc w:val="both"/>
      </w:pPr>
      <w:r w:rsidRPr="00DE19F5">
        <w:t>Enough "picture units" (pixels) must be used to draw small features and symbols clearly and allow viewers to distinguish similar symbols.</w:t>
      </w:r>
      <w:r w:rsidR="008972A2">
        <w:t xml:space="preserve"> </w:t>
      </w:r>
      <w:r w:rsidRPr="00DE19F5">
        <w:t xml:space="preserve">Symbols </w:t>
      </w:r>
      <w:r w:rsidR="007764D1" w:rsidRPr="00DE19F5">
        <w:t xml:space="preserve">must </w:t>
      </w:r>
      <w:r w:rsidR="007E041F" w:rsidRPr="00DE19F5">
        <w:t xml:space="preserve">therefore </w:t>
      </w:r>
      <w:r w:rsidRPr="00DE19F5">
        <w:t>always be drawn with at least the same number of pixels as are required to draw the symbol at the size defined in the Portrayal Catalogue for the minimum resolution and minimum chart display area.</w:t>
      </w:r>
    </w:p>
    <w:p w14:paraId="0A984587" w14:textId="046A5757" w:rsidR="005612DD" w:rsidRPr="00DE19F5" w:rsidRDefault="005612DD" w:rsidP="00F26A0C">
      <w:pPr>
        <w:spacing w:after="120" w:line="240" w:lineRule="auto"/>
        <w:jc w:val="both"/>
      </w:pPr>
      <w:r w:rsidRPr="00DE19F5">
        <w:t>NOTE (informative): This requirement means the minimum height in pixels of a symbol is: (symbol height in mm) divided by the "pixel size" for the minimum size chart display</w:t>
      </w:r>
      <w:ins w:id="693" w:author="jon pritchard" w:date="2025-03-28T13:51:00Z" w16du:dateUtc="2025-03-28T12:51:00Z">
        <w:r w:rsidR="007763CD">
          <w:t>.</w:t>
        </w:r>
      </w:ins>
      <w:del w:id="694" w:author="jon pritchard" w:date="2025-03-28T13:51:00Z" w16du:dateUtc="2025-03-28T12:51:00Z">
        <w:r w:rsidR="00A83A93" w:rsidRPr="00DE19F5" w:rsidDel="007763CD">
          <w:delText xml:space="preserve"> (see clause </w:delText>
        </w:r>
        <w:r w:rsidR="00A83A93" w:rsidRPr="0056040E" w:rsidDel="007763CD">
          <w:rPr>
            <w:highlight w:val="yellow"/>
            <w:rPrChange w:id="695" w:author="Jonathan Pritchard" w:date="2025-03-10T07:44:00Z" w16du:dateUtc="2025-03-10T07:44:00Z">
              <w:rPr/>
            </w:rPrChange>
          </w:rPr>
          <w:fldChar w:fldCharType="begin"/>
        </w:r>
        <w:r w:rsidR="00A83A93" w:rsidRPr="0056040E" w:rsidDel="007763CD">
          <w:rPr>
            <w:highlight w:val="yellow"/>
            <w:rPrChange w:id="696" w:author="Jonathan Pritchard" w:date="2025-03-10T07:44:00Z" w16du:dateUtc="2025-03-10T07:44:00Z">
              <w:rPr/>
            </w:rPrChange>
          </w:rPr>
          <w:delInstrText xml:space="preserve"> REF _Ref47552325 \r \h </w:delInstrText>
        </w:r>
        <w:r w:rsidR="00F26A0C" w:rsidRPr="0056040E" w:rsidDel="007763CD">
          <w:rPr>
            <w:highlight w:val="yellow"/>
            <w:rPrChange w:id="697" w:author="Jonathan Pritchard" w:date="2025-03-10T07:44:00Z" w16du:dateUtc="2025-03-10T07:44:00Z">
              <w:rPr/>
            </w:rPrChange>
          </w:rPr>
          <w:delInstrText xml:space="preserve"> \* MERGEFORMAT </w:delInstrText>
        </w:r>
        <w:r w:rsidR="00A83A93" w:rsidRPr="00C0545F" w:rsidDel="007763CD">
          <w:rPr>
            <w:highlight w:val="yellow"/>
          </w:rPr>
        </w:r>
        <w:r w:rsidR="00A83A93" w:rsidRPr="0056040E" w:rsidDel="007763CD">
          <w:rPr>
            <w:highlight w:val="yellow"/>
            <w:rPrChange w:id="698" w:author="Jonathan Pritchard" w:date="2025-03-10T07:44:00Z" w16du:dateUtc="2025-03-10T07:44:00Z">
              <w:rPr/>
            </w:rPrChange>
          </w:rPr>
          <w:fldChar w:fldCharType="separate"/>
        </w:r>
        <w:r w:rsidR="000553AC" w:rsidRPr="0056040E" w:rsidDel="007763CD">
          <w:rPr>
            <w:highlight w:val="yellow"/>
            <w:rPrChange w:id="699" w:author="Jonathan Pritchard" w:date="2025-03-10T07:44:00Z" w16du:dateUtc="2025-03-10T07:44:00Z">
              <w:rPr/>
            </w:rPrChange>
          </w:rPr>
          <w:delText>C-22.1</w:delText>
        </w:r>
        <w:r w:rsidR="00A83A93" w:rsidRPr="0056040E" w:rsidDel="007763CD">
          <w:rPr>
            <w:highlight w:val="yellow"/>
            <w:rPrChange w:id="700" w:author="Jonathan Pritchard" w:date="2025-03-10T07:44:00Z" w16du:dateUtc="2025-03-10T07:44:00Z">
              <w:rPr/>
            </w:rPrChange>
          </w:rPr>
          <w:fldChar w:fldCharType="end"/>
        </w:r>
        <w:r w:rsidR="00A83A93" w:rsidRPr="0056040E" w:rsidDel="007763CD">
          <w:rPr>
            <w:highlight w:val="yellow"/>
            <w:rPrChange w:id="701" w:author="Jonathan Pritchard" w:date="2025-03-10T07:44:00Z" w16du:dateUtc="2025-03-10T07:44:00Z">
              <w:rPr/>
            </w:rPrChange>
          </w:rPr>
          <w:delText>).</w:delText>
        </w:r>
      </w:del>
    </w:p>
    <w:p w14:paraId="22C9C83A" w14:textId="51A62228" w:rsidR="00C90427" w:rsidRPr="00DE19F5" w:rsidRDefault="00C90427" w:rsidP="00F26A0C">
      <w:pPr>
        <w:spacing w:after="120" w:line="240" w:lineRule="auto"/>
        <w:jc w:val="both"/>
      </w:pPr>
      <w:r w:rsidRPr="00DE19F5">
        <w:t xml:space="preserve">The CHKSYM01 symbol may be used for comparison; this symbol </w:t>
      </w:r>
      <w:r w:rsidR="00046A2C" w:rsidRPr="00DE19F5">
        <w:t xml:space="preserve">must </w:t>
      </w:r>
      <w:r w:rsidRPr="00DE19F5">
        <w:t>measure 5mm</w:t>
      </w:r>
      <w:r w:rsidRPr="00DE19F5">
        <w:rPr>
          <w:rFonts w:cs="Arial"/>
        </w:rPr>
        <w:t>×</w:t>
      </w:r>
      <w:r w:rsidRPr="00DE19F5">
        <w:t>5mm when displayed at its nominal size (</w:t>
      </w:r>
      <w:r w:rsidR="009563D7" w:rsidRPr="00DE19F5">
        <w:t>that is</w:t>
      </w:r>
      <w:r w:rsidRPr="00DE19F5">
        <w:t>, scaled to 100%), within the tolerance specified by the IEC testing standard (recommended tolerance: 1 physical pixel width in each of the X and Y dimensions).</w:t>
      </w:r>
    </w:p>
    <w:p w14:paraId="0F148F4A" w14:textId="14E53E0B" w:rsidR="00C90427" w:rsidRPr="00DE19F5" w:rsidRDefault="00C90427" w:rsidP="00F26A0C">
      <w:pPr>
        <w:spacing w:after="120" w:line="240" w:lineRule="auto"/>
        <w:jc w:val="both"/>
      </w:pPr>
      <w:r w:rsidRPr="00DE19F5">
        <w:t>Since the CHKSYM01 symbol is quite small for the purpose of on-site system configuration by ordinary users, manufacturers may use an enlarged version or an equivalent method for that purpose.</w:t>
      </w:r>
    </w:p>
    <w:p w14:paraId="6C57FEC5" w14:textId="162A4C29" w:rsidR="003B4494" w:rsidRPr="00DE19F5" w:rsidRDefault="003B4494" w:rsidP="00214B3A">
      <w:pPr>
        <w:pStyle w:val="Heading3"/>
      </w:pPr>
      <w:bookmarkStart w:id="702" w:name="_Toc194067103"/>
      <w:r w:rsidRPr="00DE19F5">
        <w:t>Zooming</w:t>
      </w:r>
      <w:bookmarkEnd w:id="702"/>
    </w:p>
    <w:p w14:paraId="7988C8D3" w14:textId="01B1CBE6" w:rsidR="003B4494" w:rsidRPr="00DE19F5" w:rsidRDefault="003B4494" w:rsidP="009563D7">
      <w:pPr>
        <w:spacing w:after="120" w:line="240" w:lineRule="auto"/>
        <w:jc w:val="both"/>
      </w:pPr>
      <w:r w:rsidRPr="00DE19F5">
        <w:t xml:space="preserve">When the display scale is enlarged by zooming in, it </w:t>
      </w:r>
      <w:r w:rsidR="008537AD" w:rsidRPr="00DE19F5">
        <w:t xml:space="preserve">must </w:t>
      </w:r>
      <w:r w:rsidRPr="00DE19F5">
        <w:t xml:space="preserve">be possible to hold symbol size constant. The same applies to text. Symbol and text size </w:t>
      </w:r>
      <w:r w:rsidR="008537AD" w:rsidRPr="00DE19F5">
        <w:t xml:space="preserve">must </w:t>
      </w:r>
      <w:r w:rsidRPr="00DE19F5">
        <w:t>never be decreased when zooming out</w:t>
      </w:r>
      <w:r w:rsidR="009563D7" w:rsidRPr="00DE19F5">
        <w:t>.</w:t>
      </w:r>
    </w:p>
    <w:p w14:paraId="334ADDEC" w14:textId="77777777" w:rsidR="00AA02E7" w:rsidRPr="00DE19F5" w:rsidRDefault="00AA02E7" w:rsidP="00AA02E7">
      <w:pPr>
        <w:spacing w:after="120" w:line="240" w:lineRule="auto"/>
        <w:jc w:val="both"/>
      </w:pPr>
    </w:p>
    <w:p w14:paraId="3C443EB2" w14:textId="776175B4" w:rsidR="0004119A" w:rsidRPr="00DE19F5" w:rsidRDefault="00363AAD" w:rsidP="00DB7CFE">
      <w:pPr>
        <w:pStyle w:val="Heading2"/>
      </w:pPr>
      <w:bookmarkStart w:id="703" w:name="_Ref189057755"/>
      <w:bookmarkStart w:id="704" w:name="_Toc194067104"/>
      <w:r w:rsidRPr="00DE19F5">
        <w:t>Common text</w:t>
      </w:r>
      <w:r w:rsidR="00453DD3">
        <w:t xml:space="preserve"> and</w:t>
      </w:r>
      <w:r w:rsidRPr="00DE19F5">
        <w:t xml:space="preserve"> information</w:t>
      </w:r>
      <w:r w:rsidR="0004119A" w:rsidRPr="00DE19F5">
        <w:t xml:space="preserve"> attributes</w:t>
      </w:r>
      <w:bookmarkEnd w:id="703"/>
      <w:bookmarkEnd w:id="704"/>
    </w:p>
    <w:p w14:paraId="20F5E552" w14:textId="5E41B4B4" w:rsidR="00AC6B03" w:rsidRDefault="00F747C8" w:rsidP="002D7DEE">
      <w:pPr>
        <w:spacing w:after="120" w:line="240" w:lineRule="auto"/>
        <w:jc w:val="both"/>
      </w:pPr>
      <w:r w:rsidRPr="00B77A92">
        <w:t xml:space="preserve">Several Product Specifications use </w:t>
      </w:r>
      <w:r w:rsidR="00453DD3">
        <w:t>common</w:t>
      </w:r>
      <w:r w:rsidR="00453DD3" w:rsidRPr="00B77A92">
        <w:t xml:space="preserve"> </w:t>
      </w:r>
      <w:r w:rsidRPr="00B77A92">
        <w:t xml:space="preserve">structures for feature names </w:t>
      </w:r>
      <w:r w:rsidR="00453DD3">
        <w:t>(</w:t>
      </w:r>
      <w:r w:rsidR="00453DD3" w:rsidRPr="002D7DEE">
        <w:rPr>
          <w:b/>
          <w:bCs/>
        </w:rPr>
        <w:t>featureName</w:t>
      </w:r>
      <w:r w:rsidR="00453DD3">
        <w:t>)</w:t>
      </w:r>
      <w:r w:rsidR="00C72695">
        <w:t xml:space="preserve"> </w:t>
      </w:r>
      <w:r w:rsidRPr="00B77A92">
        <w:t>and information attributes</w:t>
      </w:r>
      <w:r w:rsidR="00453DD3">
        <w:t xml:space="preserve"> (</w:t>
      </w:r>
      <w:r w:rsidR="00453DD3" w:rsidRPr="002D7DEE">
        <w:rPr>
          <w:b/>
          <w:bCs/>
        </w:rPr>
        <w:t>information/text</w:t>
      </w:r>
      <w:r w:rsidR="00453DD3">
        <w:t>)</w:t>
      </w:r>
    </w:p>
    <w:p w14:paraId="222FD938" w14:textId="075D4A3E" w:rsidR="00F747C8" w:rsidRPr="00B77A92" w:rsidRDefault="00F747C8" w:rsidP="00DE19F5">
      <w:pPr>
        <w:jc w:val="both"/>
      </w:pPr>
      <w:r w:rsidRPr="00B77A92">
        <w:t xml:space="preserve">To support dataset portrayal using languages other than English, the ECDIS </w:t>
      </w:r>
      <w:r w:rsidR="00F62570" w:rsidRPr="00B77A92">
        <w:t>must</w:t>
      </w:r>
      <w:r w:rsidRPr="00B77A92">
        <w:t xml:space="preserve"> expose to the mariner </w:t>
      </w:r>
      <w:r w:rsidR="00F62570" w:rsidRPr="00B77A92">
        <w:t>t</w:t>
      </w:r>
      <w:r w:rsidRPr="00B77A92">
        <w:t>wo context parameters;</w:t>
      </w:r>
      <w:r w:rsidR="00F62570" w:rsidRPr="00B77A92">
        <w:tab/>
      </w:r>
    </w:p>
    <w:p w14:paraId="20ACEFF8" w14:textId="77777777" w:rsidR="00F747C8" w:rsidRPr="00B77A92" w:rsidRDefault="00F747C8" w:rsidP="00F747C8">
      <w:r w:rsidRPr="002D7DEE">
        <w:rPr>
          <w:b/>
          <w:bCs/>
        </w:rPr>
        <w:t>National Language (</w:t>
      </w:r>
      <w:r w:rsidRPr="002D7DEE">
        <w:t>applies for S-57 ENC only)</w:t>
      </w:r>
    </w:p>
    <w:p w14:paraId="6A2CBB6C" w14:textId="372F4A53" w:rsidR="00F747C8" w:rsidRPr="00B77A92" w:rsidRDefault="00F747C8" w:rsidP="00F747C8">
      <w:commentRangeStart w:id="705"/>
      <w:r w:rsidRPr="00B77A92">
        <w:t xml:space="preserve">This Boolean value </w:t>
      </w:r>
      <w:del w:id="706" w:author="jon pritchard" w:date="2025-03-28T13:52:00Z" w16du:dateUtc="2025-03-28T12:52:00Z">
        <w:r w:rsidRPr="00B77A92" w:rsidDel="007763CD">
          <w:delText xml:space="preserve">must </w:delText>
        </w:r>
      </w:del>
      <w:ins w:id="707" w:author="jon pritchard" w:date="2025-03-28T13:52:00Z" w16du:dateUtc="2025-03-28T12:52:00Z">
        <w:r w:rsidR="007763CD">
          <w:t>should</w:t>
        </w:r>
        <w:r w:rsidR="007763CD" w:rsidRPr="00B77A92">
          <w:t xml:space="preserve"> </w:t>
        </w:r>
      </w:ins>
      <w:r w:rsidRPr="00B77A92">
        <w:t xml:space="preserve">be used to show the national attribute values present in S-57 ENC data. </w:t>
      </w:r>
      <w:commentRangeEnd w:id="705"/>
      <w:r w:rsidR="00494538">
        <w:rPr>
          <w:rStyle w:val="CommentReference"/>
        </w:rPr>
        <w:commentReference w:id="705"/>
      </w:r>
    </w:p>
    <w:p w14:paraId="257EC088" w14:textId="1F506483" w:rsidR="00F747C8" w:rsidRPr="00B77A92" w:rsidRDefault="00F747C8" w:rsidP="00F747C8">
      <w:commentRangeStart w:id="708"/>
      <w:r w:rsidRPr="00DE19F5">
        <w:rPr>
          <w:b/>
          <w:bCs/>
        </w:rPr>
        <w:t>Preferred Language (does not apply to S-57 ENC)</w:t>
      </w:r>
      <w:commentRangeEnd w:id="708"/>
      <w:r w:rsidR="008D207D">
        <w:rPr>
          <w:rStyle w:val="CommentReference"/>
        </w:rPr>
        <w:commentReference w:id="708"/>
      </w:r>
    </w:p>
    <w:p w14:paraId="712B87E3" w14:textId="1EAFEA2C" w:rsidR="00AC6B03" w:rsidRPr="00B77A92" w:rsidRDefault="00AC6B03" w:rsidP="00AC6B03">
      <w:pPr>
        <w:spacing w:after="120" w:line="240" w:lineRule="auto"/>
        <w:jc w:val="both"/>
      </w:pPr>
      <w:r w:rsidRPr="00B77A92">
        <w:t>This context parameter contains an ordered list 0 or more preferred language values. The following procedure must be used when displaying the “feature name” attributes.</w:t>
      </w:r>
    </w:p>
    <w:p w14:paraId="2E090B66" w14:textId="0072509B" w:rsidR="00AC6B03" w:rsidRPr="00B77A92" w:rsidRDefault="00AC6B03" w:rsidP="00AC6B03">
      <w:pPr>
        <w:jc w:val="both"/>
      </w:pPr>
      <w:r w:rsidRPr="00B77A92">
        <w:t>Feature names Attribute “feature name” (featureName) is a complex attribute consisting of the mandatory sub-attribute “name” (the actual name of the feature) and sub-attributes “language” and “name usage”. The sub-attribute “name usage” is an enumeration in</w:t>
      </w:r>
      <w:r w:rsidRPr="00453DD3">
        <w:t xml:space="preserve">dicating which indicates </w:t>
      </w:r>
      <w:r w:rsidRPr="002D7DEE">
        <w:t>if a name should be displayed when preferred language is not selected (1), or may be displayed when preferred language is selected (2).</w:t>
      </w:r>
    </w:p>
    <w:p w14:paraId="0AACE72B" w14:textId="629B43DC" w:rsidR="00F747C8" w:rsidRPr="00B77A92" w:rsidRDefault="00AC6B03" w:rsidP="00DE19F5">
      <w:pPr>
        <w:jc w:val="both"/>
      </w:pPr>
      <w:r>
        <w:lastRenderedPageBreak/>
        <w:t>If selected, f</w:t>
      </w:r>
      <w:r w:rsidR="00F747C8" w:rsidRPr="00B77A92">
        <w:t>eature name values must be displayed based on the user defined language preference values, the first value contained in the context parameter list should</w:t>
      </w:r>
      <w:r w:rsidR="00F62570" w:rsidRPr="00B77A92">
        <w:t xml:space="preserve"> be displayed</w:t>
      </w:r>
      <w:r w:rsidR="00F747C8" w:rsidRPr="00B77A92">
        <w:t>. If no feature names correspond to the language preferences, then the feature name with name usage= 1 must be displayed.</w:t>
      </w:r>
    </w:p>
    <w:p w14:paraId="262D1438" w14:textId="645A5401" w:rsidR="00F747C8" w:rsidRPr="00B77A92" w:rsidRDefault="00F747C8" w:rsidP="00F747C8">
      <w:r w:rsidRPr="00B77A92">
        <w:t>In the</w:t>
      </w:r>
      <w:r w:rsidR="00453DD3">
        <w:t xml:space="preserve"> following</w:t>
      </w:r>
      <w:r w:rsidRPr="00B77A92">
        <w:t xml:space="preserve"> </w:t>
      </w:r>
      <w:r w:rsidR="00F62570" w:rsidRPr="00B77A92">
        <w:t xml:space="preserve">example Island Group feature </w:t>
      </w:r>
      <w:r w:rsidRPr="00B77A92">
        <w:t>below when the user has set a language preferences as follows;</w:t>
      </w:r>
    </w:p>
    <w:p w14:paraId="2A6D79A5" w14:textId="24974209" w:rsidR="00F747C8" w:rsidRPr="00DE19F5" w:rsidRDefault="00F62570" w:rsidP="00DE19F5">
      <w:pPr>
        <w:pStyle w:val="ListParagraph"/>
        <w:numPr>
          <w:ilvl w:val="0"/>
          <w:numId w:val="124"/>
        </w:numPr>
        <w:spacing w:after="0" w:line="240" w:lineRule="auto"/>
        <w:ind w:left="714" w:hanging="357"/>
        <w:rPr>
          <w:b/>
          <w:bCs/>
        </w:rPr>
      </w:pPr>
      <w:r w:rsidRPr="00B77A92">
        <w:rPr>
          <w:b/>
          <w:bCs/>
        </w:rPr>
        <w:t>s</w:t>
      </w:r>
      <w:r w:rsidR="00F747C8" w:rsidRPr="00DE19F5">
        <w:rPr>
          <w:b/>
          <w:bCs/>
        </w:rPr>
        <w:t>ms</w:t>
      </w:r>
    </w:p>
    <w:p w14:paraId="44E0657D" w14:textId="47F873DE" w:rsidR="00F747C8" w:rsidRPr="00DE19F5" w:rsidRDefault="00F62570" w:rsidP="00DE19F5">
      <w:pPr>
        <w:pStyle w:val="ListParagraph"/>
        <w:numPr>
          <w:ilvl w:val="0"/>
          <w:numId w:val="124"/>
        </w:numPr>
        <w:spacing w:after="0" w:line="240" w:lineRule="auto"/>
        <w:ind w:left="714" w:hanging="357"/>
        <w:rPr>
          <w:b/>
          <w:bCs/>
        </w:rPr>
      </w:pPr>
      <w:r w:rsidRPr="00B77A92">
        <w:rPr>
          <w:b/>
          <w:bCs/>
        </w:rPr>
        <w:t>s</w:t>
      </w:r>
      <w:r w:rsidR="00F747C8" w:rsidRPr="00DE19F5">
        <w:rPr>
          <w:b/>
          <w:bCs/>
        </w:rPr>
        <w:t>mn</w:t>
      </w:r>
    </w:p>
    <w:p w14:paraId="1A041A45" w14:textId="77777777" w:rsidR="00F62570" w:rsidRPr="00B77A92" w:rsidRDefault="00F62570" w:rsidP="00F747C8"/>
    <w:p w14:paraId="6FA24F3D" w14:textId="7987356C" w:rsidR="00F747C8" w:rsidRPr="00B77A92" w:rsidRDefault="00F747C8" w:rsidP="00F747C8">
      <w:r w:rsidRPr="00B77A92">
        <w:t>Then the name Lâu'ŋŋsuõllu is displayed</w:t>
      </w:r>
      <w:r w:rsidR="00045787">
        <w:t>, because it contains a name with the language “sms”, the highest priority in the language preference list. With no language preference set, the name “</w:t>
      </w:r>
      <w:r w:rsidR="00045787" w:rsidRPr="00045787">
        <w:t>Turvesaaret</w:t>
      </w:r>
      <w:r w:rsidR="00045787">
        <w:t>” must be displayed because it has nameUsage = 1.</w:t>
      </w:r>
    </w:p>
    <w:p w14:paraId="40C6C767" w14:textId="77777777" w:rsidR="00F747C8" w:rsidRPr="00DE19F5" w:rsidRDefault="00F747C8" w:rsidP="00DE19F5">
      <w:pPr>
        <w:spacing w:after="0" w:line="276" w:lineRule="auto"/>
        <w:rPr>
          <w:rFonts w:ascii="Courier New" w:hAnsi="Courier New" w:cs="Courier New"/>
          <w:b/>
          <w:bCs/>
        </w:rPr>
      </w:pPr>
      <w:commentRangeStart w:id="709"/>
      <w:r w:rsidRPr="00DE19F5">
        <w:rPr>
          <w:rFonts w:ascii="Courier New" w:hAnsi="Courier New" w:cs="Courier New"/>
          <w:b/>
          <w:bCs/>
        </w:rPr>
        <w:t>IslandGroup</w:t>
      </w:r>
      <w:commentRangeEnd w:id="709"/>
      <w:r w:rsidR="007A798E">
        <w:rPr>
          <w:rStyle w:val="CommentReference"/>
        </w:rPr>
        <w:commentReference w:id="709"/>
      </w:r>
    </w:p>
    <w:p w14:paraId="24DC9828" w14:textId="77777777" w:rsidR="00F747C8" w:rsidRPr="00DE19F5" w:rsidRDefault="00F747C8" w:rsidP="00DE19F5">
      <w:pPr>
        <w:spacing w:after="0" w:line="276" w:lineRule="auto"/>
        <w:ind w:firstLine="720"/>
        <w:rPr>
          <w:rFonts w:ascii="Courier New" w:hAnsi="Courier New" w:cs="Courier New"/>
          <w:b/>
          <w:bCs/>
        </w:rPr>
      </w:pPr>
      <w:r w:rsidRPr="00DE19F5">
        <w:rPr>
          <w:rFonts w:ascii="Courier New" w:hAnsi="Courier New" w:cs="Courier New"/>
          <w:b/>
          <w:bCs/>
        </w:rPr>
        <w:t>featureName</w:t>
      </w:r>
    </w:p>
    <w:p w14:paraId="3DC5F2ED"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language: fin</w:t>
      </w:r>
    </w:p>
    <w:p w14:paraId="6E053102"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name: Turvesaaret</w:t>
      </w:r>
    </w:p>
    <w:p w14:paraId="5835FB6F"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nameUsage: 1</w:t>
      </w:r>
    </w:p>
    <w:p w14:paraId="29FBA5C5" w14:textId="77777777" w:rsidR="00F747C8" w:rsidRPr="00DE19F5" w:rsidRDefault="00F747C8" w:rsidP="00DE19F5">
      <w:pPr>
        <w:spacing w:after="0" w:line="276" w:lineRule="auto"/>
        <w:ind w:firstLine="720"/>
        <w:rPr>
          <w:rFonts w:ascii="Courier New" w:hAnsi="Courier New" w:cs="Courier New"/>
          <w:b/>
          <w:bCs/>
        </w:rPr>
      </w:pPr>
      <w:r w:rsidRPr="00DE19F5">
        <w:rPr>
          <w:rFonts w:ascii="Courier New" w:hAnsi="Courier New" w:cs="Courier New"/>
          <w:b/>
          <w:bCs/>
        </w:rPr>
        <w:t>featureName</w:t>
      </w:r>
    </w:p>
    <w:p w14:paraId="3613453E"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language: smn</w:t>
      </w:r>
    </w:p>
    <w:p w14:paraId="1C542ABA"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name: Lavŋesuolluuh</w:t>
      </w:r>
    </w:p>
    <w:p w14:paraId="63F7D4D2"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nameUsage: 2</w:t>
      </w:r>
    </w:p>
    <w:p w14:paraId="35AC5F6C" w14:textId="77777777" w:rsidR="00F747C8" w:rsidRPr="00DE19F5" w:rsidRDefault="00F747C8" w:rsidP="00DE19F5">
      <w:pPr>
        <w:spacing w:after="0" w:line="276" w:lineRule="auto"/>
        <w:ind w:firstLine="720"/>
        <w:rPr>
          <w:rFonts w:ascii="Courier New" w:hAnsi="Courier New" w:cs="Courier New"/>
          <w:b/>
          <w:bCs/>
        </w:rPr>
      </w:pPr>
      <w:r w:rsidRPr="00DE19F5">
        <w:rPr>
          <w:rFonts w:ascii="Courier New" w:hAnsi="Courier New" w:cs="Courier New"/>
          <w:b/>
          <w:bCs/>
        </w:rPr>
        <w:t>featureName</w:t>
      </w:r>
    </w:p>
    <w:p w14:paraId="30D571A0"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language: sms</w:t>
      </w:r>
    </w:p>
    <w:p w14:paraId="0774D43B"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name: Lâu'ŋŋsuõllu</w:t>
      </w:r>
    </w:p>
    <w:p w14:paraId="27FE8B64" w14:textId="5F7C5D2A"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nameUsage:</w:t>
      </w:r>
      <w:r w:rsidR="00F62570" w:rsidRPr="00B77A92">
        <w:rPr>
          <w:rFonts w:ascii="Courier New" w:hAnsi="Courier New" w:cs="Courier New"/>
          <w:b/>
          <w:bCs/>
        </w:rPr>
        <w:t xml:space="preserve"> 2</w:t>
      </w:r>
    </w:p>
    <w:p w14:paraId="47A3DBAE" w14:textId="77777777" w:rsidR="007009A6" w:rsidRPr="00B77A92" w:rsidRDefault="007009A6" w:rsidP="00450770"/>
    <w:p w14:paraId="1FA3DD8F" w14:textId="61DD11FA" w:rsidR="00F355AD" w:rsidRDefault="00F355AD" w:rsidP="00BE68E8">
      <w:pPr>
        <w:pStyle w:val="Heading1"/>
      </w:pPr>
      <w:bookmarkStart w:id="711" w:name="_Toc175130157"/>
      <w:bookmarkStart w:id="712" w:name="_Toc175130158"/>
      <w:bookmarkStart w:id="713" w:name="_Toc46655819"/>
      <w:bookmarkStart w:id="714" w:name="_Toc46659203"/>
      <w:bookmarkStart w:id="715" w:name="_Toc46659382"/>
      <w:bookmarkStart w:id="716" w:name="_Toc47457023"/>
      <w:bookmarkStart w:id="717" w:name="_Toc47574699"/>
      <w:bookmarkStart w:id="718" w:name="_Toc47618759"/>
      <w:bookmarkStart w:id="719" w:name="_Toc47651177"/>
      <w:bookmarkStart w:id="720" w:name="_Toc47708102"/>
      <w:bookmarkStart w:id="721" w:name="_Toc47708364"/>
      <w:bookmarkStart w:id="722" w:name="_Toc47708598"/>
      <w:bookmarkStart w:id="723" w:name="_Toc194067105"/>
      <w:bookmarkEnd w:id="711"/>
      <w:bookmarkEnd w:id="712"/>
      <w:bookmarkEnd w:id="713"/>
      <w:bookmarkEnd w:id="714"/>
      <w:bookmarkEnd w:id="715"/>
      <w:bookmarkEnd w:id="716"/>
      <w:bookmarkEnd w:id="717"/>
      <w:bookmarkEnd w:id="718"/>
      <w:bookmarkEnd w:id="719"/>
      <w:bookmarkEnd w:id="720"/>
      <w:bookmarkEnd w:id="721"/>
      <w:bookmarkEnd w:id="722"/>
      <w:r w:rsidRPr="00DE19F5">
        <w:t>Text</w:t>
      </w:r>
      <w:r w:rsidR="00007DC7" w:rsidRPr="00DE19F5">
        <w:t xml:space="preserve"> and Graphics</w:t>
      </w:r>
      <w:bookmarkEnd w:id="723"/>
    </w:p>
    <w:p w14:paraId="223F4165" w14:textId="215750E5" w:rsidR="001D7E15" w:rsidRPr="001D7E15" w:rsidRDefault="001D7E15" w:rsidP="00DB7CFE">
      <w:pPr>
        <w:pStyle w:val="Heading2"/>
      </w:pPr>
      <w:bookmarkStart w:id="724" w:name="_Toc194067106"/>
      <w:r>
        <w:t>Arrangement of viewing group layers.</w:t>
      </w:r>
      <w:bookmarkEnd w:id="724"/>
    </w:p>
    <w:p w14:paraId="22EDEFDA" w14:textId="31E7D41E" w:rsidR="001D7E15" w:rsidRDefault="00B94DFF" w:rsidP="00B812CA">
      <w:pPr>
        <w:spacing w:after="120" w:line="240" w:lineRule="auto"/>
        <w:jc w:val="both"/>
      </w:pPr>
      <w:bookmarkStart w:id="725" w:name="_Ref44339526"/>
      <w:r w:rsidRPr="002D7DEE">
        <w:t>V</w:t>
      </w:r>
      <w:bookmarkEnd w:id="725"/>
      <w:r w:rsidR="001D7E15" w:rsidRPr="00B94DFF">
        <w:t>iewing</w:t>
      </w:r>
      <w:r w:rsidR="001D7E15">
        <w:t xml:space="preserve"> group layers should be grouped together when </w:t>
      </w:r>
      <w:ins w:id="726" w:author="Jonathan Pritchard" w:date="2025-03-13T16:48:00Z">
        <w:r w:rsidR="009C0BE1" w:rsidRPr="009C0BE1">
          <w:t>one (the child) is wholly included (a subset) of another (the parent)</w:t>
        </w:r>
      </w:ins>
      <w:ins w:id="727" w:author="Jonathan Pritchard" w:date="2025-03-13T16:48:00Z" w16du:dateUtc="2025-03-13T16:48:00Z">
        <w:r w:rsidR="009C0BE1">
          <w:t xml:space="preserve"> </w:t>
        </w:r>
      </w:ins>
      <w:r w:rsidR="001D7E15" w:rsidRPr="009C0BE1">
        <w:rPr>
          <w:strike/>
          <w:rPrChange w:id="728" w:author="Jonathan Pritchard" w:date="2025-03-13T16:48:00Z" w16du:dateUtc="2025-03-13T16:48:00Z">
            <w:rPr/>
          </w:rPrChange>
        </w:rPr>
        <w:t xml:space="preserve">they are </w:t>
      </w:r>
      <w:commentRangeStart w:id="729"/>
      <w:r w:rsidR="001D7E15" w:rsidRPr="009C0BE1">
        <w:rPr>
          <w:strike/>
          <w:rPrChange w:id="730" w:author="Jonathan Pritchard" w:date="2025-03-13T16:48:00Z" w16du:dateUtc="2025-03-13T16:48:00Z">
            <w:rPr/>
          </w:rPrChange>
        </w:rPr>
        <w:t>related</w:t>
      </w:r>
      <w:commentRangeEnd w:id="729"/>
      <w:r w:rsidR="00A45C75" w:rsidRPr="009C0BE1">
        <w:rPr>
          <w:rStyle w:val="CommentReference"/>
          <w:strike/>
          <w:rPrChange w:id="731" w:author="Jonathan Pritchard" w:date="2025-03-13T16:48:00Z" w16du:dateUtc="2025-03-13T16:48:00Z">
            <w:rPr>
              <w:rStyle w:val="CommentReference"/>
            </w:rPr>
          </w:rPrChange>
        </w:rPr>
        <w:commentReference w:id="729"/>
      </w:r>
      <w:r w:rsidR="001D7E15">
        <w:t>. The table below shows an example of grouping of “Other text” viewing group</w:t>
      </w:r>
      <w:r w:rsidR="00FD0C9C">
        <w:t xml:space="preserve"> layers</w:t>
      </w:r>
      <w:r w:rsidR="001D7E15">
        <w:t>.</w:t>
      </w:r>
    </w:p>
    <w:tbl>
      <w:tblPr>
        <w:tblStyle w:val="TableGrid"/>
        <w:tblW w:w="0" w:type="auto"/>
        <w:jc w:val="center"/>
        <w:tblCellMar>
          <w:left w:w="115" w:type="dxa"/>
          <w:right w:w="115" w:type="dxa"/>
        </w:tblCellMar>
        <w:tblLook w:val="04A0" w:firstRow="1" w:lastRow="0" w:firstColumn="1" w:lastColumn="0" w:noHBand="0" w:noVBand="1"/>
      </w:tblPr>
      <w:tblGrid>
        <w:gridCol w:w="2155"/>
        <w:gridCol w:w="3909"/>
      </w:tblGrid>
      <w:tr w:rsidR="001D7E15" w:rsidRPr="00DE19F5" w14:paraId="2A788781" w14:textId="77777777" w:rsidTr="00B812CA">
        <w:trPr>
          <w:cantSplit/>
          <w:tblHeader/>
          <w:jc w:val="center"/>
        </w:trPr>
        <w:tc>
          <w:tcPr>
            <w:tcW w:w="2155" w:type="dxa"/>
            <w:shd w:val="clear" w:color="auto" w:fill="D9D9D9" w:themeFill="background1" w:themeFillShade="D9"/>
          </w:tcPr>
          <w:p w14:paraId="5912F7F9" w14:textId="77777777" w:rsidR="001D7E15" w:rsidRPr="00B812CA" w:rsidRDefault="001D7E15" w:rsidP="00D343CC">
            <w:pPr>
              <w:keepNext/>
              <w:keepLines/>
              <w:spacing w:before="60" w:after="60"/>
              <w:rPr>
                <w:b/>
                <w:bCs/>
              </w:rPr>
            </w:pPr>
            <w:r w:rsidRPr="00B812CA">
              <w:rPr>
                <w:b/>
                <w:bCs/>
              </w:rPr>
              <w:t>Viewing Group Layer</w:t>
            </w:r>
          </w:p>
        </w:tc>
        <w:tc>
          <w:tcPr>
            <w:tcW w:w="3909" w:type="dxa"/>
            <w:shd w:val="clear" w:color="auto" w:fill="D9D9D9" w:themeFill="background1" w:themeFillShade="D9"/>
          </w:tcPr>
          <w:p w14:paraId="47BFF721" w14:textId="77777777" w:rsidR="001D7E15" w:rsidRPr="00B812CA" w:rsidRDefault="001D7E15" w:rsidP="00D343CC">
            <w:pPr>
              <w:keepNext/>
              <w:keepLines/>
              <w:spacing w:before="60" w:after="60"/>
              <w:rPr>
                <w:b/>
                <w:bCs/>
              </w:rPr>
            </w:pPr>
            <w:r w:rsidRPr="00B812CA">
              <w:rPr>
                <w:b/>
                <w:bCs/>
              </w:rPr>
              <w:t>Name of Viewing group layer in the ECDIS</w:t>
            </w:r>
          </w:p>
        </w:tc>
      </w:tr>
      <w:tr w:rsidR="001D7E15" w:rsidRPr="00DE19F5" w14:paraId="02484FB8" w14:textId="77777777" w:rsidTr="00B812CA">
        <w:trPr>
          <w:cantSplit/>
          <w:jc w:val="center"/>
        </w:trPr>
        <w:tc>
          <w:tcPr>
            <w:tcW w:w="2155" w:type="dxa"/>
          </w:tcPr>
          <w:p w14:paraId="6CF32385" w14:textId="77777777" w:rsidR="001D7E15" w:rsidRPr="00B812CA" w:rsidRDefault="001D7E15" w:rsidP="00D343CC">
            <w:pPr>
              <w:keepNext/>
              <w:keepLines/>
              <w:spacing w:before="60" w:after="60"/>
            </w:pPr>
            <w:r w:rsidRPr="00B812CA">
              <w:t>1</w:t>
            </w:r>
          </w:p>
        </w:tc>
        <w:tc>
          <w:tcPr>
            <w:tcW w:w="3909" w:type="dxa"/>
          </w:tcPr>
          <w:p w14:paraId="46A6A658" w14:textId="77777777" w:rsidR="001D7E15" w:rsidRPr="00B812CA" w:rsidRDefault="001D7E15" w:rsidP="00D343CC">
            <w:pPr>
              <w:keepNext/>
              <w:keepLines/>
              <w:spacing w:before="60" w:after="60"/>
            </w:pPr>
            <w:r w:rsidRPr="00B812CA">
              <w:t>Important text</w:t>
            </w:r>
          </w:p>
        </w:tc>
      </w:tr>
      <w:tr w:rsidR="001D7E15" w:rsidRPr="00DE19F5" w14:paraId="159BEBC0" w14:textId="77777777" w:rsidTr="00B812CA">
        <w:trPr>
          <w:cantSplit/>
          <w:jc w:val="center"/>
        </w:trPr>
        <w:tc>
          <w:tcPr>
            <w:tcW w:w="2155" w:type="dxa"/>
          </w:tcPr>
          <w:p w14:paraId="2B26FFD7" w14:textId="77777777" w:rsidR="001D7E15" w:rsidRPr="00B812CA" w:rsidRDefault="001D7E15" w:rsidP="00D343CC">
            <w:pPr>
              <w:spacing w:before="60" w:after="60"/>
            </w:pPr>
            <w:r w:rsidRPr="00B812CA">
              <w:t>2</w:t>
            </w:r>
          </w:p>
        </w:tc>
        <w:tc>
          <w:tcPr>
            <w:tcW w:w="3909" w:type="dxa"/>
          </w:tcPr>
          <w:p w14:paraId="1231A537" w14:textId="77777777" w:rsidR="001D7E15" w:rsidRPr="00B812CA" w:rsidRDefault="001D7E15" w:rsidP="00D343CC">
            <w:pPr>
              <w:spacing w:before="60" w:after="60"/>
            </w:pPr>
            <w:r w:rsidRPr="00B812CA">
              <w:t>Other Text</w:t>
            </w:r>
          </w:p>
        </w:tc>
      </w:tr>
      <w:tr w:rsidR="001D7E15" w:rsidRPr="00DE19F5" w14:paraId="4689E907" w14:textId="77777777" w:rsidTr="00B812CA">
        <w:trPr>
          <w:cantSplit/>
          <w:jc w:val="center"/>
        </w:trPr>
        <w:tc>
          <w:tcPr>
            <w:tcW w:w="2155" w:type="dxa"/>
          </w:tcPr>
          <w:p w14:paraId="19AFE424" w14:textId="77777777" w:rsidR="001D7E15" w:rsidRPr="00B812CA" w:rsidRDefault="001D7E15" w:rsidP="00D343CC">
            <w:pPr>
              <w:spacing w:before="60" w:after="60"/>
            </w:pPr>
            <w:r w:rsidRPr="00B812CA">
              <w:t xml:space="preserve">    2.1</w:t>
            </w:r>
          </w:p>
        </w:tc>
        <w:tc>
          <w:tcPr>
            <w:tcW w:w="3909" w:type="dxa"/>
          </w:tcPr>
          <w:p w14:paraId="0BD0062F" w14:textId="77777777" w:rsidR="001D7E15" w:rsidRPr="00B812CA" w:rsidRDefault="001D7E15" w:rsidP="00D343CC">
            <w:pPr>
              <w:spacing w:before="60" w:after="60"/>
            </w:pPr>
            <w:r w:rsidRPr="00B812CA">
              <w:t xml:space="preserve">    Names</w:t>
            </w:r>
          </w:p>
        </w:tc>
      </w:tr>
      <w:tr w:rsidR="001D7E15" w:rsidRPr="00DE19F5" w14:paraId="70E148D2" w14:textId="77777777" w:rsidTr="00B812CA">
        <w:trPr>
          <w:cantSplit/>
          <w:jc w:val="center"/>
        </w:trPr>
        <w:tc>
          <w:tcPr>
            <w:tcW w:w="2155" w:type="dxa"/>
          </w:tcPr>
          <w:p w14:paraId="33BD94F9" w14:textId="77777777" w:rsidR="001D7E15" w:rsidRPr="00B812CA" w:rsidRDefault="001D7E15" w:rsidP="00D343CC">
            <w:pPr>
              <w:spacing w:before="60" w:after="60"/>
            </w:pPr>
            <w:r w:rsidRPr="00B812CA">
              <w:t xml:space="preserve">    2.2</w:t>
            </w:r>
          </w:p>
        </w:tc>
        <w:tc>
          <w:tcPr>
            <w:tcW w:w="3909" w:type="dxa"/>
          </w:tcPr>
          <w:p w14:paraId="0B08EFB9" w14:textId="77777777" w:rsidR="001D7E15" w:rsidRPr="00B812CA" w:rsidRDefault="001D7E15" w:rsidP="00D343CC">
            <w:pPr>
              <w:spacing w:before="60" w:after="60"/>
            </w:pPr>
            <w:r w:rsidRPr="00B812CA">
              <w:t xml:space="preserve">    Light description</w:t>
            </w:r>
          </w:p>
        </w:tc>
      </w:tr>
      <w:tr w:rsidR="001D7E15" w:rsidRPr="00DE19F5" w14:paraId="47EF6AC1" w14:textId="77777777" w:rsidTr="00B812CA">
        <w:trPr>
          <w:cantSplit/>
          <w:jc w:val="center"/>
        </w:trPr>
        <w:tc>
          <w:tcPr>
            <w:tcW w:w="2155" w:type="dxa"/>
          </w:tcPr>
          <w:p w14:paraId="0DB39E79" w14:textId="77777777" w:rsidR="001D7E15" w:rsidRPr="00B812CA" w:rsidRDefault="001D7E15" w:rsidP="00D343CC">
            <w:pPr>
              <w:spacing w:before="60" w:after="60"/>
            </w:pPr>
            <w:r w:rsidRPr="00B812CA">
              <w:t xml:space="preserve">    2.3</w:t>
            </w:r>
          </w:p>
        </w:tc>
        <w:tc>
          <w:tcPr>
            <w:tcW w:w="3909" w:type="dxa"/>
          </w:tcPr>
          <w:p w14:paraId="3ED336F0" w14:textId="77777777" w:rsidR="001D7E15" w:rsidRPr="00B812CA" w:rsidRDefault="001D7E15" w:rsidP="00D343CC">
            <w:pPr>
              <w:spacing w:before="60" w:after="60"/>
            </w:pPr>
            <w:r w:rsidRPr="00B812CA">
              <w:t xml:space="preserve">    All other</w:t>
            </w:r>
          </w:p>
        </w:tc>
      </w:tr>
    </w:tbl>
    <w:p w14:paraId="60BB7498" w14:textId="77777777" w:rsidR="001D7E15" w:rsidRPr="00B812CA" w:rsidRDefault="001D7E15" w:rsidP="001F57C8">
      <w:pPr>
        <w:spacing w:after="120" w:line="240" w:lineRule="auto"/>
      </w:pPr>
    </w:p>
    <w:p w14:paraId="34C33955" w14:textId="77777777" w:rsidR="0091366D" w:rsidRPr="00450770" w:rsidRDefault="0091366D" w:rsidP="00620930">
      <w:pPr>
        <w:spacing w:after="120" w:line="240" w:lineRule="auto"/>
        <w:jc w:val="both"/>
      </w:pPr>
      <w:bookmarkStart w:id="732" w:name="_Toc175130161"/>
      <w:bookmarkEnd w:id="732"/>
    </w:p>
    <w:p w14:paraId="44CDD629" w14:textId="38D4CE28" w:rsidR="00AD5025" w:rsidRPr="00450770" w:rsidRDefault="00EA6515" w:rsidP="00BE68E8">
      <w:pPr>
        <w:pStyle w:val="Heading1"/>
      </w:pPr>
      <w:bookmarkStart w:id="733" w:name="_Toc175130163"/>
      <w:bookmarkStart w:id="734" w:name="_Toc175130164"/>
      <w:bookmarkStart w:id="735" w:name="_Toc175130165"/>
      <w:bookmarkStart w:id="736" w:name="_Toc175130166"/>
      <w:bookmarkStart w:id="737" w:name="_Toc175130167"/>
      <w:bookmarkStart w:id="738" w:name="_Toc175130168"/>
      <w:bookmarkStart w:id="739" w:name="_Toc175130169"/>
      <w:bookmarkStart w:id="740" w:name="_Toc175130170"/>
      <w:bookmarkStart w:id="741" w:name="_Toc175130171"/>
      <w:bookmarkStart w:id="742" w:name="_Toc175130172"/>
      <w:bookmarkStart w:id="743" w:name="_Toc175130173"/>
      <w:bookmarkStart w:id="744" w:name="_Toc175130174"/>
      <w:bookmarkStart w:id="745" w:name="_Toc175130175"/>
      <w:bookmarkStart w:id="746" w:name="_Toc175130176"/>
      <w:bookmarkStart w:id="747" w:name="_Toc175130177"/>
      <w:bookmarkStart w:id="748" w:name="_Toc175130178"/>
      <w:bookmarkStart w:id="749" w:name="_Toc175130179"/>
      <w:bookmarkStart w:id="750" w:name="_Toc175130194"/>
      <w:bookmarkStart w:id="751" w:name="_Toc175130195"/>
      <w:bookmarkStart w:id="752" w:name="_Toc175130196"/>
      <w:bookmarkStart w:id="753" w:name="_Toc175130197"/>
      <w:bookmarkStart w:id="754" w:name="_Toc99104596"/>
      <w:bookmarkStart w:id="755" w:name="_Toc99105049"/>
      <w:bookmarkStart w:id="756" w:name="_Toc175130198"/>
      <w:bookmarkStart w:id="757" w:name="_Toc175130199"/>
      <w:bookmarkStart w:id="758" w:name="_Toc175130200"/>
      <w:bookmarkStart w:id="759" w:name="_Toc175130201"/>
      <w:bookmarkStart w:id="760" w:name="_Toc175130202"/>
      <w:bookmarkStart w:id="761" w:name="_Toc175130203"/>
      <w:bookmarkStart w:id="762" w:name="_Toc175130204"/>
      <w:bookmarkStart w:id="763" w:name="_Toc194067107"/>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r w:rsidRPr="00450770">
        <w:t>Display Elements</w:t>
      </w:r>
      <w:bookmarkEnd w:id="763"/>
    </w:p>
    <w:p w14:paraId="50442F36" w14:textId="79441D2B" w:rsidR="00D66CA5" w:rsidRPr="00B77A92" w:rsidRDefault="001F310E" w:rsidP="00916A2A">
      <w:pPr>
        <w:spacing w:after="120" w:line="240" w:lineRule="auto"/>
        <w:jc w:val="both"/>
      </w:pPr>
      <w:r w:rsidRPr="00B77A92">
        <w:t xml:space="preserve">This section describes </w:t>
      </w:r>
      <w:r w:rsidR="00F50CA1" w:rsidRPr="00B77A92">
        <w:t xml:space="preserve">additional </w:t>
      </w:r>
      <w:r w:rsidRPr="00B77A92">
        <w:t>display elements</w:t>
      </w:r>
      <w:r w:rsidR="00F50CA1" w:rsidRPr="00B77A92">
        <w:t xml:space="preserve"> and special </w:t>
      </w:r>
      <w:r w:rsidR="008B16DC" w:rsidRPr="00B77A92">
        <w:t xml:space="preserve">symbols and </w:t>
      </w:r>
      <w:r w:rsidR="00F50CA1" w:rsidRPr="00B77A92">
        <w:t>considerations for ENC data</w:t>
      </w:r>
      <w:r w:rsidR="008B16DC" w:rsidRPr="00B77A92">
        <w:t>, including chart furniture, contours, mariner</w:t>
      </w:r>
      <w:r w:rsidR="005D2986">
        <w:t>’</w:t>
      </w:r>
      <w:r w:rsidR="008B16DC" w:rsidRPr="00B77A92">
        <w:t>s features, IMO-required elements, and presentation of updates</w:t>
      </w:r>
      <w:r w:rsidR="00F50CA1" w:rsidRPr="00B77A92">
        <w:t xml:space="preserve">. </w:t>
      </w:r>
    </w:p>
    <w:p w14:paraId="04E98E1F" w14:textId="68263204" w:rsidR="001F310E" w:rsidRPr="00B77A92" w:rsidRDefault="008B16DC" w:rsidP="00916A2A">
      <w:pPr>
        <w:spacing w:after="120" w:line="240" w:lineRule="auto"/>
        <w:jc w:val="both"/>
      </w:pPr>
      <w:r w:rsidRPr="00C72695">
        <w:t xml:space="preserve">Cursor pick reports and information displays in off-graphic panels are described in clause </w:t>
      </w:r>
      <w:r w:rsidRPr="00DF6704">
        <w:fldChar w:fldCharType="begin"/>
      </w:r>
      <w:r w:rsidRPr="00C72695">
        <w:instrText xml:space="preserve"> REF _Ref47470424 \r \h </w:instrText>
      </w:r>
      <w:r w:rsidR="00916A2A" w:rsidRPr="00C72695">
        <w:instrText xml:space="preserve"> \* MERGEFORMAT </w:instrText>
      </w:r>
      <w:r w:rsidRPr="00DF6704">
        <w:fldChar w:fldCharType="separate"/>
      </w:r>
      <w:r w:rsidR="00C72695">
        <w:t>15</w:t>
      </w:r>
      <w:r w:rsidRPr="00DF6704">
        <w:fldChar w:fldCharType="end"/>
      </w:r>
      <w:r w:rsidRPr="00C72695">
        <w:t>.</w:t>
      </w:r>
    </w:p>
    <w:p w14:paraId="73B87DCB" w14:textId="77777777" w:rsidR="00916A2A" w:rsidRPr="00B77A92" w:rsidRDefault="00916A2A" w:rsidP="00916A2A">
      <w:pPr>
        <w:spacing w:after="120" w:line="240" w:lineRule="auto"/>
        <w:jc w:val="both"/>
      </w:pPr>
    </w:p>
    <w:p w14:paraId="0293EFC5" w14:textId="1F062B04" w:rsidR="002A10D2" w:rsidRPr="00450770" w:rsidRDefault="00910006" w:rsidP="00DB7CFE">
      <w:pPr>
        <w:pStyle w:val="Heading2"/>
      </w:pPr>
      <w:bookmarkStart w:id="764" w:name="_Toc194067108"/>
      <w:r w:rsidRPr="00450770">
        <w:lastRenderedPageBreak/>
        <w:t>Elements r</w:t>
      </w:r>
      <w:r w:rsidR="001B6BB8" w:rsidRPr="00450770">
        <w:t>e</w:t>
      </w:r>
      <w:r w:rsidRPr="00450770">
        <w:t xml:space="preserve">lated to </w:t>
      </w:r>
      <w:r w:rsidR="001B6BB8" w:rsidRPr="00450770">
        <w:t xml:space="preserve">data and display </w:t>
      </w:r>
      <w:r w:rsidRPr="00450770">
        <w:t>scal</w:t>
      </w:r>
      <w:r w:rsidR="001B6BB8" w:rsidRPr="00450770">
        <w:t>es</w:t>
      </w:r>
      <w:bookmarkEnd w:id="764"/>
      <w:r w:rsidR="002A10D2" w:rsidRPr="00450770">
        <w:t xml:space="preserve"> </w:t>
      </w:r>
    </w:p>
    <w:p w14:paraId="4A2521A0" w14:textId="36987417" w:rsidR="0010683F" w:rsidRDefault="00CF374E" w:rsidP="008F1A27">
      <w:commentRangeStart w:id="765"/>
      <w:r w:rsidRPr="00B812CA">
        <w:t xml:space="preserve">ENC Features are </w:t>
      </w:r>
      <w:del w:id="766" w:author="Jonathan Pritchard" w:date="2025-03-13T16:50:00Z" w16du:dateUtc="2025-03-13T16:50:00Z">
        <w:r w:rsidRPr="00B812CA" w:rsidDel="009C0BE1">
          <w:delText>grouped int</w:delText>
        </w:r>
      </w:del>
      <w:ins w:id="767" w:author="Jonathan Pritchard" w:date="2025-03-13T16:50:00Z" w16du:dateUtc="2025-03-13T16:50:00Z">
        <w:r w:rsidR="009C0BE1">
          <w:t xml:space="preserve">contained within </w:t>
        </w:r>
      </w:ins>
      <w:del w:id="768" w:author="Jonathan Pritchard" w:date="2025-03-13T16:50:00Z" w16du:dateUtc="2025-03-13T16:50:00Z">
        <w:r w:rsidRPr="00B812CA" w:rsidDel="009C0BE1">
          <w:delText xml:space="preserve">o </w:delText>
        </w:r>
      </w:del>
      <w:r w:rsidRPr="00B812CA">
        <w:t>DataCoverage features</w:t>
      </w:r>
      <w:commentRangeEnd w:id="765"/>
      <w:r w:rsidR="008B4A1E">
        <w:rPr>
          <w:rStyle w:val="CommentReference"/>
        </w:rPr>
        <w:commentReference w:id="765"/>
      </w:r>
      <w:r w:rsidRPr="00B812CA">
        <w:t xml:space="preserve"> and aggregated into datasets. Each DataCoverage feature contains attributes </w:t>
      </w:r>
      <w:del w:id="769" w:author="Grant, David M (52400) CIV USN NIWC ATLANTIC VA (USA)" w:date="2025-02-24T13:02:00Z" w16du:dateUtc="2025-02-24T18:02:00Z">
        <w:r w:rsidRPr="00B812CA" w:rsidDel="000D67A0">
          <w:delText xml:space="preserve">named </w:delText>
        </w:r>
      </w:del>
      <w:r w:rsidRPr="008F1A27">
        <w:rPr>
          <w:i/>
          <w:iCs/>
        </w:rPr>
        <w:t>optimumDisplayScale</w:t>
      </w:r>
      <w:r w:rsidRPr="00B812CA">
        <w:t xml:space="preserve">, </w:t>
      </w:r>
      <w:r w:rsidRPr="008F1A27">
        <w:rPr>
          <w:i/>
          <w:iCs/>
        </w:rPr>
        <w:t>minimumDisplayScale</w:t>
      </w:r>
      <w:r w:rsidRPr="00B812CA">
        <w:t xml:space="preserve"> and </w:t>
      </w:r>
      <w:r w:rsidR="008F1A27">
        <w:rPr>
          <w:i/>
          <w:iCs/>
        </w:rPr>
        <w:t>m</w:t>
      </w:r>
      <w:r w:rsidRPr="008F1A27">
        <w:rPr>
          <w:i/>
          <w:iCs/>
        </w:rPr>
        <w:t>aximumDisplayScale</w:t>
      </w:r>
      <w:r w:rsidRPr="00B812CA">
        <w:t xml:space="preserve">. </w:t>
      </w:r>
      <w:r w:rsidR="008F1A27" w:rsidRPr="00B812CA">
        <w:t>The algorithm which must be used for the s</w:t>
      </w:r>
      <w:r w:rsidR="006815A8" w:rsidRPr="00B812CA">
        <w:t>election and rendering of ENC features</w:t>
      </w:r>
      <w:r w:rsidR="008F1A27" w:rsidRPr="00B812CA">
        <w:t xml:space="preserve"> is contained in </w:t>
      </w:r>
      <w:r w:rsidR="00B94DFF">
        <w:fldChar w:fldCharType="begin"/>
      </w:r>
      <w:r w:rsidR="00B94DFF">
        <w:instrText xml:space="preserve"> REF _Ref188629855 \h </w:instrText>
      </w:r>
      <w:r w:rsidR="00B94DFF">
        <w:fldChar w:fldCharType="separate"/>
      </w:r>
      <w:r w:rsidR="00B94DFF" w:rsidRPr="00A527F0">
        <w:t xml:space="preserve">Appendix </w:t>
      </w:r>
      <w:r w:rsidR="00B94DFF">
        <w:t>E</w:t>
      </w:r>
      <w:r w:rsidR="00B94DFF" w:rsidRPr="00A527F0">
        <w:t xml:space="preserve"> – </w:t>
      </w:r>
      <w:r w:rsidR="00B94DFF">
        <w:rPr>
          <w:lang w:val="en-US"/>
        </w:rPr>
        <w:t>Dataset Loading and Display (Rendering) Algorithms</w:t>
      </w:r>
      <w:r w:rsidR="00B94DFF">
        <w:fldChar w:fldCharType="end"/>
      </w:r>
    </w:p>
    <w:p w14:paraId="00620AFF" w14:textId="4436BC53" w:rsidR="002A10D2" w:rsidRPr="00450770" w:rsidRDefault="002A10D2" w:rsidP="00450770">
      <w:pPr>
        <w:pStyle w:val="Heading3"/>
      </w:pPr>
      <w:bookmarkStart w:id="770" w:name="_Toc188368646"/>
      <w:bookmarkStart w:id="771" w:name="_Toc188621848"/>
      <w:bookmarkStart w:id="772" w:name="_Toc188950429"/>
      <w:bookmarkStart w:id="773" w:name="_Toc188968345"/>
      <w:bookmarkStart w:id="774" w:name="_Toc188968570"/>
      <w:bookmarkStart w:id="775" w:name="_Ref192264106"/>
      <w:bookmarkStart w:id="776" w:name="_Toc194067109"/>
      <w:bookmarkEnd w:id="770"/>
      <w:bookmarkEnd w:id="771"/>
      <w:bookmarkEnd w:id="772"/>
      <w:bookmarkEnd w:id="773"/>
      <w:bookmarkEnd w:id="774"/>
      <w:r w:rsidRPr="00450770">
        <w:t>ENC scale</w:t>
      </w:r>
      <w:bookmarkEnd w:id="775"/>
      <w:bookmarkEnd w:id="776"/>
    </w:p>
    <w:p w14:paraId="7081B3C3" w14:textId="2DDC7A75" w:rsidR="00D66CA5" w:rsidRPr="00450770" w:rsidRDefault="00B73DF0" w:rsidP="00916A2A">
      <w:pPr>
        <w:spacing w:after="120" w:line="240" w:lineRule="auto"/>
        <w:jc w:val="both"/>
      </w:pPr>
      <w:r w:rsidRPr="00450770">
        <w:t>The term “scale”</w:t>
      </w:r>
      <w:r w:rsidR="00D66CA5" w:rsidRPr="00450770">
        <w:t xml:space="preserve"> is used</w:t>
      </w:r>
      <w:r w:rsidRPr="00450770">
        <w:t xml:space="preserve"> to describe either</w:t>
      </w:r>
      <w:r w:rsidR="00D66CA5" w:rsidRPr="00450770">
        <w:t>:</w:t>
      </w:r>
    </w:p>
    <w:p w14:paraId="4B30115B" w14:textId="5752CD50" w:rsidR="00D66CA5" w:rsidRPr="00450770" w:rsidRDefault="00D66CA5" w:rsidP="00450770">
      <w:pPr>
        <w:pStyle w:val="ListParagraph"/>
        <w:numPr>
          <w:ilvl w:val="0"/>
          <w:numId w:val="25"/>
        </w:numPr>
        <w:spacing w:after="120" w:line="240" w:lineRule="auto"/>
        <w:jc w:val="both"/>
      </w:pPr>
      <w:r w:rsidRPr="00450770">
        <w:t xml:space="preserve">Display Scale, or </w:t>
      </w:r>
      <w:r w:rsidR="00F7353B" w:rsidRPr="00450770">
        <w:t xml:space="preserve">(equivalently) </w:t>
      </w:r>
      <w:r w:rsidRPr="00450770">
        <w:t>Mariner Selected Viewing Scale (MSVS)</w:t>
      </w:r>
    </w:p>
    <w:p w14:paraId="29698CA2" w14:textId="6D1DF2E7" w:rsidR="00D66CA5" w:rsidRPr="00450770" w:rsidRDefault="00D66CA5" w:rsidP="00D66CA5">
      <w:pPr>
        <w:pStyle w:val="ListParagraph"/>
        <w:numPr>
          <w:ilvl w:val="0"/>
          <w:numId w:val="25"/>
        </w:numPr>
        <w:spacing w:after="120" w:line="240" w:lineRule="auto"/>
        <w:jc w:val="both"/>
      </w:pPr>
      <w:r w:rsidRPr="00450770">
        <w:t>The scale of the source data used to compile the ENC.</w:t>
      </w:r>
    </w:p>
    <w:p w14:paraId="3B443CCB" w14:textId="54610080" w:rsidR="00D66CA5" w:rsidRPr="00450770" w:rsidRDefault="00D66CA5" w:rsidP="00D66CA5">
      <w:pPr>
        <w:pStyle w:val="ListParagraph"/>
        <w:numPr>
          <w:ilvl w:val="0"/>
          <w:numId w:val="25"/>
        </w:numPr>
        <w:spacing w:after="120" w:line="240" w:lineRule="auto"/>
        <w:jc w:val="both"/>
      </w:pPr>
      <w:r w:rsidRPr="00450770">
        <w:t>Data Scale (</w:t>
      </w:r>
      <w:r w:rsidR="00B73DF0" w:rsidRPr="00450770">
        <w:t xml:space="preserve">the </w:t>
      </w:r>
      <w:r w:rsidRPr="00450770">
        <w:t>values</w:t>
      </w:r>
      <w:r w:rsidR="00B73DF0" w:rsidRPr="00450770">
        <w:t xml:space="preserve"> used for the </w:t>
      </w:r>
      <w:r w:rsidR="00FF1663">
        <w:t xml:space="preserve">DataCoverage </w:t>
      </w:r>
      <w:r w:rsidR="00B73DF0" w:rsidRPr="00450770">
        <w:t xml:space="preserve">attributes </w:t>
      </w:r>
      <w:del w:id="777" w:author="Grant, David M (52400) CIV USN NIWC ATLANTIC VA (USA)" w:date="2025-02-24T13:04:00Z" w16du:dateUtc="2025-02-24T18:04:00Z">
        <w:r w:rsidRPr="00450770" w:rsidDel="00497384">
          <w:rPr>
            <w:i/>
            <w:iCs/>
          </w:rPr>
          <w:delText>minimumdisplayScale</w:delText>
        </w:r>
      </w:del>
      <w:ins w:id="778" w:author="Grant, David M (52400) CIV USN NIWC ATLANTIC VA (USA)" w:date="2025-02-24T13:04:00Z" w16du:dateUtc="2025-02-24T18:04:00Z">
        <w:r w:rsidR="00497384" w:rsidRPr="00450770">
          <w:rPr>
            <w:i/>
            <w:iCs/>
          </w:rPr>
          <w:t>minimum</w:t>
        </w:r>
        <w:r w:rsidR="00497384">
          <w:rPr>
            <w:i/>
            <w:iCs/>
          </w:rPr>
          <w:t>D</w:t>
        </w:r>
        <w:r w:rsidR="00497384" w:rsidRPr="00450770">
          <w:rPr>
            <w:i/>
            <w:iCs/>
          </w:rPr>
          <w:t>isplayScale</w:t>
        </w:r>
      </w:ins>
      <w:r w:rsidRPr="00450770">
        <w:t xml:space="preserve">, </w:t>
      </w:r>
      <w:r w:rsidRPr="00450770">
        <w:rPr>
          <w:i/>
          <w:iCs/>
        </w:rPr>
        <w:t>maximumDisplayScale</w:t>
      </w:r>
      <w:r w:rsidRPr="00450770">
        <w:t xml:space="preserve">, </w:t>
      </w:r>
      <w:r w:rsidRPr="00450770">
        <w:rPr>
          <w:i/>
          <w:iCs/>
        </w:rPr>
        <w:t>optimumDisplayScale</w:t>
      </w:r>
      <w:r w:rsidRPr="00450770">
        <w:t>. This may not be the same as the scale of the source data used to compile the ENC.</w:t>
      </w:r>
      <w:r w:rsidR="00B73DF0" w:rsidRPr="00450770">
        <w:t xml:space="preserve"> These values define the range of scales at which ENC coverage </w:t>
      </w:r>
      <w:del w:id="779" w:author="Grant, David M (52400) CIV USN NIWC ATLANTIC VA (USA)" w:date="2025-02-24T13:05:00Z" w16du:dateUtc="2025-02-24T18:05:00Z">
        <w:r w:rsidR="00B73DF0" w:rsidRPr="00450770" w:rsidDel="00E14379">
          <w:delText xml:space="preserve">may </w:delText>
        </w:r>
      </w:del>
      <w:ins w:id="780" w:author="Grant, David M (52400) CIV USN NIWC ATLANTIC VA (USA)" w:date="2025-02-24T13:05:00Z" w16du:dateUtc="2025-02-24T18:05:00Z">
        <w:r w:rsidR="00E14379">
          <w:t>is intended to</w:t>
        </w:r>
        <w:r w:rsidR="00E14379" w:rsidRPr="00450770">
          <w:t xml:space="preserve"> </w:t>
        </w:r>
      </w:ins>
      <w:r w:rsidR="00B73DF0" w:rsidRPr="00450770">
        <w:t>be displayed.</w:t>
      </w:r>
      <w:r w:rsidR="00FF1663">
        <w:t xml:space="preserve"> </w:t>
      </w:r>
    </w:p>
    <w:p w14:paraId="30DE7B79" w14:textId="6652B990" w:rsidR="00403E8B" w:rsidRPr="00450770" w:rsidRDefault="00403E8B" w:rsidP="00403E8B">
      <w:pPr>
        <w:spacing w:after="120" w:line="240" w:lineRule="auto"/>
        <w:jc w:val="both"/>
      </w:pPr>
      <w:r w:rsidRPr="00450770">
        <w:t xml:space="preserve">The </w:t>
      </w:r>
      <w:ins w:id="781" w:author="Jonathan Pritchard" w:date="2025-03-25T05:41:00Z" w16du:dateUtc="2025-03-25T04:41:00Z">
        <w:r w:rsidR="004A6E2D">
          <w:t xml:space="preserve">S-101 ENC </w:t>
        </w:r>
      </w:ins>
      <w:r w:rsidRPr="00450770">
        <w:t xml:space="preserve">values used for the Data Scale attributes </w:t>
      </w:r>
      <w:r w:rsidRPr="00450770">
        <w:rPr>
          <w:i/>
          <w:iCs/>
        </w:rPr>
        <w:t>minimumDisplayScale</w:t>
      </w:r>
      <w:r w:rsidRPr="00450770">
        <w:t xml:space="preserve"> and </w:t>
      </w:r>
      <w:r w:rsidRPr="00450770">
        <w:rPr>
          <w:i/>
          <w:iCs/>
        </w:rPr>
        <w:t>optimumDisplayScale</w:t>
      </w:r>
      <w:r w:rsidRPr="00450770">
        <w:t xml:space="preserve"> are fixed, </w:t>
      </w:r>
      <w:commentRangeStart w:id="782"/>
      <w:r w:rsidRPr="00450770">
        <w:t>and taken from the table below</w:t>
      </w:r>
      <w:commentRangeEnd w:id="782"/>
      <w:r w:rsidR="002D1B86">
        <w:rPr>
          <w:rStyle w:val="CommentReference"/>
        </w:rPr>
        <w:commentReference w:id="782"/>
      </w:r>
      <w:r w:rsidRPr="00450770">
        <w:t>:</w:t>
      </w:r>
    </w:p>
    <w:tbl>
      <w:tblPr>
        <w:tblW w:w="1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06"/>
      </w:tblGrid>
      <w:tr w:rsidR="00403E8B" w:rsidRPr="00B77A92" w14:paraId="4DBC7C1E" w14:textId="77777777" w:rsidTr="00450770">
        <w:trPr>
          <w:jc w:val="center"/>
        </w:trPr>
        <w:tc>
          <w:tcPr>
            <w:tcW w:w="1606" w:type="dxa"/>
            <w:shd w:val="clear" w:color="auto" w:fill="D9D9D9"/>
            <w:vAlign w:val="center"/>
          </w:tcPr>
          <w:p w14:paraId="0F6FC3F0" w14:textId="77777777" w:rsidR="00403E8B" w:rsidRPr="00B77A92" w:rsidRDefault="00403E8B" w:rsidP="00D343CC">
            <w:pPr>
              <w:pStyle w:val="Tabletext9"/>
              <w:keepNext/>
              <w:keepLines/>
              <w:rPr>
                <w:b/>
              </w:rPr>
            </w:pPr>
            <w:r w:rsidRPr="00B77A92">
              <w:rPr>
                <w:b/>
              </w:rPr>
              <w:t>Scale</w:t>
            </w:r>
          </w:p>
        </w:tc>
      </w:tr>
      <w:tr w:rsidR="00403E8B" w:rsidRPr="00B77A92" w14:paraId="3A0C4171" w14:textId="77777777" w:rsidTr="00450770">
        <w:trPr>
          <w:jc w:val="center"/>
        </w:trPr>
        <w:tc>
          <w:tcPr>
            <w:tcW w:w="1606" w:type="dxa"/>
            <w:vAlign w:val="center"/>
          </w:tcPr>
          <w:p w14:paraId="52F27200" w14:textId="000D61AC" w:rsidR="00403E8B" w:rsidRPr="00B77A92" w:rsidRDefault="00403E8B" w:rsidP="00D343CC">
            <w:pPr>
              <w:pStyle w:val="Tabletext9"/>
              <w:keepNext/>
              <w:keepLines/>
              <w:spacing w:before="40" w:after="40"/>
            </w:pPr>
            <w:r w:rsidRPr="00B77A92">
              <w:t>NULL</w:t>
            </w:r>
          </w:p>
        </w:tc>
      </w:tr>
      <w:tr w:rsidR="00403E8B" w:rsidRPr="00B77A92" w14:paraId="7F274F2D" w14:textId="77777777" w:rsidTr="00450770">
        <w:trPr>
          <w:jc w:val="center"/>
        </w:trPr>
        <w:tc>
          <w:tcPr>
            <w:tcW w:w="1606" w:type="dxa"/>
            <w:vAlign w:val="center"/>
          </w:tcPr>
          <w:p w14:paraId="033764EB" w14:textId="77777777" w:rsidR="00403E8B" w:rsidRPr="00B77A92" w:rsidRDefault="00403E8B" w:rsidP="00D343CC">
            <w:pPr>
              <w:pStyle w:val="Tabletext9"/>
              <w:keepNext/>
              <w:keepLines/>
              <w:spacing w:before="40" w:after="40"/>
            </w:pPr>
            <w:r w:rsidRPr="00B77A92">
              <w:t>1:10,000,000</w:t>
            </w:r>
          </w:p>
        </w:tc>
      </w:tr>
      <w:tr w:rsidR="00403E8B" w:rsidRPr="00B77A92" w14:paraId="2DE85D7F" w14:textId="77777777" w:rsidTr="00450770">
        <w:trPr>
          <w:jc w:val="center"/>
        </w:trPr>
        <w:tc>
          <w:tcPr>
            <w:tcW w:w="1606" w:type="dxa"/>
            <w:vAlign w:val="center"/>
          </w:tcPr>
          <w:p w14:paraId="22158051" w14:textId="77777777" w:rsidR="00403E8B" w:rsidRPr="00B77A92" w:rsidRDefault="00403E8B" w:rsidP="00D343CC">
            <w:pPr>
              <w:pStyle w:val="Tabletext9"/>
              <w:keepNext/>
              <w:keepLines/>
              <w:spacing w:before="40" w:after="40"/>
            </w:pPr>
            <w:r w:rsidRPr="00B77A92">
              <w:t>1:3,500,000</w:t>
            </w:r>
          </w:p>
        </w:tc>
      </w:tr>
      <w:tr w:rsidR="00403E8B" w:rsidRPr="00B77A92" w14:paraId="2AF6B9A0" w14:textId="77777777" w:rsidTr="00450770">
        <w:trPr>
          <w:jc w:val="center"/>
        </w:trPr>
        <w:tc>
          <w:tcPr>
            <w:tcW w:w="1606" w:type="dxa"/>
            <w:vAlign w:val="center"/>
          </w:tcPr>
          <w:p w14:paraId="4657A236" w14:textId="77777777" w:rsidR="00403E8B" w:rsidRPr="00B77A92" w:rsidRDefault="00403E8B" w:rsidP="00D343CC">
            <w:pPr>
              <w:pStyle w:val="Tabletext9"/>
              <w:keepNext/>
              <w:keepLines/>
              <w:spacing w:before="40" w:after="40"/>
            </w:pPr>
            <w:r w:rsidRPr="00B77A92">
              <w:t>1:1,500,000</w:t>
            </w:r>
          </w:p>
        </w:tc>
      </w:tr>
      <w:tr w:rsidR="00403E8B" w:rsidRPr="00B77A92" w14:paraId="55A43AC2" w14:textId="77777777" w:rsidTr="00450770">
        <w:trPr>
          <w:jc w:val="center"/>
        </w:trPr>
        <w:tc>
          <w:tcPr>
            <w:tcW w:w="1606" w:type="dxa"/>
            <w:vAlign w:val="center"/>
          </w:tcPr>
          <w:p w14:paraId="563BF7F4" w14:textId="77777777" w:rsidR="00403E8B" w:rsidRPr="00B77A92" w:rsidRDefault="00403E8B" w:rsidP="00D343CC">
            <w:pPr>
              <w:pStyle w:val="Tabletext9"/>
              <w:keepNext/>
              <w:keepLines/>
              <w:spacing w:before="40" w:after="40"/>
            </w:pPr>
            <w:r w:rsidRPr="00B77A92">
              <w:t>1:700,000</w:t>
            </w:r>
          </w:p>
        </w:tc>
      </w:tr>
      <w:tr w:rsidR="00403E8B" w:rsidRPr="00B77A92" w14:paraId="77444265" w14:textId="77777777" w:rsidTr="00450770">
        <w:trPr>
          <w:jc w:val="center"/>
        </w:trPr>
        <w:tc>
          <w:tcPr>
            <w:tcW w:w="1606" w:type="dxa"/>
            <w:vAlign w:val="center"/>
          </w:tcPr>
          <w:p w14:paraId="186F0CA1" w14:textId="77777777" w:rsidR="00403E8B" w:rsidRPr="00B77A92" w:rsidRDefault="00403E8B" w:rsidP="00D343CC">
            <w:pPr>
              <w:pStyle w:val="Tabletext9"/>
              <w:keepNext/>
              <w:keepLines/>
              <w:spacing w:before="40" w:after="40"/>
            </w:pPr>
            <w:r w:rsidRPr="00B77A92">
              <w:t>1:350,000</w:t>
            </w:r>
          </w:p>
        </w:tc>
      </w:tr>
      <w:tr w:rsidR="00403E8B" w:rsidRPr="00B77A92" w14:paraId="65BA51E9" w14:textId="77777777" w:rsidTr="00450770">
        <w:trPr>
          <w:jc w:val="center"/>
        </w:trPr>
        <w:tc>
          <w:tcPr>
            <w:tcW w:w="1606" w:type="dxa"/>
            <w:vAlign w:val="center"/>
          </w:tcPr>
          <w:p w14:paraId="10B40897" w14:textId="77777777" w:rsidR="00403E8B" w:rsidRPr="00B77A92" w:rsidRDefault="00403E8B" w:rsidP="00D343CC">
            <w:pPr>
              <w:pStyle w:val="Tabletext9"/>
              <w:spacing w:before="40" w:after="40"/>
            </w:pPr>
            <w:r w:rsidRPr="00B77A92">
              <w:t>1:180,000</w:t>
            </w:r>
          </w:p>
        </w:tc>
      </w:tr>
      <w:tr w:rsidR="00403E8B" w:rsidRPr="00B77A92" w14:paraId="6F3ACD1F" w14:textId="77777777" w:rsidTr="00450770">
        <w:trPr>
          <w:jc w:val="center"/>
        </w:trPr>
        <w:tc>
          <w:tcPr>
            <w:tcW w:w="1606" w:type="dxa"/>
            <w:vAlign w:val="center"/>
          </w:tcPr>
          <w:p w14:paraId="37E5354E" w14:textId="77777777" w:rsidR="00403E8B" w:rsidRPr="00B77A92" w:rsidRDefault="00403E8B" w:rsidP="00D343CC">
            <w:pPr>
              <w:pStyle w:val="Tabletext9"/>
              <w:spacing w:before="40" w:after="40"/>
            </w:pPr>
            <w:r w:rsidRPr="00B77A92">
              <w:t>1:90,000</w:t>
            </w:r>
          </w:p>
        </w:tc>
      </w:tr>
      <w:tr w:rsidR="00403E8B" w:rsidRPr="00B77A92" w14:paraId="3DB80D5D" w14:textId="77777777" w:rsidTr="00450770">
        <w:trPr>
          <w:jc w:val="center"/>
        </w:trPr>
        <w:tc>
          <w:tcPr>
            <w:tcW w:w="1606" w:type="dxa"/>
            <w:vAlign w:val="center"/>
          </w:tcPr>
          <w:p w14:paraId="3DDC0BA8" w14:textId="77777777" w:rsidR="00403E8B" w:rsidRPr="00B77A92" w:rsidRDefault="00403E8B" w:rsidP="00D343CC">
            <w:pPr>
              <w:pStyle w:val="Tabletext9"/>
              <w:spacing w:before="40" w:after="40"/>
            </w:pPr>
            <w:r w:rsidRPr="00B77A92">
              <w:t>1:45,000</w:t>
            </w:r>
          </w:p>
        </w:tc>
      </w:tr>
      <w:tr w:rsidR="00403E8B" w:rsidRPr="00B77A92" w14:paraId="77892907" w14:textId="77777777" w:rsidTr="00450770">
        <w:trPr>
          <w:jc w:val="center"/>
        </w:trPr>
        <w:tc>
          <w:tcPr>
            <w:tcW w:w="1606" w:type="dxa"/>
            <w:vAlign w:val="center"/>
          </w:tcPr>
          <w:p w14:paraId="58E580C0" w14:textId="77777777" w:rsidR="00403E8B" w:rsidRPr="00B77A92" w:rsidRDefault="00403E8B" w:rsidP="00D343CC">
            <w:pPr>
              <w:pStyle w:val="Tabletext9"/>
              <w:spacing w:before="40" w:after="40"/>
            </w:pPr>
            <w:r w:rsidRPr="00B77A92">
              <w:t>1:22,000</w:t>
            </w:r>
          </w:p>
        </w:tc>
      </w:tr>
      <w:tr w:rsidR="00403E8B" w:rsidRPr="00B77A92" w14:paraId="3821F3A8" w14:textId="77777777" w:rsidTr="00450770">
        <w:trPr>
          <w:jc w:val="center"/>
        </w:trPr>
        <w:tc>
          <w:tcPr>
            <w:tcW w:w="1606" w:type="dxa"/>
            <w:vAlign w:val="center"/>
          </w:tcPr>
          <w:p w14:paraId="63F7E53B" w14:textId="77777777" w:rsidR="00403E8B" w:rsidRPr="00B77A92" w:rsidRDefault="00403E8B" w:rsidP="00D343CC">
            <w:pPr>
              <w:pStyle w:val="Tabletext9"/>
              <w:spacing w:before="40" w:after="40"/>
            </w:pPr>
            <w:r w:rsidRPr="00B77A92">
              <w:t>1:12,000</w:t>
            </w:r>
          </w:p>
        </w:tc>
      </w:tr>
      <w:tr w:rsidR="00403E8B" w:rsidRPr="00B77A92" w14:paraId="0C86DA79" w14:textId="77777777" w:rsidTr="00450770">
        <w:trPr>
          <w:jc w:val="center"/>
        </w:trPr>
        <w:tc>
          <w:tcPr>
            <w:tcW w:w="1606" w:type="dxa"/>
            <w:vAlign w:val="center"/>
          </w:tcPr>
          <w:p w14:paraId="098D4B1A" w14:textId="77777777" w:rsidR="00403E8B" w:rsidRPr="00B77A92" w:rsidRDefault="00403E8B" w:rsidP="00D343CC">
            <w:pPr>
              <w:pStyle w:val="Tabletext9"/>
              <w:spacing w:before="40" w:after="40"/>
            </w:pPr>
            <w:r w:rsidRPr="00B77A92">
              <w:t>1:8,000</w:t>
            </w:r>
          </w:p>
        </w:tc>
      </w:tr>
      <w:tr w:rsidR="00403E8B" w:rsidRPr="00B77A92" w14:paraId="138B6175" w14:textId="77777777" w:rsidTr="00450770">
        <w:trPr>
          <w:jc w:val="center"/>
        </w:trPr>
        <w:tc>
          <w:tcPr>
            <w:tcW w:w="1606" w:type="dxa"/>
            <w:vAlign w:val="center"/>
          </w:tcPr>
          <w:p w14:paraId="2C780603" w14:textId="77777777" w:rsidR="00403E8B" w:rsidRPr="00B77A92" w:rsidRDefault="00403E8B" w:rsidP="00D343CC">
            <w:pPr>
              <w:pStyle w:val="Tabletext9"/>
              <w:spacing w:before="40" w:after="40"/>
            </w:pPr>
            <w:r w:rsidRPr="00B77A92">
              <w:t>1:4,000</w:t>
            </w:r>
          </w:p>
        </w:tc>
      </w:tr>
      <w:tr w:rsidR="00403E8B" w:rsidRPr="00B77A92" w14:paraId="102724EB" w14:textId="77777777" w:rsidTr="00450770">
        <w:trPr>
          <w:jc w:val="center"/>
        </w:trPr>
        <w:tc>
          <w:tcPr>
            <w:tcW w:w="1606" w:type="dxa"/>
            <w:vAlign w:val="center"/>
          </w:tcPr>
          <w:p w14:paraId="65267A1A" w14:textId="77777777" w:rsidR="00403E8B" w:rsidRPr="00B77A92" w:rsidRDefault="00403E8B" w:rsidP="00D343CC">
            <w:pPr>
              <w:pStyle w:val="Tabletext9"/>
              <w:spacing w:before="40" w:after="40"/>
            </w:pPr>
            <w:r w:rsidRPr="00B77A92">
              <w:t>1:3,000</w:t>
            </w:r>
          </w:p>
        </w:tc>
      </w:tr>
      <w:tr w:rsidR="00403E8B" w:rsidRPr="00B77A92" w14:paraId="0ACB638C" w14:textId="77777777" w:rsidTr="00450770">
        <w:trPr>
          <w:jc w:val="center"/>
        </w:trPr>
        <w:tc>
          <w:tcPr>
            <w:tcW w:w="1606" w:type="dxa"/>
            <w:vAlign w:val="center"/>
          </w:tcPr>
          <w:p w14:paraId="48C00D4F" w14:textId="77777777" w:rsidR="00403E8B" w:rsidRPr="00B77A92" w:rsidRDefault="00403E8B" w:rsidP="00D343CC">
            <w:pPr>
              <w:pStyle w:val="Tabletext9"/>
              <w:spacing w:before="40" w:after="40"/>
            </w:pPr>
            <w:r w:rsidRPr="00B77A92">
              <w:t>1:2,000</w:t>
            </w:r>
          </w:p>
        </w:tc>
      </w:tr>
      <w:tr w:rsidR="00403E8B" w:rsidRPr="00B77A92" w14:paraId="766A34F8" w14:textId="77777777" w:rsidTr="00450770">
        <w:trPr>
          <w:jc w:val="center"/>
        </w:trPr>
        <w:tc>
          <w:tcPr>
            <w:tcW w:w="1606" w:type="dxa"/>
            <w:vAlign w:val="center"/>
          </w:tcPr>
          <w:p w14:paraId="37B6AF27" w14:textId="77777777" w:rsidR="00403E8B" w:rsidRPr="00B77A92" w:rsidRDefault="00403E8B" w:rsidP="00D343CC">
            <w:pPr>
              <w:pStyle w:val="Tabletext9"/>
              <w:keepNext/>
              <w:spacing w:before="40" w:after="40"/>
            </w:pPr>
            <w:r w:rsidRPr="00B77A92">
              <w:t>1:1,000</w:t>
            </w:r>
          </w:p>
        </w:tc>
      </w:tr>
    </w:tbl>
    <w:p w14:paraId="5FF40CCF" w14:textId="57E6DDD9" w:rsidR="00403E8B" w:rsidRPr="00450770" w:rsidRDefault="00403E8B">
      <w:pPr>
        <w:pStyle w:val="BodyText"/>
        <w:spacing w:before="120" w:after="240"/>
        <w:jc w:val="center"/>
      </w:pPr>
      <w:r w:rsidRPr="00B77A92">
        <w:rPr>
          <w:b/>
          <w:i/>
          <w:sz w:val="16"/>
          <w:szCs w:val="16"/>
        </w:rPr>
        <w:t xml:space="preserve">Table </w:t>
      </w:r>
      <w:r w:rsidRPr="00B77A92">
        <w:rPr>
          <w:b/>
          <w:i/>
          <w:sz w:val="16"/>
          <w:szCs w:val="16"/>
        </w:rPr>
        <w:fldChar w:fldCharType="begin"/>
      </w:r>
      <w:r w:rsidRPr="00B77A92">
        <w:rPr>
          <w:b/>
          <w:i/>
          <w:sz w:val="16"/>
          <w:szCs w:val="16"/>
        </w:rPr>
        <w:instrText xml:space="preserve"> STYLEREF 1 \s </w:instrText>
      </w:r>
      <w:r w:rsidRPr="00B77A92">
        <w:rPr>
          <w:b/>
          <w:i/>
          <w:sz w:val="16"/>
          <w:szCs w:val="16"/>
        </w:rPr>
        <w:fldChar w:fldCharType="separate"/>
      </w:r>
      <w:r w:rsidR="000553AC">
        <w:rPr>
          <w:b/>
          <w:i/>
          <w:noProof/>
          <w:sz w:val="16"/>
          <w:szCs w:val="16"/>
        </w:rPr>
        <w:t>15</w:t>
      </w:r>
      <w:r w:rsidRPr="00B77A92">
        <w:rPr>
          <w:b/>
          <w:i/>
          <w:sz w:val="16"/>
          <w:szCs w:val="16"/>
        </w:rPr>
        <w:fldChar w:fldCharType="end"/>
      </w:r>
      <w:r w:rsidRPr="00B77A92">
        <w:rPr>
          <w:b/>
          <w:i/>
          <w:sz w:val="16"/>
          <w:szCs w:val="16"/>
        </w:rPr>
        <w:t xml:space="preserve">.5 - </w:t>
      </w:r>
      <w:r w:rsidRPr="00450770">
        <w:rPr>
          <w:i/>
          <w:iCs/>
        </w:rPr>
        <w:t>minimumDisplayScale</w:t>
      </w:r>
      <w:r w:rsidRPr="00450770">
        <w:t xml:space="preserve"> and </w:t>
      </w:r>
      <w:r w:rsidRPr="00450770">
        <w:rPr>
          <w:i/>
          <w:iCs/>
        </w:rPr>
        <w:t>optimumDisplayScale</w:t>
      </w:r>
      <w:r w:rsidRPr="00450770">
        <w:t xml:space="preserve"> values</w:t>
      </w:r>
    </w:p>
    <w:p w14:paraId="4B3D614C" w14:textId="6C2C95F2" w:rsidR="00CF374E" w:rsidRPr="00B812CA" w:rsidRDefault="00CF374E" w:rsidP="00450770">
      <w:pPr>
        <w:pStyle w:val="BodyText"/>
        <w:spacing w:before="120" w:after="240"/>
        <w:rPr>
          <w:bCs/>
          <w:iCs/>
        </w:rPr>
      </w:pPr>
      <w:r w:rsidRPr="00E567B0">
        <w:rPr>
          <w:bCs/>
          <w:iCs/>
          <w:sz w:val="20"/>
        </w:rPr>
        <w:t>The ordering</w:t>
      </w:r>
      <w:r w:rsidR="00045787" w:rsidRPr="00E567B0">
        <w:rPr>
          <w:bCs/>
          <w:iCs/>
          <w:sz w:val="20"/>
        </w:rPr>
        <w:t xml:space="preserve"> and selection</w:t>
      </w:r>
      <w:r w:rsidRPr="00E567B0">
        <w:rPr>
          <w:bCs/>
          <w:iCs/>
          <w:sz w:val="20"/>
        </w:rPr>
        <w:t xml:space="preserve"> of </w:t>
      </w:r>
      <w:r w:rsidRPr="00E567B0">
        <w:rPr>
          <w:b/>
          <w:iCs/>
          <w:sz w:val="20"/>
        </w:rPr>
        <w:t>Data Coverage</w:t>
      </w:r>
      <w:r w:rsidRPr="00E567B0">
        <w:rPr>
          <w:bCs/>
          <w:iCs/>
          <w:sz w:val="20"/>
        </w:rPr>
        <w:t xml:space="preserve"> features by Data Scale, prior to S-101 portrayal is defined fully in</w:t>
      </w:r>
      <w:del w:id="783" w:author="Jonathan Pritchard" w:date="2025-03-25T05:42:00Z" w16du:dateUtc="2025-03-25T04:42:00Z">
        <w:r w:rsidR="00E567B0" w:rsidRPr="002D7DEE" w:rsidDel="004A6E2D">
          <w:rPr>
            <w:bCs/>
            <w:iCs/>
            <w:sz w:val="20"/>
          </w:rPr>
          <w:delText xml:space="preserve"> </w:delText>
        </w:r>
      </w:del>
      <w:r w:rsidR="00E567B0" w:rsidRPr="002D7DEE">
        <w:rPr>
          <w:bCs/>
          <w:iCs/>
          <w:sz w:val="20"/>
        </w:rPr>
        <w:t xml:space="preserve"> </w:t>
      </w:r>
      <w:r w:rsidR="00E567B0" w:rsidRPr="002D7DEE">
        <w:rPr>
          <w:bCs/>
          <w:iCs/>
          <w:sz w:val="22"/>
          <w:szCs w:val="22"/>
          <w:highlight w:val="yellow"/>
        </w:rPr>
        <w:fldChar w:fldCharType="begin"/>
      </w:r>
      <w:r w:rsidR="00E567B0" w:rsidRPr="002D7DEE">
        <w:rPr>
          <w:bCs/>
          <w:iCs/>
          <w:sz w:val="22"/>
          <w:szCs w:val="22"/>
          <w:highlight w:val="yellow"/>
        </w:rPr>
        <w:instrText xml:space="preserve"> REF _Ref188629910 \h </w:instrText>
      </w:r>
      <w:r w:rsidR="00E567B0">
        <w:rPr>
          <w:bCs/>
          <w:iCs/>
          <w:sz w:val="22"/>
          <w:szCs w:val="22"/>
          <w:highlight w:val="yellow"/>
        </w:rPr>
        <w:instrText xml:space="preserve"> \* MERGEFORMAT </w:instrText>
      </w:r>
      <w:r w:rsidR="00E567B0" w:rsidRPr="002D7DEE">
        <w:rPr>
          <w:bCs/>
          <w:iCs/>
          <w:sz w:val="22"/>
          <w:szCs w:val="22"/>
          <w:highlight w:val="yellow"/>
        </w:rPr>
      </w:r>
      <w:r w:rsidR="00E567B0" w:rsidRPr="002D7DEE">
        <w:rPr>
          <w:bCs/>
          <w:iCs/>
          <w:sz w:val="22"/>
          <w:szCs w:val="22"/>
          <w:highlight w:val="yellow"/>
        </w:rPr>
        <w:fldChar w:fldCharType="separate"/>
      </w:r>
      <w:r w:rsidR="00E567B0" w:rsidRPr="002D7DEE">
        <w:rPr>
          <w:sz w:val="20"/>
          <w:szCs w:val="22"/>
        </w:rPr>
        <w:t xml:space="preserve">Appendix E – </w:t>
      </w:r>
      <w:r w:rsidR="00E567B0" w:rsidRPr="002D7DEE">
        <w:rPr>
          <w:sz w:val="20"/>
          <w:szCs w:val="22"/>
          <w:lang w:val="en-US"/>
        </w:rPr>
        <w:t>Dataset Loading and Display (Rendering) Algorithms</w:t>
      </w:r>
      <w:r w:rsidR="00E567B0" w:rsidRPr="002D7DEE">
        <w:rPr>
          <w:bCs/>
          <w:iCs/>
          <w:sz w:val="22"/>
          <w:szCs w:val="22"/>
          <w:highlight w:val="yellow"/>
        </w:rPr>
        <w:fldChar w:fldCharType="end"/>
      </w:r>
      <w:r w:rsidR="00931344" w:rsidRPr="002D7DEE">
        <w:rPr>
          <w:bCs/>
          <w:iCs/>
          <w:sz w:val="22"/>
          <w:szCs w:val="22"/>
        </w:rPr>
        <w:t>.</w:t>
      </w:r>
    </w:p>
    <w:p w14:paraId="71EEBD7C" w14:textId="543F29A9" w:rsidR="00FF1663" w:rsidRDefault="00FF1663" w:rsidP="002D7DEE">
      <w:pPr>
        <w:pStyle w:val="Heading2"/>
      </w:pPr>
      <w:bookmarkStart w:id="784" w:name="_Toc175130208"/>
      <w:bookmarkStart w:id="785" w:name="_Ref192503285"/>
      <w:bookmarkStart w:id="786" w:name="_Ref49483442"/>
      <w:bookmarkStart w:id="787" w:name="_Toc194067110"/>
      <w:bookmarkEnd w:id="784"/>
      <w:r w:rsidRPr="00DB7CFE">
        <w:t>Display</w:t>
      </w:r>
      <w:r>
        <w:t xml:space="preserve"> of Non-ENC data layers</w:t>
      </w:r>
      <w:bookmarkEnd w:id="785"/>
      <w:bookmarkEnd w:id="787"/>
      <w:r>
        <w:t xml:space="preserve"> </w:t>
      </w:r>
    </w:p>
    <w:p w14:paraId="2D88D1E3" w14:textId="77777777" w:rsidR="00E4615A" w:rsidRDefault="00FF1663" w:rsidP="002D7DEE">
      <w:pPr>
        <w:spacing w:after="120" w:line="276" w:lineRule="auto"/>
        <w:jc w:val="both"/>
        <w:rPr>
          <w:ins w:id="788" w:author="jon pritchard" w:date="2025-03-28T15:35:00Z" w16du:dateUtc="2025-03-28T14:35:00Z"/>
        </w:rPr>
      </w:pPr>
      <w:r>
        <w:t>Non-ENC data layers may not contain DataCoverage features. Where the dataset discovery metadata entries for non-ENC datasets contains v</w:t>
      </w:r>
      <w:r w:rsidRPr="00450770">
        <w:t xml:space="preserve">alues </w:t>
      </w:r>
      <w:del w:id="789" w:author="Grant, David M (52400) CIV USN NIWC ATLANTIC VA (USA)" w:date="2025-02-24T13:06:00Z" w16du:dateUtc="2025-02-24T18:06:00Z">
        <w:r w:rsidRPr="002D7DEE" w:rsidDel="00461728">
          <w:rPr>
            <w:b/>
            <w:bCs/>
            <w:i/>
            <w:iCs/>
          </w:rPr>
          <w:delText>minimumdisplayScale</w:delText>
        </w:r>
        <w:r w:rsidDel="00461728">
          <w:delText xml:space="preserve"> </w:delText>
        </w:r>
      </w:del>
      <w:ins w:id="790" w:author="Grant, David M (52400) CIV USN NIWC ATLANTIC VA (USA)" w:date="2025-02-24T13:06:00Z" w16du:dateUtc="2025-02-24T18:06:00Z">
        <w:r w:rsidR="00461728" w:rsidRPr="002D7DEE">
          <w:rPr>
            <w:b/>
            <w:bCs/>
            <w:i/>
            <w:iCs/>
          </w:rPr>
          <w:t>minimum</w:t>
        </w:r>
        <w:r w:rsidR="00461728">
          <w:rPr>
            <w:b/>
            <w:bCs/>
            <w:i/>
            <w:iCs/>
          </w:rPr>
          <w:t>D</w:t>
        </w:r>
        <w:r w:rsidR="00461728" w:rsidRPr="002D7DEE">
          <w:rPr>
            <w:b/>
            <w:bCs/>
            <w:i/>
            <w:iCs/>
          </w:rPr>
          <w:t>isplayScale</w:t>
        </w:r>
        <w:r w:rsidR="00461728">
          <w:t xml:space="preserve"> </w:t>
        </w:r>
      </w:ins>
      <w:r>
        <w:t>and</w:t>
      </w:r>
      <w:r w:rsidRPr="00450770">
        <w:t xml:space="preserve"> </w:t>
      </w:r>
      <w:r w:rsidR="00E567B0">
        <w:rPr>
          <w:b/>
          <w:bCs/>
          <w:i/>
          <w:iCs/>
        </w:rPr>
        <w:t>m</w:t>
      </w:r>
      <w:r w:rsidRPr="002D7DEE">
        <w:rPr>
          <w:b/>
          <w:bCs/>
          <w:i/>
          <w:iCs/>
        </w:rPr>
        <w:t>aximumDisplayScale</w:t>
      </w:r>
      <w:r>
        <w:t xml:space="preserve"> these </w:t>
      </w:r>
      <w:r w:rsidRPr="00450770">
        <w:t xml:space="preserve">values define the range of </w:t>
      </w:r>
      <w:r>
        <w:t xml:space="preserve">display </w:t>
      </w:r>
      <w:r w:rsidRPr="00450770">
        <w:t xml:space="preserve">scales </w:t>
      </w:r>
      <w:r>
        <w:t>for</w:t>
      </w:r>
      <w:r w:rsidRPr="00450770">
        <w:t xml:space="preserve"> which </w:t>
      </w:r>
      <w:r>
        <w:t>a non-</w:t>
      </w:r>
      <w:r w:rsidRPr="00450770">
        <w:t xml:space="preserve">ENC </w:t>
      </w:r>
      <w:r>
        <w:t>dataset</w:t>
      </w:r>
      <w:r w:rsidRPr="00450770">
        <w:t xml:space="preserve"> </w:t>
      </w:r>
      <w:del w:id="791" w:author="Grant, David M (52400) CIV USN NIWC ATLANTIC VA (USA)" w:date="2025-02-24T13:06:00Z" w16du:dateUtc="2025-02-24T18:06:00Z">
        <w:r w:rsidRPr="00450770" w:rsidDel="00C60E86">
          <w:delText>m</w:delText>
        </w:r>
        <w:r w:rsidDel="00C60E86">
          <w:delText>ust</w:delText>
        </w:r>
        <w:r w:rsidRPr="00450770" w:rsidDel="00C60E86">
          <w:delText xml:space="preserve"> </w:delText>
        </w:r>
      </w:del>
      <w:ins w:id="792" w:author="Grant, David M (52400) CIV USN NIWC ATLANTIC VA (USA)" w:date="2025-02-24T13:06:00Z" w16du:dateUtc="2025-02-24T18:06:00Z">
        <w:r w:rsidR="00C60E86">
          <w:t>is intended to</w:t>
        </w:r>
        <w:r w:rsidR="00C60E86" w:rsidRPr="00450770">
          <w:t xml:space="preserve"> </w:t>
        </w:r>
      </w:ins>
      <w:r w:rsidRPr="00450770">
        <w:t>be displayed.</w:t>
      </w:r>
      <w:r>
        <w:t xml:space="preserve"> </w:t>
      </w:r>
    </w:p>
    <w:p w14:paraId="3BB770A1" w14:textId="77777777" w:rsidR="00E4615A" w:rsidRDefault="00E4615A" w:rsidP="002D7DEE">
      <w:pPr>
        <w:spacing w:after="120" w:line="276" w:lineRule="auto"/>
        <w:jc w:val="both"/>
        <w:rPr>
          <w:ins w:id="793" w:author="jon pritchard" w:date="2025-03-28T15:36:00Z" w16du:dateUtc="2025-03-28T14:36:00Z"/>
        </w:rPr>
      </w:pPr>
      <w:ins w:id="794" w:author="jon pritchard" w:date="2025-03-28T15:35:00Z" w16du:dateUtc="2025-03-28T14:35:00Z">
        <w:r>
          <w:t>Where the dataset discovery metadata do not contain va</w:t>
        </w:r>
      </w:ins>
      <w:ins w:id="795" w:author="jon pritchard" w:date="2025-03-28T15:36:00Z" w16du:dateUtc="2025-03-28T14:36:00Z">
        <w:r>
          <w:t>lues for minimumDisplayScale and maximumDisplayScale the ECDIS must</w:t>
        </w:r>
      </w:ins>
      <w:ins w:id="796" w:author="jon pritchard" w:date="2025-03-28T15:35:00Z" w16du:dateUtc="2025-03-28T14:35:00Z">
        <w:r w:rsidR="00304B37" w:rsidRPr="00304B37">
          <w:t xml:space="preserve"> display</w:t>
        </w:r>
      </w:ins>
      <w:ins w:id="797" w:author="jon pritchard" w:date="2025-03-28T15:36:00Z" w16du:dateUtc="2025-03-28T14:36:00Z">
        <w:r>
          <w:t xml:space="preserve"> the dataset</w:t>
        </w:r>
      </w:ins>
      <w:ins w:id="798" w:author="jon pritchard" w:date="2025-03-28T15:35:00Z" w16du:dateUtc="2025-03-28T14:35:00Z">
        <w:r w:rsidR="00304B37" w:rsidRPr="00304B37">
          <w:t xml:space="preserve"> by default but may drop display in the interests of system resources</w:t>
        </w:r>
        <w:r w:rsidR="00304B37">
          <w:t xml:space="preserve">. </w:t>
        </w:r>
      </w:ins>
    </w:p>
    <w:p w14:paraId="5FEFB5A4" w14:textId="7D6C3843" w:rsidR="00FF1663" w:rsidRPr="00450770" w:rsidRDefault="00FF1663" w:rsidP="002D7DEE">
      <w:pPr>
        <w:spacing w:after="120" w:line="276" w:lineRule="auto"/>
        <w:jc w:val="both"/>
      </w:pPr>
      <w:r>
        <w:t xml:space="preserve">There is no algorithm defined for the selection and rendering of non-ENC </w:t>
      </w:r>
      <w:del w:id="799" w:author="Grant, David M (52400) CIV USN NIWC ATLANTIC VA (USA)" w:date="2025-02-24T13:22:00Z" w16du:dateUtc="2025-02-24T18:22:00Z">
        <w:r w:rsidDel="00BB1D20">
          <w:delText>coverage</w:delText>
        </w:r>
      </w:del>
      <w:ins w:id="800" w:author="Grant, David M (52400) CIV USN NIWC ATLANTIC VA (USA)" w:date="2025-02-24T13:22:00Z" w16du:dateUtc="2025-02-24T18:22:00Z">
        <w:r w:rsidR="00BB1D20">
          <w:t>data</w:t>
        </w:r>
      </w:ins>
      <w:r>
        <w:t>.</w:t>
      </w:r>
    </w:p>
    <w:p w14:paraId="07D20E6D" w14:textId="77777777" w:rsidR="00FF1663" w:rsidRPr="00FF1663" w:rsidRDefault="00FF1663" w:rsidP="002D7DEE"/>
    <w:p w14:paraId="4B8E4439" w14:textId="444DA639" w:rsidR="002A10D2" w:rsidRPr="00450770" w:rsidRDefault="002A10D2" w:rsidP="002D7DEE">
      <w:pPr>
        <w:pStyle w:val="Heading2"/>
      </w:pPr>
      <w:bookmarkStart w:id="801" w:name="_Ref188968037"/>
      <w:bookmarkStart w:id="802" w:name="_Toc194067111"/>
      <w:r w:rsidRPr="00450770">
        <w:t>Overscale</w:t>
      </w:r>
      <w:bookmarkEnd w:id="786"/>
      <w:bookmarkEnd w:id="801"/>
      <w:bookmarkEnd w:id="802"/>
    </w:p>
    <w:p w14:paraId="2BDC2A75" w14:textId="282BDB88" w:rsidR="002A10D2" w:rsidRPr="00450770" w:rsidRDefault="003910B7" w:rsidP="002D7DEE">
      <w:pPr>
        <w:spacing w:after="120" w:line="276" w:lineRule="auto"/>
        <w:jc w:val="both"/>
      </w:pPr>
      <w:commentRangeStart w:id="803"/>
      <w:ins w:id="804" w:author="Grant, David M (52400) CIV USN NIWC ATLANTIC VA (USA)" w:date="2025-02-24T13:23:00Z" w16du:dateUtc="2025-02-24T18:23:00Z">
        <w:r>
          <w:t xml:space="preserve">Data is </w:t>
        </w:r>
      </w:ins>
      <w:del w:id="805" w:author="Grant, David M (52400) CIV USN NIWC ATLANTIC VA (USA)" w:date="2025-02-24T13:23:00Z" w16du:dateUtc="2025-02-24T18:23:00Z">
        <w:r w:rsidR="002A10D2" w:rsidRPr="00E567B0" w:rsidDel="003910B7">
          <w:delText>O</w:delText>
        </w:r>
      </w:del>
      <w:ins w:id="806" w:author="Grant, David M (52400) CIV USN NIWC ATLANTIC VA (USA)" w:date="2025-02-24T13:24:00Z" w16du:dateUtc="2025-02-24T18:24:00Z">
        <w:r>
          <w:t>o</w:t>
        </w:r>
      </w:ins>
      <w:r w:rsidR="002A10D2" w:rsidRPr="00E567B0">
        <w:t xml:space="preserve">verscale </w:t>
      </w:r>
      <w:ins w:id="807" w:author="Grant, David M (52400) CIV USN NIWC ATLANTIC VA (USA)" w:date="2025-02-24T13:24:00Z" w16du:dateUtc="2025-02-24T18:24:00Z">
        <w:r>
          <w:t xml:space="preserve">when displayed </w:t>
        </w:r>
        <w:r w:rsidR="00DF3289">
          <w:t xml:space="preserve">at a scale </w:t>
        </w:r>
      </w:ins>
      <w:del w:id="808" w:author="Grant, David M (52400) CIV USN NIWC ATLANTIC VA (USA)" w:date="2025-02-24T13:24:00Z" w16du:dateUtc="2025-02-24T18:24:00Z">
        <w:r w:rsidR="002A10D2" w:rsidRPr="00E567B0" w:rsidDel="00DF3289">
          <w:delText xml:space="preserve">is where the mariner has zoomed </w:delText>
        </w:r>
      </w:del>
      <w:r w:rsidR="002A10D2" w:rsidRPr="00E567B0">
        <w:t xml:space="preserve">larger than </w:t>
      </w:r>
      <w:del w:id="809" w:author="Grant, David M (52400) CIV USN NIWC ATLANTIC VA (USA)" w:date="2025-02-24T13:33:00Z" w16du:dateUtc="2025-02-24T18:33:00Z">
        <w:r w:rsidR="002A10D2" w:rsidRPr="00E567B0" w:rsidDel="00F85690">
          <w:delText>the largest</w:delText>
        </w:r>
      </w:del>
      <w:ins w:id="810" w:author="Grant, David M (52400) CIV USN NIWC ATLANTIC VA (USA)" w:date="2025-02-24T13:33:00Z" w16du:dateUtc="2025-02-24T18:33:00Z">
        <w:r w:rsidR="00F85690">
          <w:t>its</w:t>
        </w:r>
      </w:ins>
      <w:r w:rsidR="002A10D2" w:rsidRPr="00E567B0">
        <w:t xml:space="preserve"> </w:t>
      </w:r>
      <w:r w:rsidR="00045787" w:rsidRPr="002D7DEE">
        <w:rPr>
          <w:b/>
          <w:bCs/>
          <w:i/>
          <w:iCs/>
        </w:rPr>
        <w:t>optimum</w:t>
      </w:r>
      <w:r w:rsidR="002A10D2" w:rsidRPr="002D7DEE">
        <w:rPr>
          <w:b/>
          <w:bCs/>
          <w:i/>
          <w:iCs/>
        </w:rPr>
        <w:t>DisplayScale</w:t>
      </w:r>
      <w:del w:id="811" w:author="Grant, David M (52400) CIV USN NIWC ATLANTIC VA (USA)" w:date="2025-02-24T13:33:00Z" w16du:dateUtc="2025-02-24T18:33:00Z">
        <w:r w:rsidR="002A10D2" w:rsidRPr="00E567B0" w:rsidDel="006F52D1">
          <w:delText xml:space="preserve"> of the ENC data</w:delText>
        </w:r>
        <w:r w:rsidR="00C72695" w:rsidDel="006F52D1">
          <w:delText xml:space="preserve"> coverage</w:delText>
        </w:r>
        <w:r w:rsidR="002A10D2" w:rsidRPr="00E567B0" w:rsidDel="006F52D1">
          <w:delText xml:space="preserve"> that is shown in the mariner’s viewing window</w:delText>
        </w:r>
      </w:del>
      <w:r w:rsidR="002A10D2" w:rsidRPr="00E567B0">
        <w:t>.</w:t>
      </w:r>
      <w:commentRangeEnd w:id="803"/>
      <w:r w:rsidR="007E2E86">
        <w:rPr>
          <w:rStyle w:val="CommentReference"/>
        </w:rPr>
        <w:commentReference w:id="803"/>
      </w:r>
    </w:p>
    <w:p w14:paraId="385585A0" w14:textId="6EE80300" w:rsidR="002A10D2" w:rsidRPr="00450770" w:rsidRDefault="002A10D2" w:rsidP="00024B10">
      <w:pPr>
        <w:pStyle w:val="Heading4"/>
      </w:pPr>
      <w:r w:rsidRPr="00450770">
        <w:t>Overscale Indication</w:t>
      </w:r>
    </w:p>
    <w:p w14:paraId="43F40AAA" w14:textId="14AF921E" w:rsidR="002A10D2" w:rsidRPr="00450770" w:rsidRDefault="002A10D2" w:rsidP="00916A2A">
      <w:pPr>
        <w:spacing w:after="120" w:line="240" w:lineRule="auto"/>
        <w:jc w:val="both"/>
      </w:pPr>
      <w:r w:rsidRPr="00450770">
        <w:t xml:space="preserve">The overscale indication is intended to remind the mariner that </w:t>
      </w:r>
      <w:del w:id="812" w:author="Grant, David M (52400) CIV USN NIWC ATLANTIC VA (USA)" w:date="2025-02-24T13:07:00Z" w16du:dateUtc="2025-02-24T18:07:00Z">
        <w:r w:rsidRPr="00450770" w:rsidDel="00862560">
          <w:delText xml:space="preserve">the size of </w:delText>
        </w:r>
      </w:del>
      <w:r w:rsidRPr="00450770">
        <w:t xml:space="preserve">chart errors </w:t>
      </w:r>
      <w:del w:id="813" w:author="Grant, David M (52400) CIV USN NIWC ATLANTIC VA (USA)" w:date="2025-02-24T13:07:00Z" w16du:dateUtc="2025-02-24T18:07:00Z">
        <w:r w:rsidR="00916A2A" w:rsidRPr="00450770" w:rsidDel="00862560">
          <w:delText xml:space="preserve">is </w:delText>
        </w:r>
      </w:del>
      <w:ins w:id="814" w:author="Grant, David M (52400) CIV USN NIWC ATLANTIC VA (USA)" w:date="2025-02-24T13:07:00Z" w16du:dateUtc="2025-02-24T18:07:00Z">
        <w:r w:rsidR="00862560">
          <w:t>are</w:t>
        </w:r>
        <w:r w:rsidR="00862560" w:rsidRPr="00450770">
          <w:t xml:space="preserve"> </w:t>
        </w:r>
      </w:ins>
      <w:r w:rsidR="00916A2A" w:rsidRPr="00450770">
        <w:t xml:space="preserve">magnified </w:t>
      </w:r>
      <w:del w:id="815" w:author="Grant, David M (52400) CIV USN NIWC ATLANTIC VA (USA)" w:date="2025-02-24T13:33:00Z" w16du:dateUtc="2025-02-24T18:33:00Z">
        <w:r w:rsidR="00916A2A" w:rsidRPr="00450770" w:rsidDel="006F52D1">
          <w:delText xml:space="preserve">when </w:delText>
        </w:r>
      </w:del>
      <w:ins w:id="816" w:author="Grant, David M (52400) CIV USN NIWC ATLANTIC VA (USA)" w:date="2025-02-24T13:33:00Z" w16du:dateUtc="2025-02-24T18:33:00Z">
        <w:r w:rsidR="006F52D1">
          <w:t>as</w:t>
        </w:r>
        <w:r w:rsidR="006F52D1" w:rsidRPr="00450770">
          <w:t xml:space="preserve"> </w:t>
        </w:r>
      </w:ins>
      <w:r w:rsidR="00916A2A" w:rsidRPr="00450770">
        <w:t>the</w:t>
      </w:r>
      <w:del w:id="817" w:author="Grant, David M (52400) CIV USN NIWC ATLANTIC VA (USA)" w:date="2025-02-24T13:33:00Z" w16du:dateUtc="2025-02-24T18:33:00Z">
        <w:r w:rsidR="00916A2A" w:rsidRPr="00450770" w:rsidDel="006F52D1">
          <w:delText>y</w:delText>
        </w:r>
      </w:del>
      <w:r w:rsidR="00916A2A" w:rsidRPr="00450770">
        <w:t xml:space="preserve"> </w:t>
      </w:r>
      <w:del w:id="818" w:author="Grant, David M (52400) CIV USN NIWC ATLANTIC VA (USA)" w:date="2025-02-24T13:33:00Z" w16du:dateUtc="2025-02-24T18:33:00Z">
        <w:r w:rsidR="00916A2A" w:rsidRPr="00450770" w:rsidDel="006F52D1">
          <w:delText>increase</w:delText>
        </w:r>
        <w:r w:rsidRPr="00450770" w:rsidDel="006F52D1">
          <w:delText xml:space="preserve"> the </w:delText>
        </w:r>
      </w:del>
      <w:r w:rsidRPr="00450770">
        <w:t>display scale</w:t>
      </w:r>
      <w:ins w:id="819" w:author="Grant, David M (52400) CIV USN NIWC ATLANTIC VA (USA)" w:date="2025-02-24T13:33:00Z" w16du:dateUtc="2025-02-24T18:33:00Z">
        <w:r w:rsidR="006F52D1">
          <w:t xml:space="preserve"> is increased</w:t>
        </w:r>
      </w:ins>
      <w:r w:rsidRPr="00450770">
        <w:t>.</w:t>
      </w:r>
      <w:r w:rsidR="008972A2">
        <w:t xml:space="preserve"> </w:t>
      </w:r>
      <w:r w:rsidRPr="00450770">
        <w:t xml:space="preserve">A 1 mm error at </w:t>
      </w:r>
      <w:del w:id="820" w:author="Grant, David M (52400) CIV USN NIWC ATLANTIC VA (USA)" w:date="2025-02-24T13:08:00Z" w16du:dateUtc="2025-02-24T18:08:00Z">
        <w:r w:rsidRPr="002D7DEE" w:rsidDel="00C03878">
          <w:rPr>
            <w:b/>
            <w:bCs/>
            <w:i/>
            <w:iCs/>
          </w:rPr>
          <w:delText>maximumDisplayScale</w:delText>
        </w:r>
        <w:r w:rsidRPr="00450770" w:rsidDel="00C03878">
          <w:delText xml:space="preserve"> </w:delText>
        </w:r>
      </w:del>
      <w:ins w:id="821" w:author="Grant, David M (52400) CIV USN NIWC ATLANTIC VA (USA)" w:date="2025-02-24T13:08:00Z" w16du:dateUtc="2025-02-24T18:08:00Z">
        <w:r w:rsidR="00C03878" w:rsidRPr="00C03878">
          <w:t>a display scale</w:t>
        </w:r>
        <w:r w:rsidR="00C03878" w:rsidRPr="00450770">
          <w:t xml:space="preserve"> </w:t>
        </w:r>
      </w:ins>
      <w:r w:rsidRPr="00450770">
        <w:t>of 1</w:t>
      </w:r>
      <w:ins w:id="822" w:author="Grant, David M (52400) CIV USN NIWC ATLANTIC VA (USA)" w:date="2025-02-24T13:34:00Z" w16du:dateUtc="2025-02-24T18:34:00Z">
        <w:r w:rsidR="00317CE2">
          <w:t>:</w:t>
        </w:r>
      </w:ins>
      <w:del w:id="823" w:author="Grant, David M (52400) CIV USN NIWC ATLANTIC VA (USA)" w:date="2025-02-24T13:34:00Z" w16du:dateUtc="2025-02-24T18:34:00Z">
        <w:r w:rsidRPr="00450770" w:rsidDel="00317CE2">
          <w:delText>/</w:delText>
        </w:r>
      </w:del>
      <w:r w:rsidRPr="00450770">
        <w:t>20,000</w:t>
      </w:r>
      <w:r w:rsidR="0042425D" w:rsidRPr="00450770">
        <w:t xml:space="preserve"> </w:t>
      </w:r>
      <w:r w:rsidRPr="00450770">
        <w:t>becomes a 1.3 mm error at a display scale of 1</w:t>
      </w:r>
      <w:ins w:id="824" w:author="Grant, David M (52400) CIV USN NIWC ATLANTIC VA (USA)" w:date="2025-02-24T13:34:00Z" w16du:dateUtc="2025-02-24T18:34:00Z">
        <w:r w:rsidR="00317CE2">
          <w:t>:</w:t>
        </w:r>
      </w:ins>
      <w:del w:id="825" w:author="Grant, David M (52400) CIV USN NIWC ATLANTIC VA (USA)" w:date="2025-02-24T13:34:00Z" w16du:dateUtc="2025-02-24T18:34:00Z">
        <w:r w:rsidRPr="00450770" w:rsidDel="00317CE2">
          <w:delText>/</w:delText>
        </w:r>
      </w:del>
      <w:r w:rsidRPr="00450770">
        <w:t>15,000 and a 2 mm error at 1</w:t>
      </w:r>
      <w:ins w:id="826" w:author="Grant, David M (52400) CIV USN NIWC ATLANTIC VA (USA)" w:date="2025-02-24T13:34:00Z" w16du:dateUtc="2025-02-24T18:34:00Z">
        <w:r w:rsidR="00317CE2">
          <w:t>:</w:t>
        </w:r>
      </w:ins>
      <w:del w:id="827" w:author="Grant, David M (52400) CIV USN NIWC ATLANTIC VA (USA)" w:date="2025-02-24T13:34:00Z" w16du:dateUtc="2025-02-24T18:34:00Z">
        <w:r w:rsidRPr="00450770" w:rsidDel="00317CE2">
          <w:delText>/</w:delText>
        </w:r>
      </w:del>
      <w:r w:rsidRPr="00450770">
        <w:t>10,000.</w:t>
      </w:r>
      <w:r w:rsidR="00C72695">
        <w:t xml:space="preserve"> The overscale indication is specific to ENC portrayal.</w:t>
      </w:r>
    </w:p>
    <w:p w14:paraId="48C5242F" w14:textId="3CA2776A" w:rsidR="00B73DF0" w:rsidRPr="00450770" w:rsidRDefault="002A10D2" w:rsidP="00916A2A">
      <w:pPr>
        <w:spacing w:after="120" w:line="240" w:lineRule="auto"/>
        <w:jc w:val="both"/>
      </w:pPr>
      <w:r w:rsidRPr="00450770">
        <w:t xml:space="preserve">The overscale factor </w:t>
      </w:r>
      <w:r w:rsidRPr="002D7DEE">
        <w:t>must</w:t>
      </w:r>
      <w:r w:rsidRPr="00450770">
        <w:t xml:space="preserve"> be calculated as</w:t>
      </w:r>
      <w:r w:rsidR="0042425D" w:rsidRPr="00450770">
        <w:t xml:space="preserve"> </w:t>
      </w:r>
      <w:r w:rsidR="00C72695">
        <w:t>:</w:t>
      </w:r>
    </w:p>
    <w:p w14:paraId="2DA6716C" w14:textId="43975734" w:rsidR="00B73DF0" w:rsidRPr="00450770" w:rsidRDefault="002A10D2" w:rsidP="00916A2A">
      <w:pPr>
        <w:spacing w:after="120" w:line="240" w:lineRule="auto"/>
        <w:jc w:val="both"/>
      </w:pPr>
      <w:r w:rsidRPr="00450770">
        <w:t xml:space="preserve">[denominator of the </w:t>
      </w:r>
      <w:r w:rsidR="00BB7133" w:rsidRPr="002D7DEE">
        <w:rPr>
          <w:b/>
          <w:bCs/>
          <w:i/>
          <w:iCs/>
        </w:rPr>
        <w:t>optimum</w:t>
      </w:r>
      <w:r w:rsidRPr="002D7DEE">
        <w:rPr>
          <w:b/>
          <w:bCs/>
          <w:i/>
          <w:iCs/>
        </w:rPr>
        <w:t>DisplayScale</w:t>
      </w:r>
      <w:r w:rsidRPr="00450770">
        <w:t>] / [denominator of the mariner</w:t>
      </w:r>
      <w:r w:rsidR="005D2986">
        <w:t>’</w:t>
      </w:r>
      <w:r w:rsidRPr="00450770">
        <w:t>s selected viewing scale]</w:t>
      </w:r>
    </w:p>
    <w:p w14:paraId="0449F6CD" w14:textId="43A4D951" w:rsidR="002A10D2" w:rsidRPr="00450770" w:rsidRDefault="00B73DF0" w:rsidP="00916A2A">
      <w:pPr>
        <w:spacing w:after="120" w:line="240" w:lineRule="auto"/>
        <w:jc w:val="both"/>
      </w:pPr>
      <w:r w:rsidRPr="00450770">
        <w:t xml:space="preserve">and </w:t>
      </w:r>
      <w:r w:rsidR="002A10D2" w:rsidRPr="00450770">
        <w:t>expressed as, for example "X1.3", or "X2" (using the figures in the example above.)</w:t>
      </w:r>
      <w:r w:rsidR="0042425D" w:rsidRPr="00450770">
        <w:t xml:space="preserve"> </w:t>
      </w:r>
    </w:p>
    <w:p w14:paraId="248DBE30" w14:textId="6CEB488C" w:rsidR="002A10D2" w:rsidRPr="00BB7133" w:rsidRDefault="00045787" w:rsidP="00916A2A">
      <w:pPr>
        <w:spacing w:after="120" w:line="240" w:lineRule="auto"/>
        <w:jc w:val="both"/>
      </w:pPr>
      <w:r>
        <w:t>When the overscale factor is &gt; 1 it must</w:t>
      </w:r>
      <w:r w:rsidR="002A10D2" w:rsidRPr="00450770">
        <w:t xml:space="preserve"> be indicated on the same screen as the chart </w:t>
      </w:r>
      <w:r w:rsidR="002A10D2" w:rsidRPr="00BB7133">
        <w:t>display, and treated as display base.</w:t>
      </w:r>
      <w:r w:rsidR="0042425D" w:rsidRPr="00BB7133">
        <w:t xml:space="preserve"> </w:t>
      </w:r>
      <w:r w:rsidR="002A10D2" w:rsidRPr="00BB7133">
        <w:t>Use colour SCLBR.</w:t>
      </w:r>
    </w:p>
    <w:p w14:paraId="6CC5F540" w14:textId="55438A25" w:rsidR="002A10D2" w:rsidRPr="00450770" w:rsidRDefault="002A10D2" w:rsidP="00916A2A">
      <w:pPr>
        <w:spacing w:after="120" w:line="240" w:lineRule="auto"/>
        <w:jc w:val="both"/>
      </w:pPr>
      <w:r w:rsidRPr="00BB7133">
        <w:t xml:space="preserve">This overscale indication is required by IMO </w:t>
      </w:r>
      <w:r w:rsidR="00EA2EBA" w:rsidRPr="00BB7133">
        <w:t>Performance Standards</w:t>
      </w:r>
      <w:r w:rsidRPr="00BB7133">
        <w:t xml:space="preserve"> </w:t>
      </w:r>
      <w:r w:rsidR="00EA2EBA" w:rsidRPr="00BB7133">
        <w:t>(</w:t>
      </w:r>
      <w:del w:id="828" w:author="Jonathan Pritchard" w:date="2025-03-10T07:42:00Z" w16du:dateUtc="2025-03-10T07:42:00Z">
        <w:r w:rsidR="00EA2EBA" w:rsidRPr="00BB7133" w:rsidDel="0056040E">
          <w:delText>MSC.</w:delText>
        </w:r>
        <w:r w:rsidR="00D748C8" w:rsidRPr="00BB7133" w:rsidDel="0056040E">
          <w:delText>530(106)</w:delText>
        </w:r>
      </w:del>
      <w:ins w:id="829" w:author="Jonathan Pritchard" w:date="2025-03-10T07:42:00Z" w16du:dateUtc="2025-03-10T07:42:00Z">
        <w:r w:rsidR="0056040E">
          <w:t>MSC.530(106)/</w:t>
        </w:r>
      </w:ins>
      <w:ins w:id="830" w:author="Jonathan Pritchard" w:date="2025-03-10T07:44:00Z" w16du:dateUtc="2025-03-10T07:44:00Z">
        <w:r w:rsidR="0056040E">
          <w:t>Rev</w:t>
        </w:r>
      </w:ins>
      <w:ins w:id="831" w:author="Jonathan Pritchard" w:date="2025-03-10T07:42:00Z" w16du:dateUtc="2025-03-10T07:42:00Z">
        <w:r w:rsidR="0056040E">
          <w:t>.1</w:t>
        </w:r>
      </w:ins>
      <w:r w:rsidR="00EA2EBA" w:rsidRPr="00BB7133">
        <w:t>)</w:t>
      </w:r>
      <w:r w:rsidRPr="00BB7133">
        <w:t xml:space="preserve"> </w:t>
      </w:r>
      <w:r w:rsidR="00F20069">
        <w:t>and must be shown whenev</w:t>
      </w:r>
      <w:r w:rsidRPr="00BB7133">
        <w:t xml:space="preserve">er the </w:t>
      </w:r>
      <w:del w:id="832" w:author="Grant, David M (52400) CIV USN NIWC ATLANTIC VA (USA)" w:date="2025-02-24T13:36:00Z" w16du:dateUtc="2025-02-24T18:36:00Z">
        <w:r w:rsidRPr="00BB7133" w:rsidDel="00896649">
          <w:delText xml:space="preserve">display </w:delText>
        </w:r>
      </w:del>
      <w:ins w:id="833" w:author="Grant, David M (52400) CIV USN NIWC ATLANTIC VA (USA)" w:date="2025-02-24T13:36:00Z" w16du:dateUtc="2025-02-24T18:36:00Z">
        <w:r w:rsidR="0089027E">
          <w:t>over</w:t>
        </w:r>
      </w:ins>
      <w:r w:rsidRPr="00BB7133">
        <w:t>scale</w:t>
      </w:r>
      <w:r w:rsidR="00BB7133" w:rsidRPr="00BB7133">
        <w:t xml:space="preserve"> </w:t>
      </w:r>
      <w:ins w:id="834" w:author="Grant, David M (52400) CIV USN NIWC ATLANTIC VA (USA)" w:date="2025-02-24T13:36:00Z" w16du:dateUtc="2025-02-24T18:36:00Z">
        <w:r w:rsidR="00896649">
          <w:t xml:space="preserve">factor </w:t>
        </w:r>
      </w:ins>
      <w:r w:rsidR="00BB7133" w:rsidRPr="00BB7133">
        <w:t xml:space="preserve">at </w:t>
      </w:r>
      <w:r w:rsidR="00BB7133" w:rsidRPr="00E567B0">
        <w:t xml:space="preserve">the </w:t>
      </w:r>
      <w:del w:id="835" w:author="Grant, David M (52400) CIV USN NIWC ATLANTIC VA (USA)" w:date="2025-02-24T13:34:00Z" w16du:dateUtc="2025-02-24T18:34:00Z">
        <w:r w:rsidR="00B02B12" w:rsidRPr="002D7DEE" w:rsidDel="00D8439C">
          <w:delText xml:space="preserve">at the </w:delText>
        </w:r>
      </w:del>
      <w:r w:rsidR="00B02B12" w:rsidRPr="002D7DEE">
        <w:t xml:space="preserve">vessel location </w:t>
      </w:r>
      <w:ins w:id="836" w:author="Grant, David M (52400) CIV USN NIWC ATLANTIC VA (USA)" w:date="2025-02-24T13:35:00Z" w16du:dateUtc="2025-02-24T18:35:00Z">
        <w:r w:rsidR="00A16052">
          <w:t>(</w:t>
        </w:r>
      </w:ins>
      <w:r w:rsidR="00B02B12" w:rsidRPr="002D7DEE">
        <w:t>when the vessel is on screen</w:t>
      </w:r>
      <w:ins w:id="837" w:author="Grant, David M (52400) CIV USN NIWC ATLANTIC VA (USA)" w:date="2025-02-24T13:35:00Z" w16du:dateUtc="2025-02-24T18:35:00Z">
        <w:r w:rsidR="00A16052">
          <w:t>)</w:t>
        </w:r>
      </w:ins>
      <w:r w:rsidR="00F20069" w:rsidRPr="002D7DEE">
        <w:t xml:space="preserve">, or at the centre of the screen </w:t>
      </w:r>
      <w:ins w:id="838" w:author="Grant, David M (52400) CIV USN NIWC ATLANTIC VA (USA)" w:date="2025-02-24T13:35:00Z" w16du:dateUtc="2025-02-24T18:35:00Z">
        <w:r w:rsidR="00A16052">
          <w:t>(</w:t>
        </w:r>
      </w:ins>
      <w:r w:rsidR="00F20069" w:rsidRPr="002D7DEE">
        <w:t xml:space="preserve">when the vessel </w:t>
      </w:r>
      <w:del w:id="839" w:author="Grant, David M (52400) CIV USN NIWC ATLANTIC VA (USA)" w:date="2025-02-24T13:35:00Z" w16du:dateUtc="2025-02-24T18:35:00Z">
        <w:r w:rsidR="00F20069" w:rsidRPr="002D7DEE" w:rsidDel="00A16052">
          <w:delText xml:space="preserve">position </w:delText>
        </w:r>
      </w:del>
      <w:r w:rsidR="00F20069" w:rsidRPr="002D7DEE">
        <w:t>is not on screen</w:t>
      </w:r>
      <w:ins w:id="840" w:author="Grant, David M (52400) CIV USN NIWC ATLANTIC VA (USA)" w:date="2025-02-24T13:35:00Z" w16du:dateUtc="2025-02-24T18:35:00Z">
        <w:r w:rsidR="00A16052">
          <w:t>)</w:t>
        </w:r>
      </w:ins>
      <w:r w:rsidR="00B02B12" w:rsidRPr="002D7DEE">
        <w:t>,</w:t>
      </w:r>
      <w:r w:rsidRPr="00E567B0">
        <w:t xml:space="preserve"> exceeds</w:t>
      </w:r>
      <w:r w:rsidRPr="00BB7133">
        <w:t xml:space="preserve"> </w:t>
      </w:r>
      <w:del w:id="841" w:author="Grant, David M (52400) CIV USN NIWC ATLANTIC VA (USA)" w:date="2025-02-24T13:37:00Z" w16du:dateUtc="2025-02-24T18:37:00Z">
        <w:r w:rsidRPr="00BB7133" w:rsidDel="00EE016D">
          <w:delText>the</w:delText>
        </w:r>
        <w:r w:rsidR="00632E3E" w:rsidRPr="00BB7133" w:rsidDel="00EE016D">
          <w:delText xml:space="preserve"> intended viewing</w:delText>
        </w:r>
        <w:r w:rsidRPr="00BB7133" w:rsidDel="00EE016D">
          <w:delText xml:space="preserve"> scale</w:delText>
        </w:r>
        <w:r w:rsidR="00E567B0" w:rsidDel="00EE016D">
          <w:delText>, as</w:delText>
        </w:r>
        <w:r w:rsidR="00632E3E" w:rsidRPr="00BB7133" w:rsidDel="00EE016D">
          <w:delText xml:space="preserve"> </w:delText>
        </w:r>
        <w:r w:rsidR="005E5376" w:rsidRPr="00BB7133" w:rsidDel="00EE016D">
          <w:delText>defined</w:delText>
        </w:r>
        <w:r w:rsidR="00632E3E" w:rsidRPr="00BB7133" w:rsidDel="00EE016D">
          <w:delText xml:space="preserve"> by</w:delText>
        </w:r>
        <w:r w:rsidR="005E5376" w:rsidRPr="00BB7133" w:rsidDel="00EE016D">
          <w:delText xml:space="preserve"> th</w:delText>
        </w:r>
        <w:r w:rsidR="00BB7133" w:rsidRPr="00B812CA" w:rsidDel="00EE016D">
          <w:rPr>
            <w:i/>
            <w:iCs/>
          </w:rPr>
          <w:delText xml:space="preserve">e </w:delText>
        </w:r>
        <w:r w:rsidR="00BB7133" w:rsidRPr="002D7DEE" w:rsidDel="00EE016D">
          <w:rPr>
            <w:b/>
            <w:bCs/>
            <w:i/>
            <w:iCs/>
          </w:rPr>
          <w:delText>optimum</w:delText>
        </w:r>
        <w:r w:rsidR="00632E3E" w:rsidRPr="002D7DEE" w:rsidDel="00EE016D">
          <w:rPr>
            <w:b/>
            <w:bCs/>
            <w:i/>
            <w:iCs/>
          </w:rPr>
          <w:delText>DisplayScale</w:delText>
        </w:r>
        <w:r w:rsidR="005E5376" w:rsidRPr="00BB7133" w:rsidDel="00EE016D">
          <w:delText xml:space="preserve"> attribute</w:delText>
        </w:r>
      </w:del>
      <w:ins w:id="842" w:author="Grant, David M (52400) CIV USN NIWC ATLANTIC VA (USA)" w:date="2025-02-24T13:37:00Z" w16du:dateUtc="2025-02-24T18:37:00Z">
        <w:r w:rsidR="00EE016D">
          <w:t>1</w:t>
        </w:r>
      </w:ins>
      <w:r w:rsidR="005E5376" w:rsidRPr="00BB7133">
        <w:t>.</w:t>
      </w:r>
    </w:p>
    <w:p w14:paraId="7392DE27" w14:textId="10450F2D" w:rsidR="002A10D2" w:rsidRPr="00450770" w:rsidRDefault="004A6E2D" w:rsidP="00C8687E">
      <w:pPr>
        <w:pStyle w:val="Heading3"/>
      </w:pPr>
      <w:bookmarkStart w:id="843" w:name="_Toc194067112"/>
      <w:ins w:id="844" w:author="Jonathan Pritchard" w:date="2025-03-25T05:42:00Z" w16du:dateUtc="2025-03-25T04:42:00Z">
        <w:r>
          <w:t xml:space="preserve">Chart </w:t>
        </w:r>
      </w:ins>
      <w:commentRangeStart w:id="845"/>
      <w:r w:rsidR="002A10D2" w:rsidRPr="00450770">
        <w:t>Scale boundary</w:t>
      </w:r>
      <w:commentRangeEnd w:id="845"/>
      <w:r w:rsidR="0015270C">
        <w:rPr>
          <w:rStyle w:val="CommentReference"/>
          <w:b w:val="0"/>
          <w:bCs w:val="0"/>
        </w:rPr>
        <w:commentReference w:id="845"/>
      </w:r>
      <w:bookmarkEnd w:id="843"/>
    </w:p>
    <w:p w14:paraId="64616228" w14:textId="61810230" w:rsidR="002A10D2" w:rsidRPr="00450770" w:rsidRDefault="00E567B0" w:rsidP="00632E3E">
      <w:pPr>
        <w:spacing w:after="120" w:line="240" w:lineRule="auto"/>
        <w:jc w:val="both"/>
      </w:pPr>
      <w:r>
        <w:t>W</w:t>
      </w:r>
      <w:r w:rsidR="002A10D2" w:rsidRPr="00450770">
        <w:t xml:space="preserve">here the </w:t>
      </w:r>
      <w:r w:rsidR="00962051" w:rsidRPr="002D7DEE">
        <w:rPr>
          <w:b/>
          <w:bCs/>
          <w:i/>
          <w:iCs/>
        </w:rPr>
        <w:t>optimum</w:t>
      </w:r>
      <w:r w:rsidR="002A10D2" w:rsidRPr="002D7DEE">
        <w:rPr>
          <w:b/>
          <w:bCs/>
          <w:i/>
          <w:iCs/>
        </w:rPr>
        <w:t>DisplayScale</w:t>
      </w:r>
      <w:r w:rsidR="002A10D2" w:rsidRPr="00450770">
        <w:t xml:space="preserve"> of the ENC data available changes</w:t>
      </w:r>
      <w:r>
        <w:t xml:space="preserve"> t</w:t>
      </w:r>
      <w:r w:rsidR="002A10D2" w:rsidRPr="00450770">
        <w:t xml:space="preserve">he ECDIS should warn the mariner of upcoming ENC scale change. Only the major changes in </w:t>
      </w:r>
      <w:r w:rsidR="00962051" w:rsidRPr="00FB64A7">
        <w:rPr>
          <w:b/>
          <w:bCs/>
          <w:i/>
          <w:iCs/>
          <w:rPrChange w:id="846" w:author="Jonathan Pritchard" w:date="2025-03-07T16:28:00Z" w16du:dateUtc="2025-03-07T16:28:00Z">
            <w:rPr>
              <w:i/>
              <w:iCs/>
            </w:rPr>
          </w:rPrChange>
        </w:rPr>
        <w:t>optimumDisplayScale</w:t>
      </w:r>
      <w:r w:rsidR="00962051" w:rsidRPr="00E567B0">
        <w:t xml:space="preserve"> </w:t>
      </w:r>
      <w:r w:rsidR="002A10D2" w:rsidRPr="00E567B0">
        <w:t>resulting from the scale jumping more than three</w:t>
      </w:r>
      <w:r w:rsidR="005E6B56" w:rsidRPr="00E567B0">
        <w:t xml:space="preserve"> steps in</w:t>
      </w:r>
      <w:r w:rsidR="002A10D2" w:rsidRPr="00E567B0">
        <w:t xml:space="preserve"> </w:t>
      </w:r>
      <w:r w:rsidR="00962051" w:rsidRPr="00FB64A7">
        <w:rPr>
          <w:b/>
          <w:bCs/>
          <w:i/>
          <w:iCs/>
          <w:rPrChange w:id="847" w:author="Jonathan Pritchard" w:date="2025-03-07T16:28:00Z" w16du:dateUtc="2025-03-07T16:28:00Z">
            <w:rPr>
              <w:i/>
              <w:iCs/>
            </w:rPr>
          </w:rPrChange>
        </w:rPr>
        <w:t>optimumDisplayScale</w:t>
      </w:r>
      <w:r w:rsidR="00962051" w:rsidRPr="00E567B0">
        <w:t xml:space="preserve"> </w:t>
      </w:r>
      <w:r w:rsidR="002A10D2" w:rsidRPr="00E567B0">
        <w:t>should be shown.</w:t>
      </w:r>
      <w:r w:rsidR="005E6B56" w:rsidRPr="00E567B0">
        <w:t xml:space="preserve"> The steps are </w:t>
      </w:r>
      <w:r w:rsidR="00513917" w:rsidRPr="002D7DEE">
        <w:t xml:space="preserve">the defined scale bands in the display Loading and </w:t>
      </w:r>
      <w:r w:rsidR="00513917" w:rsidRPr="00C72695">
        <w:t xml:space="preserve">rendering </w:t>
      </w:r>
      <w:r w:rsidR="00C72695" w:rsidRPr="00C72695">
        <w:t xml:space="preserve">Appendix E </w:t>
      </w:r>
      <w:r w:rsidR="00513917" w:rsidRPr="00C72695">
        <w:t>Table 1.</w:t>
      </w:r>
      <w:r w:rsidR="002A10D2" w:rsidRPr="00C72695">
        <w:t xml:space="preserve"> </w:t>
      </w:r>
    </w:p>
    <w:p w14:paraId="06FF94FE" w14:textId="13F680A5" w:rsidR="002A10D2" w:rsidRPr="00450770" w:rsidRDefault="002A10D2" w:rsidP="00632E3E">
      <w:pPr>
        <w:spacing w:after="120" w:line="240" w:lineRule="auto"/>
        <w:jc w:val="both"/>
      </w:pPr>
      <w:r w:rsidRPr="00450770">
        <w:t xml:space="preserve">The "chart scale boundaries", where the </w:t>
      </w:r>
      <w:r w:rsidR="009A279C" w:rsidRPr="00FB64A7">
        <w:rPr>
          <w:b/>
          <w:bCs/>
          <w:i/>
          <w:iCs/>
          <w:rPrChange w:id="848" w:author="Jonathan Pritchard" w:date="2025-03-07T16:28:00Z" w16du:dateUtc="2025-03-07T16:28:00Z">
            <w:rPr>
              <w:i/>
              <w:iCs/>
            </w:rPr>
          </w:rPrChange>
        </w:rPr>
        <w:t>optimumDisplayScale</w:t>
      </w:r>
      <w:r w:rsidR="009A279C" w:rsidRPr="00450770">
        <w:t xml:space="preserve"> </w:t>
      </w:r>
      <w:r w:rsidRPr="00450770">
        <w:t>of the data changes</w:t>
      </w:r>
      <w:ins w:id="849" w:author="Grant, David M (52400) CIV USN NIWC ATLANTIC VA (USA)" w:date="2025-02-24T13:43:00Z" w16du:dateUtc="2025-02-24T18:43:00Z">
        <w:r w:rsidR="008A49CB">
          <w:t xml:space="preserve"> by more than three steps</w:t>
        </w:r>
      </w:ins>
      <w:r w:rsidRPr="00450770">
        <w:t xml:space="preserve">, must be symbolised on the ECDIS display by a </w:t>
      </w:r>
      <w:r w:rsidR="00D15688" w:rsidRPr="00450770">
        <w:t xml:space="preserve">solid </w:t>
      </w:r>
      <w:r w:rsidR="008A09EF" w:rsidRPr="00450770">
        <w:t>0.32mm wide line using colour token CHGRD</w:t>
      </w:r>
      <w:r w:rsidRPr="00450770">
        <w:t>.</w:t>
      </w:r>
      <w:r w:rsidR="0042425D" w:rsidRPr="00450770">
        <w:t xml:space="preserve"> </w:t>
      </w:r>
      <w:r w:rsidRPr="00450770">
        <w:t>Alternatively</w:t>
      </w:r>
      <w:ins w:id="850" w:author="Grant, David M (52400) CIV USN NIWC ATLANTIC VA (USA)" w:date="2025-02-24T13:40:00Z" w16du:dateUtc="2025-02-24T18:40:00Z">
        <w:r w:rsidR="00A419BF">
          <w:t>,</w:t>
        </w:r>
      </w:ins>
      <w:r w:rsidRPr="00450770">
        <w:t xml:space="preserve"> linestyle </w:t>
      </w:r>
      <w:r w:rsidR="008A09EF" w:rsidRPr="00450770">
        <w:t>SCLBDY51</w:t>
      </w:r>
      <w:r w:rsidRPr="00450770">
        <w:t xml:space="preserve"> may be </w:t>
      </w:r>
      <w:r w:rsidRPr="007763CD">
        <w:t>used.</w:t>
      </w:r>
      <w:r w:rsidR="0042425D" w:rsidRPr="007763CD">
        <w:t xml:space="preserve"> </w:t>
      </w:r>
      <w:r w:rsidRPr="007763CD">
        <w:t>The display priority i</w:t>
      </w:r>
      <w:r w:rsidRPr="007763CD">
        <w:rPr>
          <w:color w:val="000000" w:themeColor="text1"/>
        </w:rPr>
        <w:t xml:space="preserve">s </w:t>
      </w:r>
      <w:del w:id="851" w:author="Grant, David M (52400) CIV USN NIWC ATLANTIC VA (USA)" w:date="2025-02-24T13:41:00Z" w16du:dateUtc="2025-02-24T18:41:00Z">
        <w:r w:rsidR="002C4C4D" w:rsidRPr="007763CD" w:rsidDel="007C3376">
          <w:rPr>
            <w:color w:val="000000" w:themeColor="text1"/>
          </w:rPr>
          <w:delText>3</w:delText>
        </w:r>
      </w:del>
      <w:commentRangeStart w:id="852"/>
      <w:ins w:id="853" w:author="Grant, David M (52400) CIV USN NIWC ATLANTIC VA (USA)" w:date="2025-02-24T13:41:00Z" w16du:dateUtc="2025-02-24T18:41:00Z">
        <w:r w:rsidR="007C3376" w:rsidRPr="007763CD">
          <w:rPr>
            <w:color w:val="000000" w:themeColor="text1"/>
          </w:rPr>
          <w:t>9</w:t>
        </w:r>
        <w:commentRangeEnd w:id="852"/>
        <w:r w:rsidR="0054545F" w:rsidRPr="007763CD">
          <w:rPr>
            <w:rStyle w:val="CommentReference"/>
          </w:rPr>
          <w:commentReference w:id="852"/>
        </w:r>
      </w:ins>
      <w:r w:rsidRPr="007763CD">
        <w:rPr>
          <w:color w:val="000000" w:themeColor="text1"/>
        </w:rPr>
        <w:t>;</w:t>
      </w:r>
      <w:r w:rsidRPr="007763CD">
        <w:t xml:space="preserve"> over</w:t>
      </w:r>
      <w:r w:rsidRPr="00450770">
        <w:t>-radar; standard display; viewing group 21030.</w:t>
      </w:r>
    </w:p>
    <w:p w14:paraId="16037C70" w14:textId="7FEE99F6" w:rsidR="002A10D2" w:rsidRPr="00450770" w:rsidRDefault="002A10D2" w:rsidP="00632E3E">
      <w:pPr>
        <w:spacing w:after="120" w:line="240" w:lineRule="auto"/>
        <w:jc w:val="both"/>
      </w:pPr>
      <w:r w:rsidRPr="00450770">
        <w:t xml:space="preserve">When scale boundaries of smaller scale </w:t>
      </w:r>
      <w:r w:rsidRPr="00450770">
        <w:rPr>
          <w:b/>
          <w:bCs/>
        </w:rPr>
        <w:t>Data</w:t>
      </w:r>
      <w:r w:rsidR="00632E3E" w:rsidRPr="00450770">
        <w:rPr>
          <w:b/>
          <w:bCs/>
        </w:rPr>
        <w:t xml:space="preserve"> </w:t>
      </w:r>
      <w:r w:rsidRPr="00450770">
        <w:rPr>
          <w:b/>
          <w:bCs/>
        </w:rPr>
        <w:t>Coverage</w:t>
      </w:r>
      <w:r w:rsidRPr="00450770">
        <w:t xml:space="preserve"> areas overlap larger scale </w:t>
      </w:r>
      <w:r w:rsidRPr="00450770">
        <w:rPr>
          <w:b/>
          <w:bCs/>
        </w:rPr>
        <w:t>Data</w:t>
      </w:r>
      <w:r w:rsidR="00632E3E" w:rsidRPr="00450770">
        <w:rPr>
          <w:b/>
          <w:bCs/>
        </w:rPr>
        <w:t xml:space="preserve"> </w:t>
      </w:r>
      <w:r w:rsidRPr="00450770">
        <w:rPr>
          <w:b/>
          <w:bCs/>
        </w:rPr>
        <w:t>Coverage</w:t>
      </w:r>
      <w:r w:rsidRPr="00450770">
        <w:t xml:space="preserve"> areas, that portion of the scale boundary which intersects the larger scale </w:t>
      </w:r>
      <w:r w:rsidRPr="00450770">
        <w:rPr>
          <w:b/>
          <w:bCs/>
        </w:rPr>
        <w:t>Data</w:t>
      </w:r>
      <w:r w:rsidR="00632E3E" w:rsidRPr="00450770">
        <w:rPr>
          <w:b/>
          <w:bCs/>
        </w:rPr>
        <w:t xml:space="preserve"> </w:t>
      </w:r>
      <w:r w:rsidRPr="00450770">
        <w:rPr>
          <w:b/>
          <w:bCs/>
        </w:rPr>
        <w:t>Coverage</w:t>
      </w:r>
      <w:r w:rsidRPr="00450770">
        <w:t xml:space="preserve"> area should not be visible</w:t>
      </w:r>
      <w:r w:rsidR="00582D25" w:rsidRPr="00450770">
        <w:t>.</w:t>
      </w:r>
    </w:p>
    <w:p w14:paraId="1EC995F4" w14:textId="2D3DC44E" w:rsidR="002A10D2" w:rsidRPr="00450770" w:rsidRDefault="004857B7" w:rsidP="00C8687E">
      <w:pPr>
        <w:pStyle w:val="Heading3"/>
      </w:pPr>
      <w:bookmarkStart w:id="854" w:name="_Toc194067113"/>
      <w:r>
        <w:t>Overscale Pattern</w:t>
      </w:r>
      <w:bookmarkEnd w:id="854"/>
    </w:p>
    <w:p w14:paraId="778993BB" w14:textId="0C7F35D3" w:rsidR="002A10D2" w:rsidRPr="00450770" w:rsidRDefault="002A10D2" w:rsidP="00632E3E">
      <w:pPr>
        <w:spacing w:after="120" w:line="240" w:lineRule="auto"/>
        <w:jc w:val="both"/>
      </w:pPr>
      <w:r w:rsidRPr="00450770">
        <w:t xml:space="preserve">ECDIS displays all chart data at the same </w:t>
      </w:r>
      <w:r w:rsidR="00CF374E" w:rsidRPr="00450770">
        <w:t xml:space="preserve">(mariner selected) viewing </w:t>
      </w:r>
      <w:r w:rsidRPr="00450770">
        <w:t>scale</w:t>
      </w:r>
      <w:r w:rsidRPr="002D7DEE">
        <w:t>. In order to avoid leaving part</w:t>
      </w:r>
      <w:r w:rsidR="00F20069" w:rsidRPr="002D7DEE">
        <w:t>s</w:t>
      </w:r>
      <w:r w:rsidRPr="002D7DEE">
        <w:t xml:space="preserve"> of the display blank,</w:t>
      </w:r>
      <w:r w:rsidRPr="00E567B0">
        <w:t xml:space="preserve"> the display </w:t>
      </w:r>
      <w:r w:rsidR="00F20069" w:rsidRPr="00E567B0">
        <w:t>may</w:t>
      </w:r>
      <w:r w:rsidR="00513917" w:rsidRPr="00E567B0">
        <w:t xml:space="preserve"> </w:t>
      </w:r>
      <w:r w:rsidRPr="00E567B0">
        <w:t>be rendered using data from</w:t>
      </w:r>
      <w:r w:rsidRPr="00117C0F">
        <w:t xml:space="preserve"> multiple datasets</w:t>
      </w:r>
      <w:r w:rsidR="0017170A">
        <w:t xml:space="preserve"> using the algorithm defined </w:t>
      </w:r>
      <w:r w:rsidR="00E567B0" w:rsidRPr="00E567B0">
        <w:rPr>
          <w:bCs/>
          <w:iCs/>
        </w:rPr>
        <w:t>in</w:t>
      </w:r>
      <w:r w:rsidR="00E567B0" w:rsidRPr="00541D1A">
        <w:rPr>
          <w:bCs/>
          <w:iCs/>
        </w:rPr>
        <w:t xml:space="preserve">  </w:t>
      </w:r>
      <w:r w:rsidR="00E567B0" w:rsidRPr="00541D1A">
        <w:rPr>
          <w:bCs/>
          <w:iCs/>
          <w:sz w:val="22"/>
          <w:szCs w:val="22"/>
          <w:highlight w:val="yellow"/>
        </w:rPr>
        <w:fldChar w:fldCharType="begin"/>
      </w:r>
      <w:r w:rsidR="00E567B0" w:rsidRPr="00541D1A">
        <w:rPr>
          <w:bCs/>
          <w:iCs/>
          <w:sz w:val="22"/>
          <w:szCs w:val="22"/>
          <w:highlight w:val="yellow"/>
        </w:rPr>
        <w:instrText xml:space="preserve"> REF _Ref188629910 \h </w:instrText>
      </w:r>
      <w:r w:rsidR="00E567B0">
        <w:rPr>
          <w:bCs/>
          <w:iCs/>
          <w:sz w:val="22"/>
          <w:szCs w:val="22"/>
          <w:highlight w:val="yellow"/>
        </w:rPr>
        <w:instrText xml:space="preserve"> \* MERGEFORMAT </w:instrText>
      </w:r>
      <w:r w:rsidR="00E567B0" w:rsidRPr="00541D1A">
        <w:rPr>
          <w:bCs/>
          <w:iCs/>
          <w:sz w:val="22"/>
          <w:szCs w:val="22"/>
          <w:highlight w:val="yellow"/>
        </w:rPr>
      </w:r>
      <w:r w:rsidR="00E567B0" w:rsidRPr="00541D1A">
        <w:rPr>
          <w:bCs/>
          <w:iCs/>
          <w:sz w:val="22"/>
          <w:szCs w:val="22"/>
          <w:highlight w:val="yellow"/>
        </w:rPr>
        <w:fldChar w:fldCharType="separate"/>
      </w:r>
      <w:r w:rsidR="00E567B0" w:rsidRPr="00541D1A">
        <w:rPr>
          <w:szCs w:val="22"/>
        </w:rPr>
        <w:t xml:space="preserve">Appendix E – </w:t>
      </w:r>
      <w:r w:rsidR="00E567B0" w:rsidRPr="00541D1A">
        <w:rPr>
          <w:szCs w:val="22"/>
          <w:lang w:val="en-US"/>
        </w:rPr>
        <w:t>Dataset Loading and Display (Rendering) Algorithms</w:t>
      </w:r>
      <w:r w:rsidR="00E567B0" w:rsidRPr="00541D1A">
        <w:rPr>
          <w:bCs/>
          <w:iCs/>
          <w:sz w:val="22"/>
          <w:szCs w:val="22"/>
          <w:highlight w:val="yellow"/>
        </w:rPr>
        <w:fldChar w:fldCharType="end"/>
      </w:r>
      <w:r w:rsidR="00E567B0">
        <w:rPr>
          <w:bCs/>
          <w:iCs/>
          <w:sz w:val="22"/>
          <w:szCs w:val="22"/>
        </w:rPr>
        <w:t xml:space="preserve">. </w:t>
      </w:r>
      <w:r w:rsidR="00E567B0">
        <w:t>T</w:t>
      </w:r>
      <w:r w:rsidRPr="00450770">
        <w:t xml:space="preserve">hese datasets may contain </w:t>
      </w:r>
      <w:r w:rsidRPr="00450770">
        <w:rPr>
          <w:b/>
        </w:rPr>
        <w:t>Data</w:t>
      </w:r>
      <w:r w:rsidR="00735361" w:rsidRPr="00450770">
        <w:rPr>
          <w:b/>
        </w:rPr>
        <w:t xml:space="preserve"> </w:t>
      </w:r>
      <w:r w:rsidRPr="00450770">
        <w:rPr>
          <w:b/>
        </w:rPr>
        <w:t>Coverage</w:t>
      </w:r>
      <w:r w:rsidR="00735361" w:rsidRPr="00450770">
        <w:t xml:space="preserve"> area</w:t>
      </w:r>
      <w:r w:rsidRPr="00450770">
        <w:t xml:space="preserve">s with </w:t>
      </w:r>
      <w:r w:rsidR="00513917">
        <w:t>different</w:t>
      </w:r>
      <w:r w:rsidR="00513917" w:rsidRPr="00450770">
        <w:t xml:space="preserve"> </w:t>
      </w:r>
      <w:r w:rsidR="009A279C" w:rsidRPr="00FB64A7">
        <w:rPr>
          <w:b/>
          <w:bCs/>
          <w:i/>
          <w:iCs/>
          <w:rPrChange w:id="855" w:author="Jonathan Pritchard" w:date="2025-03-07T16:28:00Z" w16du:dateUtc="2025-03-07T16:28:00Z">
            <w:rPr>
              <w:i/>
              <w:iCs/>
            </w:rPr>
          </w:rPrChange>
        </w:rPr>
        <w:t>optimumDisplayScale</w:t>
      </w:r>
      <w:r w:rsidRPr="00450770">
        <w:t>.</w:t>
      </w:r>
    </w:p>
    <w:p w14:paraId="08042A4C" w14:textId="3D89F22F" w:rsidR="00587BD5" w:rsidRDefault="002A10D2" w:rsidP="00632E3E">
      <w:pPr>
        <w:spacing w:after="120" w:line="240" w:lineRule="auto"/>
        <w:jc w:val="both"/>
      </w:pPr>
      <w:r w:rsidRPr="00117C0F">
        <w:t xml:space="preserve">The </w:t>
      </w:r>
      <w:r w:rsidR="00546445" w:rsidRPr="00117C0F">
        <w:t xml:space="preserve">area fill </w:t>
      </w:r>
      <w:r w:rsidRPr="00117C0F">
        <w:t>OVERSC0</w:t>
      </w:r>
      <w:r w:rsidRPr="00C72695">
        <w:t xml:space="preserve">1 must be used to indicate </w:t>
      </w:r>
      <w:r w:rsidRPr="00C72695">
        <w:rPr>
          <w:b/>
        </w:rPr>
        <w:t>Data</w:t>
      </w:r>
      <w:r w:rsidR="00735361" w:rsidRPr="00C72695">
        <w:rPr>
          <w:b/>
        </w:rPr>
        <w:t xml:space="preserve"> </w:t>
      </w:r>
      <w:r w:rsidRPr="00C72695">
        <w:rPr>
          <w:b/>
        </w:rPr>
        <w:t>Coverage</w:t>
      </w:r>
      <w:r w:rsidRPr="00C72695">
        <w:t xml:space="preserve"> areas displayed larger than the </w:t>
      </w:r>
      <w:r w:rsidR="0017170A" w:rsidRPr="00FB64A7">
        <w:rPr>
          <w:b/>
          <w:bCs/>
          <w:i/>
          <w:iCs/>
          <w:rPrChange w:id="856" w:author="Jonathan Pritchard" w:date="2025-03-07T16:28:00Z" w16du:dateUtc="2025-03-07T16:28:00Z">
            <w:rPr>
              <w:i/>
              <w:iCs/>
            </w:rPr>
          </w:rPrChange>
        </w:rPr>
        <w:t>m</w:t>
      </w:r>
      <w:r w:rsidR="004857B7" w:rsidRPr="00FB64A7">
        <w:rPr>
          <w:b/>
          <w:bCs/>
          <w:i/>
          <w:iCs/>
          <w:rPrChange w:id="857" w:author="Jonathan Pritchard" w:date="2025-03-07T16:28:00Z" w16du:dateUtc="2025-03-07T16:28:00Z">
            <w:rPr>
              <w:i/>
              <w:iCs/>
            </w:rPr>
          </w:rPrChange>
        </w:rPr>
        <w:t>aximumDisplayScale</w:t>
      </w:r>
      <w:r w:rsidR="004857B7" w:rsidRPr="00C72695">
        <w:t>,</w:t>
      </w:r>
      <w:r w:rsidRPr="00C72695">
        <w:t xml:space="preserve"> </w:t>
      </w:r>
      <w:r w:rsidR="004857B7" w:rsidRPr="00C72695">
        <w:t xml:space="preserve">when </w:t>
      </w:r>
      <w:r w:rsidRPr="00C72695">
        <w:t xml:space="preserve">the area </w:t>
      </w:r>
      <w:r w:rsidR="00587BD5" w:rsidRPr="00C72695">
        <w:t xml:space="preserve">has been </w:t>
      </w:r>
      <w:r w:rsidR="004857B7" w:rsidRPr="00C72695">
        <w:t xml:space="preserve">selected for </w:t>
      </w:r>
      <w:r w:rsidRPr="00C72695">
        <w:t>display by the ECDIS in order to avoid leaving that portion of the display blank</w:t>
      </w:r>
      <w:r w:rsidR="00587BD5" w:rsidRPr="00C72695">
        <w:t>.</w:t>
      </w:r>
      <w:r w:rsidR="0017170A" w:rsidRPr="00C72695">
        <w:t xml:space="preserve"> These </w:t>
      </w:r>
      <w:r w:rsidR="00587BD5" w:rsidRPr="00C72695">
        <w:t xml:space="preserve">Data Coverage areas </w:t>
      </w:r>
      <w:r w:rsidR="0017170A" w:rsidRPr="00C72695">
        <w:t xml:space="preserve">are those </w:t>
      </w:r>
      <w:r w:rsidR="00587BD5" w:rsidRPr="00C72695">
        <w:t xml:space="preserve">selected after stage 3.b </w:t>
      </w:r>
      <w:r w:rsidR="00C72695">
        <w:t xml:space="preserve">is reached </w:t>
      </w:r>
      <w:r w:rsidR="00587BD5" w:rsidRPr="00C72695">
        <w:t>in the SelectDataCoverages function</w:t>
      </w:r>
      <w:r w:rsidR="00E567B0" w:rsidRPr="00C72695">
        <w:rPr>
          <w:bCs/>
          <w:iCs/>
        </w:rPr>
        <w:t xml:space="preserve"> in </w:t>
      </w:r>
      <w:r w:rsidR="00E567B0" w:rsidRPr="00C72695">
        <w:rPr>
          <w:bCs/>
          <w:iCs/>
          <w:sz w:val="22"/>
          <w:szCs w:val="22"/>
        </w:rPr>
        <w:fldChar w:fldCharType="begin"/>
      </w:r>
      <w:r w:rsidR="00E567B0" w:rsidRPr="00C72695">
        <w:rPr>
          <w:bCs/>
          <w:iCs/>
          <w:sz w:val="22"/>
          <w:szCs w:val="22"/>
        </w:rPr>
        <w:instrText xml:space="preserve"> REF _Ref188629910 \h  \* MERGEFORMAT </w:instrText>
      </w:r>
      <w:r w:rsidR="00E567B0" w:rsidRPr="00C72695">
        <w:rPr>
          <w:bCs/>
          <w:iCs/>
          <w:sz w:val="22"/>
          <w:szCs w:val="22"/>
        </w:rPr>
      </w:r>
      <w:r w:rsidR="00E567B0" w:rsidRPr="00C72695">
        <w:rPr>
          <w:bCs/>
          <w:iCs/>
          <w:sz w:val="22"/>
          <w:szCs w:val="22"/>
        </w:rPr>
        <w:fldChar w:fldCharType="separate"/>
      </w:r>
      <w:r w:rsidR="00E567B0" w:rsidRPr="00C72695">
        <w:rPr>
          <w:szCs w:val="22"/>
        </w:rPr>
        <w:t xml:space="preserve">Appendix E – </w:t>
      </w:r>
      <w:r w:rsidR="00E567B0" w:rsidRPr="00C72695">
        <w:rPr>
          <w:szCs w:val="22"/>
          <w:lang w:val="en-US"/>
        </w:rPr>
        <w:t>Dataset Loading and Display (Rendering) Algorithms</w:t>
      </w:r>
      <w:r w:rsidR="00E567B0" w:rsidRPr="00C72695">
        <w:rPr>
          <w:bCs/>
          <w:iCs/>
          <w:sz w:val="22"/>
          <w:szCs w:val="22"/>
        </w:rPr>
        <w:fldChar w:fldCharType="end"/>
      </w:r>
      <w:r w:rsidR="0017170A">
        <w:t>.</w:t>
      </w:r>
      <w:del w:id="858" w:author="Grant, David M (52400) CIV USN NIWC ATLANTIC VA (USA)" w:date="2025-02-24T13:44:00Z" w16du:dateUtc="2025-02-24T18:44:00Z">
        <w:r w:rsidR="00587BD5" w:rsidRPr="00587BD5" w:rsidDel="00D2161E">
          <w:delText>.</w:delText>
        </w:r>
      </w:del>
    </w:p>
    <w:p w14:paraId="1DF9F2C0" w14:textId="1916396E" w:rsidR="002A10D2" w:rsidRPr="00450770" w:rsidRDefault="0017170A" w:rsidP="00632E3E">
      <w:pPr>
        <w:spacing w:after="120" w:line="240" w:lineRule="auto"/>
        <w:jc w:val="both"/>
      </w:pPr>
      <w:r>
        <w:t>For example</w:t>
      </w:r>
      <w:commentRangeStart w:id="859"/>
      <w:r>
        <w:t xml:space="preserve">, </w:t>
      </w:r>
      <w:del w:id="860" w:author="Jonathan Pritchard" w:date="2025-03-13T16:57:00Z" w16du:dateUtc="2025-03-13T16:57:00Z">
        <w:r w:rsidR="002A10D2" w:rsidRPr="00450770" w:rsidDel="009C0BE1">
          <w:delText>A</w:delText>
        </w:r>
      </w:del>
      <w:ins w:id="861" w:author="Jonathan Pritchard" w:date="2025-03-13T16:57:00Z" w16du:dateUtc="2025-03-13T16:57:00Z">
        <w:r w:rsidR="009C0BE1">
          <w:t>a</w:t>
        </w:r>
      </w:ins>
      <w:r>
        <w:t xml:space="preserve">n </w:t>
      </w:r>
      <w:commentRangeEnd w:id="859"/>
      <w:r w:rsidR="00256456">
        <w:rPr>
          <w:rStyle w:val="CommentReference"/>
        </w:rPr>
        <w:commentReference w:id="859"/>
      </w:r>
      <w:r w:rsidR="002A10D2" w:rsidRPr="00450770">
        <w:t>overscale situation arises when the ship approaches a scale boundary from a larger to a smaller scale ENC, typically when leaving harbour.</w:t>
      </w:r>
      <w:r w:rsidR="0042425D" w:rsidRPr="00450770">
        <w:t xml:space="preserve"> </w:t>
      </w:r>
      <w:r w:rsidR="002A10D2" w:rsidRPr="00450770">
        <w:t>In combining data from the large scale and the small scale ENCs to generate a display at the larger scale, the ECDIS will have "grossly enlarged" the small scale data.</w:t>
      </w:r>
    </w:p>
    <w:p w14:paraId="18E270A4" w14:textId="4D512A48" w:rsidR="002A10D2" w:rsidRPr="00450770" w:rsidRDefault="002A10D2" w:rsidP="00632E3E">
      <w:pPr>
        <w:spacing w:after="120" w:line="240" w:lineRule="auto"/>
        <w:jc w:val="both"/>
      </w:pPr>
      <w:r w:rsidRPr="00450770">
        <w:t xml:space="preserve">In addition to drawing the scale boundaries, the "grossly overscale" part of the display </w:t>
      </w:r>
      <w:r w:rsidR="00214374" w:rsidRPr="00450770">
        <w:t xml:space="preserve">must </w:t>
      </w:r>
      <w:r w:rsidRPr="00450770">
        <w:t xml:space="preserve">be identified with </w:t>
      </w:r>
      <w:r w:rsidR="00546445" w:rsidRPr="00450770">
        <w:t xml:space="preserve">area fill </w:t>
      </w:r>
      <w:r w:rsidRPr="00450770">
        <w:t>OVERSC01, as illustrated</w:t>
      </w:r>
      <w:r w:rsidR="00735361" w:rsidRPr="00450770">
        <w:t xml:space="preserve"> in Figure 1</w:t>
      </w:r>
      <w:r w:rsidRPr="00450770">
        <w:t>.</w:t>
      </w:r>
      <w:r w:rsidR="0042425D" w:rsidRPr="00450770">
        <w:t xml:space="preserve"> </w:t>
      </w:r>
    </w:p>
    <w:p w14:paraId="7876EC88" w14:textId="5164C4E1" w:rsidR="00E567B0" w:rsidRDefault="00B17B0C" w:rsidP="00E567B0">
      <w:pPr>
        <w:keepNext/>
        <w:spacing w:line="240" w:lineRule="auto"/>
        <w:jc w:val="center"/>
      </w:pPr>
      <w:bookmarkStart w:id="862" w:name="_Ref45642442"/>
      <w:r w:rsidRPr="00B17B0C">
        <w:lastRenderedPageBreak/>
        <w:t xml:space="preserve"> </w:t>
      </w:r>
      <w:r>
        <w:rPr>
          <w:noProof/>
        </w:rPr>
        <w:drawing>
          <wp:inline distT="0" distB="0" distL="0" distR="0" wp14:anchorId="481B2C6A" wp14:editId="3D852FD5">
            <wp:extent cx="4754880" cy="2430780"/>
            <wp:effectExtent l="0" t="0" r="7620" b="7620"/>
            <wp:docPr id="2099229906" name="Picture 10"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4880" cy="2430780"/>
                    </a:xfrm>
                    <a:prstGeom prst="rect">
                      <a:avLst/>
                    </a:prstGeom>
                    <a:noFill/>
                    <a:ln>
                      <a:noFill/>
                    </a:ln>
                  </pic:spPr>
                </pic:pic>
              </a:graphicData>
            </a:graphic>
          </wp:inline>
        </w:drawing>
      </w:r>
    </w:p>
    <w:p w14:paraId="2C38D67B" w14:textId="63C55056" w:rsidR="00117C0F" w:rsidRPr="002D7DEE" w:rsidRDefault="00E567B0" w:rsidP="002D7DEE">
      <w:pPr>
        <w:pStyle w:val="Caption"/>
        <w:jc w:val="center"/>
        <w:rPr>
          <w:highlight w:val="yellow"/>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2D1873">
        <w:t>Illustration of overscale display</w:t>
      </w:r>
    </w:p>
    <w:bookmarkEnd w:id="862"/>
    <w:p w14:paraId="480C389F" w14:textId="0AE27F8B" w:rsidR="008D10ED" w:rsidRPr="002C3AE5" w:rsidRDefault="008D10ED" w:rsidP="00AA1762">
      <w:pPr>
        <w:spacing w:after="120" w:line="240" w:lineRule="auto"/>
        <w:jc w:val="both"/>
      </w:pPr>
      <w:r w:rsidRPr="002C3AE5">
        <w:t xml:space="preserve">In this context, </w:t>
      </w:r>
      <w:commentRangeStart w:id="863"/>
      <w:r w:rsidRPr="002C3AE5">
        <w:t xml:space="preserve">"grossly enlarged" and "grossly overscale" </w:t>
      </w:r>
      <w:commentRangeEnd w:id="863"/>
      <w:r w:rsidR="00C838A2">
        <w:rPr>
          <w:rStyle w:val="CommentReference"/>
        </w:rPr>
        <w:commentReference w:id="863"/>
      </w:r>
      <w:r w:rsidRPr="002C3AE5">
        <w:t xml:space="preserve">should be taken to mean that the display scale is enlarged/overscale with respect to the </w:t>
      </w:r>
      <w:r w:rsidRPr="00FB64A7">
        <w:rPr>
          <w:b/>
          <w:bCs/>
          <w:i/>
          <w:iCs/>
          <w:rPrChange w:id="864" w:author="Jonathan Pritchard" w:date="2025-03-07T16:28:00Z" w16du:dateUtc="2025-03-07T16:28:00Z">
            <w:rPr>
              <w:i/>
              <w:iCs/>
            </w:rPr>
          </w:rPrChange>
        </w:rPr>
        <w:t>maximumDisplayScale</w:t>
      </w:r>
      <w:r w:rsidRPr="002C3AE5">
        <w:t xml:space="preserve">. For example, at the left edge of  the display scale of 1/12,500 is larger than the </w:t>
      </w:r>
      <w:r w:rsidRPr="00FB64A7">
        <w:rPr>
          <w:b/>
          <w:bCs/>
          <w:i/>
          <w:iCs/>
          <w:rPrChange w:id="865" w:author="Jonathan Pritchard" w:date="2025-03-07T16:28:00Z" w16du:dateUtc="2025-03-07T16:28:00Z">
            <w:rPr>
              <w:i/>
              <w:iCs/>
            </w:rPr>
          </w:rPrChange>
        </w:rPr>
        <w:t>maximumDisplayScale</w:t>
      </w:r>
      <w:r w:rsidRPr="002C3AE5">
        <w:t xml:space="preserve"> of 1/50,000, and so the overscale pattern is required.</w:t>
      </w:r>
    </w:p>
    <w:p w14:paraId="0A578FEC" w14:textId="0ACDA125" w:rsidR="00A36BF3" w:rsidRPr="002C3AE5" w:rsidRDefault="002A10D2" w:rsidP="00AA1762">
      <w:pPr>
        <w:spacing w:after="120" w:line="240" w:lineRule="auto"/>
        <w:jc w:val="both"/>
      </w:pPr>
      <w:r w:rsidRPr="002C3AE5">
        <w:t>Note that in this situation the OVERSC01</w:t>
      </w:r>
      <w:r w:rsidR="00546445" w:rsidRPr="002C3AE5">
        <w:t xml:space="preserve"> area fill</w:t>
      </w:r>
      <w:r w:rsidRPr="002C3AE5">
        <w:t xml:space="preserve"> should only be shown on the area compiled from the smaller scale ENC.  If the area from the larger scale ENC is also overscale, this should be indicated</w:t>
      </w:r>
      <w:r w:rsidR="00F20069">
        <w:t xml:space="preserve"> only</w:t>
      </w:r>
      <w:r w:rsidRPr="002C3AE5">
        <w:t xml:space="preserve"> by the "overscale indication". The OVERSC01</w:t>
      </w:r>
      <w:r w:rsidR="00546445" w:rsidRPr="002C3AE5">
        <w:t xml:space="preserve"> area fill</w:t>
      </w:r>
      <w:r w:rsidRPr="002C3AE5">
        <w:t xml:space="preserve"> should not be shown on the part of the display taken from the larger scale ENC</w:t>
      </w:r>
      <w:r w:rsidR="008972A2" w:rsidRPr="002C3AE5">
        <w:t xml:space="preserve"> </w:t>
      </w:r>
    </w:p>
    <w:p w14:paraId="485851D7" w14:textId="0FB9BF08" w:rsidR="002A10D2" w:rsidRPr="00D76083" w:rsidRDefault="002A10D2" w:rsidP="00AA1762">
      <w:pPr>
        <w:spacing w:after="120" w:line="240" w:lineRule="auto"/>
        <w:jc w:val="both"/>
      </w:pPr>
      <w:r w:rsidRPr="002D7DEE">
        <w:t xml:space="preserve">For example if the display scale </w:t>
      </w:r>
      <w:r w:rsidR="00513917" w:rsidRPr="002D7DEE">
        <w:t>(MSVS) 1:3,500 is selected,</w:t>
      </w:r>
      <w:r w:rsidRPr="002D7DEE">
        <w:t xml:space="preserve"> the area of </w:t>
      </w:r>
      <w:r w:rsidR="009A279C" w:rsidRPr="00FB64A7">
        <w:rPr>
          <w:b/>
          <w:bCs/>
          <w:i/>
          <w:iCs/>
          <w:rPrChange w:id="866" w:author="Jonathan Pritchard" w:date="2025-03-07T16:28:00Z" w16du:dateUtc="2025-03-07T16:28:00Z">
            <w:rPr>
              <w:i/>
              <w:iCs/>
            </w:rPr>
          </w:rPrChange>
        </w:rPr>
        <w:t>optimum</w:t>
      </w:r>
      <w:r w:rsidR="00117C0F" w:rsidRPr="00FB64A7">
        <w:rPr>
          <w:b/>
          <w:bCs/>
          <w:i/>
          <w:iCs/>
          <w:rPrChange w:id="867" w:author="Jonathan Pritchard" w:date="2025-03-07T16:28:00Z" w16du:dateUtc="2025-03-07T16:28:00Z">
            <w:rPr>
              <w:i/>
              <w:iCs/>
            </w:rPr>
          </w:rPrChange>
        </w:rPr>
        <w:t>D</w:t>
      </w:r>
      <w:r w:rsidR="009A279C" w:rsidRPr="00FB64A7">
        <w:rPr>
          <w:b/>
          <w:bCs/>
          <w:i/>
          <w:iCs/>
          <w:rPrChange w:id="868" w:author="Jonathan Pritchard" w:date="2025-03-07T16:28:00Z" w16du:dateUtc="2025-03-07T16:28:00Z">
            <w:rPr>
              <w:i/>
              <w:iCs/>
            </w:rPr>
          </w:rPrChange>
        </w:rPr>
        <w:t>isplay</w:t>
      </w:r>
      <w:r w:rsidR="00117C0F" w:rsidRPr="00FB64A7">
        <w:rPr>
          <w:b/>
          <w:bCs/>
          <w:i/>
          <w:iCs/>
          <w:rPrChange w:id="869" w:author="Jonathan Pritchard" w:date="2025-03-07T16:28:00Z" w16du:dateUtc="2025-03-07T16:28:00Z">
            <w:rPr>
              <w:i/>
              <w:iCs/>
            </w:rPr>
          </w:rPrChange>
        </w:rPr>
        <w:t>S</w:t>
      </w:r>
      <w:r w:rsidR="009A279C" w:rsidRPr="00FB64A7">
        <w:rPr>
          <w:b/>
          <w:bCs/>
          <w:i/>
          <w:iCs/>
          <w:rPrChange w:id="870" w:author="Jonathan Pritchard" w:date="2025-03-07T16:28:00Z" w16du:dateUtc="2025-03-07T16:28:00Z">
            <w:rPr>
              <w:i/>
              <w:iCs/>
            </w:rPr>
          </w:rPrChange>
        </w:rPr>
        <w:t>cale</w:t>
      </w:r>
      <w:r w:rsidR="009A279C" w:rsidRPr="002D7DEE" w:rsidDel="009A279C">
        <w:t xml:space="preserve"> </w:t>
      </w:r>
      <w:r w:rsidRPr="002D7DEE">
        <w:t>1</w:t>
      </w:r>
      <w:r w:rsidR="00513917" w:rsidRPr="002D7DEE">
        <w:t>:</w:t>
      </w:r>
      <w:r w:rsidRPr="002D7DEE">
        <w:t>12,500 would have an overscale indication of X 3.6 but would have no OVERSC01</w:t>
      </w:r>
      <w:r w:rsidR="00214FE6" w:rsidRPr="002D7DEE">
        <w:t xml:space="preserve"> area fill</w:t>
      </w:r>
      <w:r w:rsidRPr="002D7DEE">
        <w:t>.</w:t>
      </w:r>
    </w:p>
    <w:p w14:paraId="72BD321A" w14:textId="2C827F5A" w:rsidR="002A10D2" w:rsidRPr="00450770" w:rsidRDefault="002A10D2" w:rsidP="00C8687E">
      <w:pPr>
        <w:pStyle w:val="Heading3"/>
      </w:pPr>
      <w:bookmarkStart w:id="871" w:name="_Ref49483424"/>
      <w:bookmarkStart w:id="872" w:name="_Toc194067114"/>
      <w:r w:rsidRPr="00450770">
        <w:t xml:space="preserve">Larger </w:t>
      </w:r>
      <w:r w:rsidR="0029068F" w:rsidRPr="00450770">
        <w:t>s</w:t>
      </w:r>
      <w:r w:rsidRPr="00450770">
        <w:t xml:space="preserve">cale </w:t>
      </w:r>
      <w:r w:rsidR="0029068F" w:rsidRPr="00450770">
        <w:t>d</w:t>
      </w:r>
      <w:r w:rsidRPr="00450770">
        <w:t xml:space="preserve">ata </w:t>
      </w:r>
      <w:r w:rsidR="0029068F" w:rsidRPr="00450770">
        <w:t>a</w:t>
      </w:r>
      <w:r w:rsidRPr="00450770">
        <w:t>vailable</w:t>
      </w:r>
      <w:bookmarkEnd w:id="871"/>
      <w:bookmarkEnd w:id="872"/>
    </w:p>
    <w:p w14:paraId="5AFF2DFD" w14:textId="307D944A" w:rsidR="00A36BF3" w:rsidRPr="00450770" w:rsidRDefault="002A10D2" w:rsidP="00AA1762">
      <w:pPr>
        <w:spacing w:after="120" w:line="240" w:lineRule="auto"/>
        <w:jc w:val="both"/>
      </w:pPr>
      <w:r w:rsidRPr="002D7DEE">
        <w:t>As the mariner</w:t>
      </w:r>
      <w:r w:rsidR="00FD24F2" w:rsidRPr="002D7DEE">
        <w:t>’</w:t>
      </w:r>
      <w:r w:rsidRPr="002D7DEE">
        <w:t xml:space="preserve">s display window moves and begins to cover </w:t>
      </w:r>
      <w:r w:rsidRPr="00826214">
        <w:t xml:space="preserve">an ENC that is of a larger </w:t>
      </w:r>
      <w:r w:rsidR="009A279C" w:rsidRPr="00826214">
        <w:rPr>
          <w:b/>
          <w:bCs/>
          <w:i/>
          <w:iCs/>
        </w:rPr>
        <w:t>optimumDisplayScale</w:t>
      </w:r>
      <w:r w:rsidRPr="00826214">
        <w:t>, the ECDIS must indicate</w:t>
      </w:r>
      <w:r w:rsidR="00A36BF3" w:rsidRPr="00826214">
        <w:t xml:space="preserve"> when the ship’s position enters the larger scale ENC, as required by </w:t>
      </w:r>
      <w:del w:id="873" w:author="Jonathan Pritchard" w:date="2025-03-10T07:42:00Z" w16du:dateUtc="2025-03-10T07:42:00Z">
        <w:r w:rsidR="00A36BF3" w:rsidRPr="00826214" w:rsidDel="0056040E">
          <w:delText>MSC.530(106)</w:delText>
        </w:r>
      </w:del>
      <w:ins w:id="874" w:author="Jonathan Pritchard" w:date="2025-03-10T07:42:00Z" w16du:dateUtc="2025-03-10T07:42:00Z">
        <w:r w:rsidR="0056040E" w:rsidRPr="00826214">
          <w:t>MSC.530(106)/</w:t>
        </w:r>
      </w:ins>
      <w:ins w:id="875" w:author="Jonathan Pritchard" w:date="2025-03-10T07:45:00Z" w16du:dateUtc="2025-03-10T07:45:00Z">
        <w:r w:rsidR="0056040E" w:rsidRPr="00826214">
          <w:t>Rev</w:t>
        </w:r>
      </w:ins>
      <w:ins w:id="876" w:author="Jonathan Pritchard" w:date="2025-03-10T07:42:00Z" w16du:dateUtc="2025-03-10T07:42:00Z">
        <w:r w:rsidR="0056040E" w:rsidRPr="00826214">
          <w:t>.1</w:t>
        </w:r>
      </w:ins>
      <w:r w:rsidR="00A36BF3" w:rsidRPr="00826214">
        <w:t xml:space="preserve"> 6.1.2.</w:t>
      </w:r>
    </w:p>
    <w:p w14:paraId="1F4D25D6" w14:textId="77777777" w:rsidR="00AA1762" w:rsidRPr="00450770" w:rsidRDefault="00AA1762" w:rsidP="00AA1762">
      <w:pPr>
        <w:spacing w:after="120" w:line="240" w:lineRule="auto"/>
        <w:jc w:val="both"/>
      </w:pPr>
    </w:p>
    <w:p w14:paraId="7878CFA3" w14:textId="2CAC36FA" w:rsidR="00910006" w:rsidRPr="00450770" w:rsidRDefault="00910006" w:rsidP="00DB7CFE">
      <w:pPr>
        <w:pStyle w:val="Heading2"/>
      </w:pPr>
      <w:bookmarkStart w:id="877" w:name="_Ref49376543"/>
      <w:bookmarkStart w:id="878" w:name="_Toc194067115"/>
      <w:r w:rsidRPr="00450770">
        <w:t>Graphical indexes</w:t>
      </w:r>
      <w:bookmarkEnd w:id="877"/>
      <w:bookmarkEnd w:id="878"/>
    </w:p>
    <w:p w14:paraId="704627B5" w14:textId="1C88F51F" w:rsidR="00910895" w:rsidRPr="00450770" w:rsidRDefault="002A10D2" w:rsidP="00C8687E">
      <w:pPr>
        <w:pStyle w:val="Heading3"/>
      </w:pPr>
      <w:bookmarkStart w:id="879" w:name="_Ref45727559"/>
      <w:bookmarkStart w:id="880" w:name="_Toc194067116"/>
      <w:r w:rsidRPr="00450770">
        <w:t xml:space="preserve">Graphical </w:t>
      </w:r>
      <w:r w:rsidR="0029068F" w:rsidRPr="00450770">
        <w:t>i</w:t>
      </w:r>
      <w:r w:rsidRPr="00450770">
        <w:t>ndex</w:t>
      </w:r>
      <w:r w:rsidR="00910895" w:rsidRPr="00450770">
        <w:t>es</w:t>
      </w:r>
      <w:r w:rsidRPr="00450770">
        <w:t xml:space="preserve"> of </w:t>
      </w:r>
      <w:r w:rsidR="00FA3CC0" w:rsidRPr="00450770">
        <w:t>ENCs</w:t>
      </w:r>
      <w:bookmarkEnd w:id="879"/>
      <w:bookmarkEnd w:id="880"/>
    </w:p>
    <w:p w14:paraId="1A519016" w14:textId="52024ADB" w:rsidR="00D66CA5" w:rsidRPr="00B77A92" w:rsidRDefault="00910895" w:rsidP="00AA1762">
      <w:pPr>
        <w:spacing w:after="120" w:line="240" w:lineRule="auto"/>
        <w:jc w:val="both"/>
      </w:pPr>
      <w:r w:rsidRPr="00B77A92">
        <w:t xml:space="preserve">The system </w:t>
      </w:r>
      <w:r w:rsidR="00C8687E" w:rsidRPr="00B77A92">
        <w:rPr>
          <w:b/>
          <w:bCs/>
        </w:rPr>
        <w:t xml:space="preserve">must </w:t>
      </w:r>
      <w:r w:rsidRPr="00B77A92">
        <w:t>be capable of displaying a graphical index of ENC</w:t>
      </w:r>
      <w:r w:rsidR="00D66CA5" w:rsidRPr="00B77A92">
        <w:t>s</w:t>
      </w:r>
      <w:r w:rsidR="00D66CA5" w:rsidRPr="00B77A92">
        <w:rPr>
          <w:strike/>
        </w:rPr>
        <w:t xml:space="preserve">. </w:t>
      </w:r>
    </w:p>
    <w:p w14:paraId="5E933842" w14:textId="6716CA5D" w:rsidR="00C46349" w:rsidRDefault="00D66CA5" w:rsidP="00AA1762">
      <w:pPr>
        <w:spacing w:after="120" w:line="240" w:lineRule="auto"/>
        <w:jc w:val="both"/>
      </w:pPr>
      <w:r w:rsidRPr="00450770">
        <w:t xml:space="preserve">All </w:t>
      </w:r>
      <w:r w:rsidRPr="00B77A92">
        <w:t>d</w:t>
      </w:r>
      <w:r w:rsidRPr="00450770">
        <w:t xml:space="preserve">atasets </w:t>
      </w:r>
      <w:r w:rsidR="00A2747F" w:rsidRPr="00B77A92">
        <w:t xml:space="preserve">installed on the system </w:t>
      </w:r>
      <w:r w:rsidR="00C8687E" w:rsidRPr="00B77A92">
        <w:t>must</w:t>
      </w:r>
      <w:r w:rsidR="00AF6AD6" w:rsidRPr="00B77A92">
        <w:t xml:space="preserve"> </w:t>
      </w:r>
      <w:r w:rsidR="00A2747F" w:rsidRPr="00B77A92">
        <w:t xml:space="preserve">be included in the graphical index. </w:t>
      </w:r>
    </w:p>
    <w:p w14:paraId="3B0383E9" w14:textId="764BF854" w:rsidR="004F0771" w:rsidRPr="00B77A92" w:rsidRDefault="004F0771" w:rsidP="00AA1762">
      <w:pPr>
        <w:spacing w:after="120" w:line="240" w:lineRule="auto"/>
        <w:jc w:val="both"/>
      </w:pPr>
      <w:r>
        <w:t>Additionally:</w:t>
      </w:r>
    </w:p>
    <w:p w14:paraId="58B07EC9" w14:textId="5E7803AC" w:rsidR="00A36BF3" w:rsidRDefault="00A4022E" w:rsidP="00A36BF3">
      <w:pPr>
        <w:pStyle w:val="ListParagraph"/>
        <w:numPr>
          <w:ilvl w:val="0"/>
          <w:numId w:val="157"/>
        </w:numPr>
        <w:spacing w:after="120" w:line="240" w:lineRule="auto"/>
        <w:jc w:val="both"/>
      </w:pPr>
      <w:del w:id="881" w:author="jon pritchard" w:date="2025-03-28T15:20:00Z" w16du:dateUtc="2025-03-28T14:20:00Z">
        <w:r w:rsidRPr="00826214" w:rsidDel="00826214">
          <w:fldChar w:fldCharType="begin"/>
        </w:r>
        <w:r w:rsidRPr="00826214" w:rsidDel="00826214">
          <w:delInstrText xml:space="preserve"> REF _Ref179768848 \r \h </w:delInstrText>
        </w:r>
        <w:r w:rsidR="003E1DDE" w:rsidRPr="00826214" w:rsidDel="00826214">
          <w:rPr>
            <w:rPrChange w:id="882" w:author="jon pritchard" w:date="2025-03-28T15:20:00Z" w16du:dateUtc="2025-03-28T14:20:00Z">
              <w:rPr>
                <w:highlight w:val="yellow"/>
              </w:rPr>
            </w:rPrChange>
          </w:rPr>
          <w:delInstrText xml:space="preserve"> \* MERGEFORMAT </w:delInstrText>
        </w:r>
        <w:r w:rsidRPr="00826214" w:rsidDel="00826214">
          <w:rPr>
            <w:rPrChange w:id="883" w:author="jon pritchard" w:date="2025-03-28T15:20:00Z" w16du:dateUtc="2025-03-28T14:20:00Z">
              <w:rPr>
                <w:highlight w:val="yellow"/>
              </w:rPr>
            </w:rPrChange>
          </w:rPr>
        </w:r>
        <w:r w:rsidRPr="00826214" w:rsidDel="00826214">
          <w:fldChar w:fldCharType="separate"/>
        </w:r>
      </w:del>
      <w:ins w:id="884" w:author="Jonathan Pritchard" w:date="2025-03-10T07:44:00Z" w16du:dateUtc="2025-03-10T07:44:00Z">
        <w:del w:id="885" w:author="jon pritchard" w:date="2025-03-28T15:20:00Z" w16du:dateUtc="2025-03-28T14:20:00Z">
          <w:r w:rsidR="0056040E" w:rsidRPr="00826214" w:rsidDel="00826214">
            <w:delText>9.1.1</w:delText>
          </w:r>
        </w:del>
      </w:ins>
      <w:del w:id="886" w:author="jon pritchard" w:date="2025-03-28T15:20:00Z" w16du:dateUtc="2025-03-28T14:20:00Z">
        <w:r w:rsidR="000553AC" w:rsidRPr="00826214" w:rsidDel="00826214">
          <w:delText>C-12.1.1</w:delText>
        </w:r>
        <w:r w:rsidRPr="00826214" w:rsidDel="00826214">
          <w:fldChar w:fldCharType="end"/>
        </w:r>
        <w:r w:rsidR="004F0771" w:rsidRPr="00826214" w:rsidDel="00826214">
          <w:delText xml:space="preserve"> </w:delText>
        </w:r>
      </w:del>
      <w:r w:rsidR="00D66CA5" w:rsidRPr="00826214">
        <w:t xml:space="preserve">ENC </w:t>
      </w:r>
      <w:r w:rsidR="00A2747F" w:rsidRPr="00826214">
        <w:t>Discovery</w:t>
      </w:r>
      <w:r w:rsidR="00A2747F" w:rsidRPr="00B77A92">
        <w:t xml:space="preserve"> metadata from </w:t>
      </w:r>
      <w:r w:rsidR="007B6A6F" w:rsidRPr="00B77A92">
        <w:t>E</w:t>
      </w:r>
      <w:r w:rsidR="00A2747F" w:rsidRPr="00B77A92">
        <w:t xml:space="preserve">xchange </w:t>
      </w:r>
      <w:r w:rsidR="007B6A6F" w:rsidRPr="00B77A92">
        <w:t>C</w:t>
      </w:r>
      <w:r w:rsidR="00A2747F" w:rsidRPr="00B77A92">
        <w:t xml:space="preserve">atalogue files in </w:t>
      </w:r>
      <w:r w:rsidR="007B6A6F" w:rsidRPr="00B77A92">
        <w:t>E</w:t>
      </w:r>
      <w:r w:rsidR="00A2747F" w:rsidRPr="00B77A92">
        <w:t xml:space="preserve">xchange </w:t>
      </w:r>
      <w:r w:rsidR="007B6A6F" w:rsidRPr="00B77A92">
        <w:t>S</w:t>
      </w:r>
      <w:r w:rsidR="00A2747F" w:rsidRPr="00B77A92">
        <w:t>ets</w:t>
      </w:r>
    </w:p>
    <w:p w14:paraId="5FBEDE07" w14:textId="5CD673E3" w:rsidR="00A36BF3" w:rsidDel="00826214" w:rsidRDefault="00A36BF3" w:rsidP="00A36BF3">
      <w:pPr>
        <w:pStyle w:val="ListParagraph"/>
        <w:numPr>
          <w:ilvl w:val="0"/>
          <w:numId w:val="157"/>
        </w:numPr>
        <w:spacing w:after="120" w:line="240" w:lineRule="auto"/>
        <w:jc w:val="both"/>
        <w:rPr>
          <w:del w:id="887" w:author="jon pritchard" w:date="2025-03-28T15:20:00Z" w16du:dateUtc="2025-03-28T14:20:00Z"/>
        </w:rPr>
      </w:pPr>
      <w:r>
        <w:t>I</w:t>
      </w:r>
      <w:r w:rsidR="00D66CA5" w:rsidRPr="00B77A92">
        <w:t xml:space="preserve">nstalled </w:t>
      </w:r>
      <w:r w:rsidR="00C46349" w:rsidRPr="00450770">
        <w:t xml:space="preserve">S-128 </w:t>
      </w:r>
      <w:r w:rsidR="00D66CA5" w:rsidRPr="00450770">
        <w:t>datasets</w:t>
      </w:r>
      <w:ins w:id="888" w:author="jon pritchard" w:date="2025-03-28T15:20:00Z" w16du:dateUtc="2025-03-28T14:20:00Z">
        <w:r w:rsidR="00826214">
          <w:t xml:space="preserve"> </w:t>
        </w:r>
      </w:ins>
    </w:p>
    <w:p w14:paraId="4035F0F2" w14:textId="77777777" w:rsidR="00826214" w:rsidRDefault="004F0771" w:rsidP="002D7DEE">
      <w:pPr>
        <w:pStyle w:val="ListParagraph"/>
        <w:numPr>
          <w:ilvl w:val="0"/>
          <w:numId w:val="157"/>
        </w:numPr>
        <w:spacing w:after="120" w:line="240" w:lineRule="auto"/>
        <w:jc w:val="both"/>
        <w:rPr>
          <w:ins w:id="889" w:author="jon pritchard" w:date="2025-03-28T15:21:00Z" w16du:dateUtc="2025-03-28T14:21:00Z"/>
        </w:rPr>
      </w:pPr>
      <w:r>
        <w:t xml:space="preserve">(data which may be available, but which is not installed) </w:t>
      </w:r>
      <w:r w:rsidR="00A36BF3">
        <w:t>m</w:t>
      </w:r>
      <w:r w:rsidR="00AF6AD6" w:rsidRPr="00B77A92">
        <w:t>ay</w:t>
      </w:r>
      <w:r w:rsidR="00D66CA5" w:rsidRPr="00450770">
        <w:t xml:space="preserve"> </w:t>
      </w:r>
      <w:r w:rsidR="00A2747F" w:rsidRPr="00B77A92">
        <w:t>be used</w:t>
      </w:r>
      <w:r w:rsidR="00F65057" w:rsidRPr="00B812CA">
        <w:t xml:space="preserve"> </w:t>
      </w:r>
      <w:r w:rsidR="00A36BF3">
        <w:t xml:space="preserve">to generate ENC graphical index </w:t>
      </w:r>
      <w:r w:rsidR="00D66CA5" w:rsidRPr="00B812CA">
        <w:t xml:space="preserve">as long as the graphical </w:t>
      </w:r>
      <w:r w:rsidR="00D66CA5" w:rsidRPr="00D76083">
        <w:t xml:space="preserve">index </w:t>
      </w:r>
      <w:r w:rsidR="00F65057" w:rsidRPr="00D76083">
        <w:t>distinguish</w:t>
      </w:r>
      <w:r w:rsidR="00D66CA5" w:rsidRPr="00D76083">
        <w:t>es them</w:t>
      </w:r>
      <w:r w:rsidR="00F65057" w:rsidRPr="00D76083">
        <w:t xml:space="preserve"> from </w:t>
      </w:r>
      <w:r w:rsidR="00A36BF3" w:rsidRPr="00D76083">
        <w:t xml:space="preserve">the </w:t>
      </w:r>
      <w:r w:rsidR="00F65057" w:rsidRPr="00D76083">
        <w:t>data</w:t>
      </w:r>
      <w:r w:rsidR="00D66CA5" w:rsidRPr="00D76083">
        <w:t>sets</w:t>
      </w:r>
      <w:r w:rsidR="00F65057" w:rsidRPr="00D76083">
        <w:t xml:space="preserve"> installed on the system</w:t>
      </w:r>
      <w:r w:rsidR="00D66CA5" w:rsidRPr="00D76083">
        <w:t>.</w:t>
      </w:r>
      <w:r w:rsidR="00A36BF3" w:rsidRPr="00D76083">
        <w:t xml:space="preserve"> </w:t>
      </w:r>
    </w:p>
    <w:p w14:paraId="1D072915" w14:textId="0C875E36" w:rsidR="003937A2" w:rsidRPr="00D76083" w:rsidRDefault="003937A2" w:rsidP="00826214">
      <w:pPr>
        <w:spacing w:after="120" w:line="240" w:lineRule="auto"/>
        <w:jc w:val="both"/>
      </w:pPr>
      <w:r w:rsidRPr="00D76083">
        <w:t xml:space="preserve">The description of dataset extents in </w:t>
      </w:r>
      <w:r w:rsidR="00A36BF3" w:rsidRPr="00D76083">
        <w:t xml:space="preserve">S-101 </w:t>
      </w:r>
      <w:r w:rsidRPr="00D76083">
        <w:t xml:space="preserve">ENC discovery metadata in exchange catalogue files uses a fixed format, described </w:t>
      </w:r>
      <w:r w:rsidRPr="00A74A4F">
        <w:t xml:space="preserve">in Appendix </w:t>
      </w:r>
      <w:ins w:id="890" w:author="Jonathan Pritchard" w:date="2025-03-10T07:59:00Z" w16du:dateUtc="2025-03-10T07:59:00Z">
        <w:r w:rsidR="00A74A4F" w:rsidRPr="00A74A4F">
          <w:rPr>
            <w:rPrChange w:id="891" w:author="Jonathan Pritchard" w:date="2025-03-10T07:59:00Z" w16du:dateUtc="2025-03-10T07:59:00Z">
              <w:rPr>
                <w:highlight w:val="yellow"/>
              </w:rPr>
            </w:rPrChange>
          </w:rPr>
          <w:t>F</w:t>
        </w:r>
      </w:ins>
      <w:del w:id="892" w:author="Jonathan Pritchard" w:date="2025-03-10T07:59:00Z" w16du:dateUtc="2025-03-10T07:59:00Z">
        <w:r w:rsidR="00EC17AE" w:rsidRPr="00A74A4F" w:rsidDel="00A74A4F">
          <w:delText>C-8</w:delText>
        </w:r>
      </w:del>
      <w:r w:rsidRPr="00A74A4F">
        <w:t>.</w:t>
      </w:r>
    </w:p>
    <w:p w14:paraId="7B7C4C8E" w14:textId="6EA9AE2F" w:rsidR="00A36BF3" w:rsidRPr="00450770" w:rsidRDefault="00A36BF3">
      <w:pPr>
        <w:spacing w:after="120" w:line="240" w:lineRule="auto"/>
      </w:pPr>
      <w:r w:rsidRPr="00D76083">
        <w:t xml:space="preserve">It must be possible to individually select the display of </w:t>
      </w:r>
      <w:ins w:id="893" w:author="jon pritchard" w:date="2025-03-28T15:25:00Z" w16du:dateUtc="2025-03-28T14:25:00Z">
        <w:r w:rsidR="00AA76AA">
          <w:t xml:space="preserve">the graphical index entries for the </w:t>
        </w:r>
      </w:ins>
      <w:r w:rsidRPr="00D76083">
        <w:t>installed S-57 and S-101 ENCs</w:t>
      </w:r>
      <w:del w:id="894" w:author="jon pritchard" w:date="2025-03-28T15:25:00Z" w16du:dateUtc="2025-03-28T14:25:00Z">
        <w:r w:rsidRPr="00D76083" w:rsidDel="00AA76AA">
          <w:delText xml:space="preserve"> in the graphical index</w:delText>
        </w:r>
      </w:del>
      <w:r w:rsidRPr="00D76083">
        <w:t>. The display of each data product must be differentiated.</w:t>
      </w:r>
    </w:p>
    <w:p w14:paraId="55BAFFA5" w14:textId="77777777" w:rsidR="00EC17AE" w:rsidRPr="00450770" w:rsidRDefault="00EC17AE" w:rsidP="00B812CA">
      <w:pPr>
        <w:spacing w:after="120" w:line="240" w:lineRule="auto"/>
      </w:pPr>
    </w:p>
    <w:p w14:paraId="570B89FF" w14:textId="3282D785" w:rsidR="00AF63FF" w:rsidRDefault="00AF63FF" w:rsidP="00226D98">
      <w:pPr>
        <w:pStyle w:val="Heading3"/>
      </w:pPr>
      <w:bookmarkStart w:id="895" w:name="_Ref45727563"/>
      <w:bookmarkStart w:id="896" w:name="_Toc194067117"/>
      <w:r w:rsidRPr="00450770">
        <w:lastRenderedPageBreak/>
        <w:t>Graphical indexes of other S-100 products</w:t>
      </w:r>
      <w:bookmarkEnd w:id="895"/>
      <w:bookmarkEnd w:id="896"/>
    </w:p>
    <w:p w14:paraId="68FD5F3A" w14:textId="58BC70D5" w:rsidR="00377E3F" w:rsidRPr="00E567B0" w:rsidRDefault="00A4022E" w:rsidP="002D7DEE">
      <w:pPr>
        <w:rPr>
          <w:strike/>
        </w:rPr>
      </w:pPr>
      <w:r w:rsidRPr="00E567B0">
        <w:t xml:space="preserve">The ECDIS must additionally implement a capability for displaying graphical indexes of S-102 and S-104 data products, and </w:t>
      </w:r>
      <w:r w:rsidR="00AF63FF" w:rsidRPr="00E567B0">
        <w:t xml:space="preserve">may implement a graphical index of </w:t>
      </w:r>
      <w:r w:rsidRPr="00E567B0">
        <w:t xml:space="preserve">other </w:t>
      </w:r>
      <w:r w:rsidR="00AF63FF" w:rsidRPr="00E567B0">
        <w:t>non-ENC data products</w:t>
      </w:r>
    </w:p>
    <w:p w14:paraId="12298C92" w14:textId="72FEDE25" w:rsidR="00A4022E" w:rsidRDefault="00377E3F" w:rsidP="007B6A6F">
      <w:pPr>
        <w:spacing w:after="120" w:line="240" w:lineRule="auto"/>
        <w:jc w:val="both"/>
      </w:pPr>
      <w:r w:rsidRPr="00E567B0">
        <w:t>If the system displays graphical indexes for different products simultaneously</w:t>
      </w:r>
      <w:r w:rsidR="00A4022E" w:rsidRPr="00E567B0">
        <w:t xml:space="preserve"> it must be possible to individually select the display of each supported data product. The display of each supported dat</w:t>
      </w:r>
      <w:ins w:id="897" w:author="Grant, David M (52400) CIV USN NIWC ATLANTIC VA (USA)" w:date="2025-02-24T13:46:00Z" w16du:dateUtc="2025-02-24T18:46:00Z">
        <w:r w:rsidR="00F52FB0">
          <w:t>a</w:t>
        </w:r>
      </w:ins>
      <w:r w:rsidR="00A4022E" w:rsidRPr="00E567B0">
        <w:t xml:space="preserve"> product shall be </w:t>
      </w:r>
      <w:commentRangeStart w:id="898"/>
      <w:del w:id="899" w:author="jon pritchard" w:date="2025-03-28T13:53:00Z" w16du:dateUtc="2025-03-28T12:53:00Z">
        <w:r w:rsidR="00A4022E" w:rsidRPr="00E567B0" w:rsidDel="007763CD">
          <w:delText xml:space="preserve">graphically </w:delText>
        </w:r>
        <w:commentRangeEnd w:id="898"/>
        <w:r w:rsidR="00494538" w:rsidDel="007763CD">
          <w:rPr>
            <w:rStyle w:val="CommentReference"/>
          </w:rPr>
          <w:commentReference w:id="898"/>
        </w:r>
      </w:del>
      <w:r w:rsidR="00A4022E" w:rsidRPr="00E567B0">
        <w:t>differentiated.</w:t>
      </w:r>
    </w:p>
    <w:p w14:paraId="22856E97" w14:textId="6B27E20D" w:rsidR="00910006" w:rsidRPr="00B77A92" w:rsidRDefault="00910006" w:rsidP="00DB7CFE">
      <w:pPr>
        <w:pStyle w:val="Heading2"/>
      </w:pPr>
      <w:bookmarkStart w:id="900" w:name="_Toc187673070"/>
      <w:bookmarkStart w:id="901" w:name="_Toc187673302"/>
      <w:bookmarkStart w:id="902" w:name="_Toc188368657"/>
      <w:bookmarkStart w:id="903" w:name="_Toc188621859"/>
      <w:bookmarkStart w:id="904" w:name="_Toc188950440"/>
      <w:bookmarkStart w:id="905" w:name="_Toc188968356"/>
      <w:bookmarkStart w:id="906" w:name="_Toc188968581"/>
      <w:bookmarkStart w:id="907" w:name="_Toc175130216"/>
      <w:bookmarkStart w:id="908" w:name="_Toc175130217"/>
      <w:bookmarkStart w:id="909" w:name="_Toc194067118"/>
      <w:bookmarkEnd w:id="900"/>
      <w:bookmarkEnd w:id="901"/>
      <w:bookmarkEnd w:id="902"/>
      <w:bookmarkEnd w:id="903"/>
      <w:bookmarkEnd w:id="904"/>
      <w:bookmarkEnd w:id="905"/>
      <w:bookmarkEnd w:id="906"/>
      <w:bookmarkEnd w:id="907"/>
      <w:bookmarkEnd w:id="908"/>
      <w:r w:rsidRPr="00B77A92">
        <w:t>Limits of data</w:t>
      </w:r>
      <w:bookmarkEnd w:id="909"/>
    </w:p>
    <w:p w14:paraId="1971E9CE" w14:textId="0B2AE818" w:rsidR="00115385" w:rsidRPr="00450770" w:rsidRDefault="007B18E6" w:rsidP="00115385">
      <w:pPr>
        <w:pStyle w:val="Heading3"/>
      </w:pPr>
      <w:bookmarkStart w:id="910" w:name="_Ref45730411"/>
      <w:bookmarkStart w:id="911" w:name="_Toc194067119"/>
      <w:r w:rsidRPr="00450770">
        <w:t xml:space="preserve">ENC </w:t>
      </w:r>
      <w:r w:rsidR="00115385" w:rsidRPr="00450770">
        <w:t>No data areas</w:t>
      </w:r>
      <w:bookmarkEnd w:id="910"/>
      <w:bookmarkEnd w:id="911"/>
    </w:p>
    <w:p w14:paraId="7C79065A" w14:textId="2BD46F45" w:rsidR="006577E0" w:rsidRPr="00D76083" w:rsidRDefault="006577E0" w:rsidP="00115385">
      <w:pPr>
        <w:spacing w:after="120" w:line="240" w:lineRule="auto"/>
        <w:jc w:val="both"/>
      </w:pPr>
      <w:commentRangeStart w:id="912"/>
      <w:r w:rsidRPr="00450770">
        <w:t xml:space="preserve">The ECDIS must fill any areas in which there is no </w:t>
      </w:r>
      <w:r w:rsidRPr="00D76083">
        <w:t xml:space="preserve">installed ENC coverage using area pattern NODATA03, using colour token NODTA. These areas are defined as no data areas. </w:t>
      </w:r>
      <w:commentRangeEnd w:id="912"/>
      <w:r w:rsidR="002E2B12">
        <w:rPr>
          <w:rStyle w:val="CommentReference"/>
        </w:rPr>
        <w:commentReference w:id="912"/>
      </w:r>
    </w:p>
    <w:p w14:paraId="5EE7E8E2" w14:textId="73897C33" w:rsidR="00115385" w:rsidRPr="00D76083" w:rsidRDefault="006577E0" w:rsidP="00115385">
      <w:pPr>
        <w:spacing w:after="120" w:line="240" w:lineRule="auto"/>
        <w:jc w:val="both"/>
      </w:pPr>
      <w:r w:rsidRPr="00D76083">
        <w:t>The</w:t>
      </w:r>
      <w:r w:rsidR="00115385" w:rsidRPr="00D76083">
        <w:t xml:space="preserve"> indication </w:t>
      </w:r>
      <w:r w:rsidR="00115385" w:rsidRPr="00D76083">
        <w:rPr>
          <w:b/>
          <w:bCs/>
        </w:rPr>
        <w:t>"</w:t>
      </w:r>
      <w:bookmarkStart w:id="913" w:name="_Hlk188952838"/>
      <w:commentRangeStart w:id="914"/>
      <w:del w:id="915" w:author="jon pritchard" w:date="2025-03-28T13:58:00Z" w16du:dateUtc="2025-03-28T12:58:00Z">
        <w:r w:rsidR="00115385" w:rsidRPr="00D76083" w:rsidDel="007763CD">
          <w:rPr>
            <w:b/>
            <w:bCs/>
            <w:i/>
            <w:iCs/>
          </w:rPr>
          <w:delText xml:space="preserve">refer to </w:delText>
        </w:r>
        <w:r w:rsidRPr="00D76083" w:rsidDel="007763CD">
          <w:rPr>
            <w:b/>
            <w:bCs/>
            <w:i/>
            <w:iCs/>
          </w:rPr>
          <w:delText>an</w:delText>
        </w:r>
      </w:del>
      <w:del w:id="916" w:author="jon pritchard" w:date="2025-03-25T15:14:00Z" w16du:dateUtc="2025-03-25T14:14:00Z">
        <w:r w:rsidR="001A3949" w:rsidRPr="00D76083" w:rsidDel="00F07D58">
          <w:rPr>
            <w:b/>
            <w:bCs/>
            <w:i/>
            <w:iCs/>
          </w:rPr>
          <w:delText xml:space="preserve"> (the)</w:delText>
        </w:r>
      </w:del>
      <w:del w:id="917" w:author="jon pritchard" w:date="2025-03-28T13:58:00Z" w16du:dateUtc="2025-03-28T12:58:00Z">
        <w:r w:rsidR="00115385" w:rsidRPr="00D76083" w:rsidDel="007763CD">
          <w:rPr>
            <w:b/>
            <w:bCs/>
            <w:i/>
            <w:iCs/>
          </w:rPr>
          <w:delText xml:space="preserve"> official chart</w:delText>
        </w:r>
        <w:commentRangeEnd w:id="914"/>
        <w:r w:rsidR="00494538" w:rsidDel="007763CD">
          <w:rPr>
            <w:rStyle w:val="CommentReference"/>
          </w:rPr>
          <w:commentReference w:id="914"/>
        </w:r>
      </w:del>
      <w:ins w:id="918" w:author="jon pritchard" w:date="2025-03-28T13:58:00Z" w16du:dateUtc="2025-03-28T12:58:00Z">
        <w:r w:rsidR="007763CD">
          <w:rPr>
            <w:b/>
            <w:bCs/>
            <w:i/>
            <w:iCs/>
          </w:rPr>
          <w:t>No ENC Available</w:t>
        </w:r>
      </w:ins>
      <w:r w:rsidR="00115385" w:rsidRPr="00D76083">
        <w:t xml:space="preserve">" </w:t>
      </w:r>
      <w:r w:rsidRPr="00D76083">
        <w:t xml:space="preserve">must </w:t>
      </w:r>
      <w:bookmarkEnd w:id="913"/>
      <w:r w:rsidRPr="00D76083">
        <w:t>be shown</w:t>
      </w:r>
      <w:r w:rsidR="00115385" w:rsidRPr="00D76083">
        <w:t xml:space="preserve"> if the display includes</w:t>
      </w:r>
      <w:r w:rsidRPr="00D76083">
        <w:t xml:space="preserve"> areas in which there are</w:t>
      </w:r>
      <w:r w:rsidR="00115385" w:rsidRPr="00D76083">
        <w:t xml:space="preserve"> waters </w:t>
      </w:r>
      <w:r w:rsidRPr="00D76083">
        <w:t>with</w:t>
      </w:r>
      <w:r w:rsidR="00115385" w:rsidRPr="00D76083">
        <w:t xml:space="preserve"> no ENCs </w:t>
      </w:r>
      <w:r w:rsidRPr="00D76083">
        <w:t>installed</w:t>
      </w:r>
      <w:ins w:id="919" w:author="Jonathan Pritchard" w:date="2025-03-25T05:44:00Z" w16du:dateUtc="2025-03-25T04:44:00Z">
        <w:r w:rsidR="004A6E2D">
          <w:t>.</w:t>
        </w:r>
      </w:ins>
      <w:r w:rsidR="001A3949" w:rsidRPr="00D76083">
        <w:t xml:space="preserve"> </w:t>
      </w:r>
      <w:commentRangeStart w:id="920"/>
      <w:del w:id="921" w:author="jon pritchard" w:date="2025-03-28T13:58:00Z" w16du:dateUtc="2025-03-28T12:58:00Z">
        <w:r w:rsidR="001A3949" w:rsidRPr="004A6E2D" w:rsidDel="007763CD">
          <w:rPr>
            <w:i/>
            <w:iCs/>
            <w:strike/>
            <w:rPrChange w:id="922" w:author="Jonathan Pritchard" w:date="2025-03-25T05:44:00Z" w16du:dateUtc="2025-03-25T04:44:00Z">
              <w:rPr>
                <w:i/>
                <w:iCs/>
              </w:rPr>
            </w:rPrChange>
          </w:rPr>
          <w:delText>(harmonise with S-52 (“exists”))</w:delText>
        </w:r>
        <w:commentRangeEnd w:id="920"/>
        <w:r w:rsidR="00777775" w:rsidRPr="004A6E2D" w:rsidDel="007763CD">
          <w:rPr>
            <w:rStyle w:val="CommentReference"/>
            <w:strike/>
            <w:rPrChange w:id="923" w:author="Jonathan Pritchard" w:date="2025-03-25T05:44:00Z" w16du:dateUtc="2025-03-25T04:44:00Z">
              <w:rPr>
                <w:rStyle w:val="CommentReference"/>
              </w:rPr>
            </w:rPrChange>
          </w:rPr>
          <w:commentReference w:id="920"/>
        </w:r>
        <w:r w:rsidR="00115385" w:rsidRPr="004A6E2D" w:rsidDel="007763CD">
          <w:rPr>
            <w:i/>
            <w:iCs/>
            <w:strike/>
            <w:rPrChange w:id="924" w:author="Jonathan Pritchard" w:date="2025-03-25T05:44:00Z" w16du:dateUtc="2025-03-25T04:44:00Z">
              <w:rPr>
                <w:i/>
                <w:iCs/>
              </w:rPr>
            </w:rPrChange>
          </w:rPr>
          <w:delText>.</w:delText>
        </w:r>
      </w:del>
    </w:p>
    <w:p w14:paraId="40BB63AA" w14:textId="5E8D3639" w:rsidR="00115385" w:rsidRPr="00450770" w:rsidRDefault="00115385" w:rsidP="00115385">
      <w:pPr>
        <w:spacing w:after="120" w:line="240" w:lineRule="auto"/>
        <w:jc w:val="both"/>
      </w:pPr>
      <w:r w:rsidRPr="00D76083">
        <w:t xml:space="preserve">An indication that the mariner must refer to the official chart </w:t>
      </w:r>
      <w:r w:rsidR="006577E0" w:rsidRPr="00D76083">
        <w:t>must also</w:t>
      </w:r>
      <w:r w:rsidRPr="00D76083">
        <w:t xml:space="preserve"> be given whenever line style NONHODAT appears on the display, or whenever the display is comprised of other</w:t>
      </w:r>
      <w:r w:rsidRPr="00B812CA">
        <w:t xml:space="preserve"> than ENC data</w:t>
      </w:r>
      <w:r w:rsidR="006577E0" w:rsidRPr="00450770">
        <w:t xml:space="preserve"> </w:t>
      </w:r>
      <w:r w:rsidR="00A4022E">
        <w:t xml:space="preserve">as specified by Section </w:t>
      </w:r>
      <w:r w:rsidR="00A4022E">
        <w:fldChar w:fldCharType="begin"/>
      </w:r>
      <w:r w:rsidR="00A4022E">
        <w:instrText xml:space="preserve"> REF _Ref179768848 \r \h </w:instrText>
      </w:r>
      <w:r w:rsidR="00A4022E">
        <w:fldChar w:fldCharType="separate"/>
      </w:r>
      <w:r w:rsidR="00D76083">
        <w:t>9.1.1</w:t>
      </w:r>
      <w:r w:rsidR="00A4022E">
        <w:fldChar w:fldCharType="end"/>
      </w:r>
      <w:r w:rsidRPr="00450770">
        <w:t>.</w:t>
      </w:r>
    </w:p>
    <w:p w14:paraId="4DC1DFAF" w14:textId="3DCB5700" w:rsidR="002A10D2" w:rsidRPr="00D76083" w:rsidRDefault="002A10D2" w:rsidP="00226D98">
      <w:pPr>
        <w:pStyle w:val="Heading3"/>
      </w:pPr>
      <w:bookmarkStart w:id="925" w:name="_Toc194067120"/>
      <w:r w:rsidRPr="00D76083">
        <w:t xml:space="preserve">Limit of </w:t>
      </w:r>
      <w:ins w:id="926" w:author="jon pritchard" w:date="2025-03-28T13:34:00Z" w16du:dateUtc="2025-03-28T12:34:00Z">
        <w:r w:rsidR="00CF6F82">
          <w:t>official</w:t>
        </w:r>
      </w:ins>
      <w:del w:id="927" w:author="jon pritchard" w:date="2025-03-28T13:34:00Z" w16du:dateUtc="2025-03-28T12:34:00Z">
        <w:r w:rsidRPr="00D76083" w:rsidDel="00CF6F82">
          <w:delText>HO</w:delText>
        </w:r>
      </w:del>
      <w:r w:rsidRPr="00D76083">
        <w:t xml:space="preserve"> </w:t>
      </w:r>
      <w:r w:rsidR="004B305C" w:rsidRPr="00D76083">
        <w:t xml:space="preserve">S-101 </w:t>
      </w:r>
      <w:r w:rsidRPr="00D76083">
        <w:t>data</w:t>
      </w:r>
      <w:r w:rsidR="004B305C" w:rsidRPr="00D76083">
        <w:t xml:space="preserve"> and </w:t>
      </w:r>
      <w:ins w:id="928" w:author="jon pritchard" w:date="2025-03-28T13:34:00Z" w16du:dateUtc="2025-03-28T12:34:00Z">
        <w:r w:rsidR="00CF6F82">
          <w:t xml:space="preserve">non official </w:t>
        </w:r>
      </w:ins>
      <w:ins w:id="929" w:author="jon pritchard" w:date="2025-03-28T13:35:00Z" w16du:dateUtc="2025-03-28T12:35:00Z">
        <w:r w:rsidR="00CF6F82">
          <w:t xml:space="preserve">S-101 </w:t>
        </w:r>
      </w:ins>
      <w:r w:rsidR="004B305C" w:rsidRPr="00D76083">
        <w:t>data</w:t>
      </w:r>
      <w:del w:id="930" w:author="jon pritchard" w:date="2025-03-28T13:34:00Z" w16du:dateUtc="2025-03-28T12:34:00Z">
        <w:r w:rsidR="004B305C" w:rsidRPr="00D76083" w:rsidDel="00CF6F82">
          <w:delText xml:space="preserve"> from non-HO sources</w:delText>
        </w:r>
      </w:del>
      <w:r w:rsidR="00C1640C" w:rsidRPr="00D76083">
        <w:t xml:space="preserve"> </w:t>
      </w:r>
      <w:commentRangeStart w:id="931"/>
      <w:del w:id="932" w:author="jon pritchard" w:date="2025-03-28T13:34:00Z" w16du:dateUtc="2025-03-28T12:34:00Z">
        <w:r w:rsidR="00C1640C" w:rsidRPr="00D76083" w:rsidDel="00CF6F82">
          <w:delText>[could apply to all products]</w:delText>
        </w:r>
      </w:del>
      <w:commentRangeEnd w:id="931"/>
      <w:r w:rsidR="00777775">
        <w:rPr>
          <w:rStyle w:val="CommentReference"/>
          <w:b w:val="0"/>
          <w:bCs w:val="0"/>
        </w:rPr>
        <w:commentReference w:id="931"/>
      </w:r>
      <w:bookmarkEnd w:id="925"/>
    </w:p>
    <w:p w14:paraId="21AF0B2D" w14:textId="562689E3" w:rsidR="002A10D2" w:rsidRPr="00D76083" w:rsidRDefault="002A10D2" w:rsidP="0008472D">
      <w:pPr>
        <w:spacing w:after="120" w:line="240" w:lineRule="auto"/>
        <w:jc w:val="both"/>
      </w:pPr>
      <w:r w:rsidRPr="00D76083">
        <w:t xml:space="preserve">The </w:t>
      </w:r>
      <w:r w:rsidR="009F52AF" w:rsidRPr="00D76083">
        <w:t>limit</w:t>
      </w:r>
      <w:r w:rsidRPr="00D76083">
        <w:t xml:space="preserve"> of </w:t>
      </w:r>
      <w:del w:id="933" w:author="jon pritchard" w:date="2025-03-28T13:35:00Z" w16du:dateUtc="2025-03-28T12:35:00Z">
        <w:r w:rsidRPr="00D76083" w:rsidDel="00CF6F82">
          <w:delText xml:space="preserve">HO </w:delText>
        </w:r>
      </w:del>
      <w:ins w:id="934" w:author="jon pritchard" w:date="2025-03-28T13:35:00Z" w16du:dateUtc="2025-03-28T12:35:00Z">
        <w:r w:rsidR="00CF6F82">
          <w:t>official</w:t>
        </w:r>
        <w:r w:rsidR="00CF6F82" w:rsidRPr="00D76083">
          <w:t xml:space="preserve"> </w:t>
        </w:r>
      </w:ins>
      <w:r w:rsidR="004B305C" w:rsidRPr="00D76083">
        <w:t>S-101</w:t>
      </w:r>
      <w:r w:rsidRPr="00D76083">
        <w:t xml:space="preserve"> data on th</w:t>
      </w:r>
      <w:r w:rsidR="00FA3CC0" w:rsidRPr="00D76083">
        <w:t>e</w:t>
      </w:r>
      <w:r w:rsidRPr="00D76083">
        <w:t xml:space="preserve"> graphical index defines the limit of </w:t>
      </w:r>
      <w:del w:id="935" w:author="jon pritchard" w:date="2025-03-28T13:35:00Z" w16du:dateUtc="2025-03-28T12:35:00Z">
        <w:r w:rsidRPr="00D76083" w:rsidDel="00CF6F82">
          <w:delText xml:space="preserve">HO </w:delText>
        </w:r>
      </w:del>
      <w:ins w:id="936" w:author="jon pritchard" w:date="2025-03-28T13:35:00Z" w16du:dateUtc="2025-03-28T12:35:00Z">
        <w:r w:rsidR="00CF6F82">
          <w:t>official</w:t>
        </w:r>
        <w:r w:rsidR="00CF6F82" w:rsidRPr="00D76083">
          <w:t xml:space="preserve"> </w:t>
        </w:r>
      </w:ins>
      <w:r w:rsidRPr="00D76083">
        <w:t>ENC coverage.</w:t>
      </w:r>
      <w:r w:rsidR="008F1A27" w:rsidRPr="00D76083">
        <w:t xml:space="preserve"> The definition of </w:t>
      </w:r>
      <w:commentRangeStart w:id="937"/>
      <w:del w:id="938" w:author="jon pritchard" w:date="2025-03-28T13:35:00Z" w16du:dateUtc="2025-03-28T12:35:00Z">
        <w:r w:rsidR="008F1A27" w:rsidRPr="00D76083" w:rsidDel="00CF6F82">
          <w:delText xml:space="preserve">HO </w:delText>
        </w:r>
      </w:del>
      <w:ins w:id="939" w:author="jon pritchard" w:date="2025-03-28T13:35:00Z" w16du:dateUtc="2025-03-28T12:35:00Z">
        <w:r w:rsidR="00CF6F82">
          <w:t>official</w:t>
        </w:r>
        <w:r w:rsidR="00CF6F82" w:rsidRPr="00D76083">
          <w:t xml:space="preserve"> </w:t>
        </w:r>
      </w:ins>
      <w:r w:rsidR="008F1A27" w:rsidRPr="00D76083">
        <w:t xml:space="preserve">data as opposed to </w:t>
      </w:r>
      <w:del w:id="940" w:author="jon pritchard" w:date="2025-03-28T13:35:00Z" w16du:dateUtc="2025-03-28T12:35:00Z">
        <w:r w:rsidR="008F1A27" w:rsidRPr="00D76083" w:rsidDel="00CF6F82">
          <w:delText xml:space="preserve">HO </w:delText>
        </w:r>
      </w:del>
      <w:ins w:id="941" w:author="jon pritchard" w:date="2025-03-28T13:35:00Z" w16du:dateUtc="2025-03-28T12:35:00Z">
        <w:r w:rsidR="00CF6F82">
          <w:t>non official</w:t>
        </w:r>
        <w:r w:rsidR="00CF6F82" w:rsidRPr="00D76083">
          <w:t xml:space="preserve"> </w:t>
        </w:r>
      </w:ins>
      <w:r w:rsidR="008F1A27" w:rsidRPr="00D76083">
        <w:t xml:space="preserve">data </w:t>
      </w:r>
      <w:commentRangeEnd w:id="937"/>
      <w:r w:rsidR="00777775">
        <w:rPr>
          <w:rStyle w:val="CommentReference"/>
        </w:rPr>
        <w:commentReference w:id="937"/>
      </w:r>
      <w:r w:rsidR="008F1A27" w:rsidRPr="00D76083">
        <w:t xml:space="preserve">is contained in </w:t>
      </w:r>
      <w:r w:rsidR="008F1A27" w:rsidRPr="00DF6704">
        <w:fldChar w:fldCharType="begin"/>
      </w:r>
      <w:r w:rsidR="008F1A27" w:rsidRPr="00D76083">
        <w:instrText xml:space="preserve"> REF _Ref178773055 \r \h </w:instrText>
      </w:r>
      <w:r w:rsidR="00FB5B93" w:rsidRPr="00D76083">
        <w:instrText xml:space="preserve"> \* MERGEFORMAT </w:instrText>
      </w:r>
      <w:r w:rsidR="008F1A27" w:rsidRPr="00DF6704">
        <w:fldChar w:fldCharType="separate"/>
      </w:r>
      <w:ins w:id="942" w:author="Jonathan Pritchard" w:date="2025-03-07T16:29:00Z" w16du:dateUtc="2025-03-07T16:29:00Z">
        <w:r w:rsidR="00FB64A7">
          <w:t>9.1.1</w:t>
        </w:r>
      </w:ins>
      <w:del w:id="943" w:author="Jonathan Pritchard" w:date="2025-03-07T16:29:00Z" w16du:dateUtc="2025-03-07T16:29:00Z">
        <w:r w:rsidR="000553AC" w:rsidRPr="00D76083" w:rsidDel="00FB64A7">
          <w:delText>C-12.1.1</w:delText>
        </w:r>
      </w:del>
      <w:r w:rsidR="008F1A27" w:rsidRPr="00DF6704">
        <w:fldChar w:fldCharType="end"/>
      </w:r>
      <w:r w:rsidRPr="00D76083">
        <w:t xml:space="preserve"> </w:t>
      </w:r>
    </w:p>
    <w:p w14:paraId="39AD5C80" w14:textId="765577F0" w:rsidR="002A10D2" w:rsidRPr="00D76083" w:rsidRDefault="002A10D2" w:rsidP="0008472D">
      <w:pPr>
        <w:spacing w:after="120" w:line="240" w:lineRule="auto"/>
        <w:jc w:val="both"/>
      </w:pPr>
      <w:r w:rsidRPr="00D76083">
        <w:t>The appearance of the “No data” colour (</w:t>
      </w:r>
      <w:r w:rsidR="0021340E" w:rsidRPr="00D76083">
        <w:t xml:space="preserve">colour token </w:t>
      </w:r>
      <w:r w:rsidRPr="00D76083">
        <w:t xml:space="preserve">NODTA) and  NODATA03 </w:t>
      </w:r>
      <w:r w:rsidR="0021340E" w:rsidRPr="00D76083">
        <w:t xml:space="preserve">area fill </w:t>
      </w:r>
      <w:r w:rsidR="00FA5784" w:rsidRPr="00D76083">
        <w:t xml:space="preserve">(see </w:t>
      </w:r>
      <w:r w:rsidR="00705A00" w:rsidRPr="00DF6704">
        <w:fldChar w:fldCharType="begin"/>
      </w:r>
      <w:r w:rsidR="00705A00" w:rsidRPr="00D76083">
        <w:instrText xml:space="preserve"> REF _Ref45730411 \r \h </w:instrText>
      </w:r>
      <w:r w:rsidR="0008472D" w:rsidRPr="00D76083">
        <w:instrText xml:space="preserve"> \* MERGEFORMAT </w:instrText>
      </w:r>
      <w:r w:rsidR="00705A00" w:rsidRPr="00DF6704">
        <w:fldChar w:fldCharType="separate"/>
      </w:r>
      <w:ins w:id="944" w:author="Jonathan Pritchard" w:date="2025-03-07T16:29:00Z" w16du:dateUtc="2025-03-07T16:29:00Z">
        <w:r w:rsidR="00FB64A7">
          <w:t>12.5.1</w:t>
        </w:r>
      </w:ins>
      <w:del w:id="945" w:author="Jonathan Pritchard" w:date="2025-03-07T16:29:00Z" w16du:dateUtc="2025-03-07T16:29:00Z">
        <w:r w:rsidR="000553AC" w:rsidRPr="00D76083" w:rsidDel="00FB64A7">
          <w:delText>C-15.3.1</w:delText>
        </w:r>
      </w:del>
      <w:r w:rsidR="00705A00" w:rsidRPr="00DF6704">
        <w:fldChar w:fldCharType="end"/>
      </w:r>
      <w:r w:rsidR="00FA5784" w:rsidRPr="00D76083">
        <w:t xml:space="preserve">) </w:t>
      </w:r>
      <w:r w:rsidRPr="00D76083">
        <w:t xml:space="preserve">will indicate the end of </w:t>
      </w:r>
      <w:del w:id="946" w:author="jon pritchard" w:date="2025-03-28T13:35:00Z" w16du:dateUtc="2025-03-28T12:35:00Z">
        <w:r w:rsidR="00CB20FE" w:rsidRPr="00D76083" w:rsidDel="00CF6F82">
          <w:delText xml:space="preserve">HO </w:delText>
        </w:r>
      </w:del>
      <w:ins w:id="947" w:author="jon pritchard" w:date="2025-03-28T13:35:00Z" w16du:dateUtc="2025-03-28T12:35:00Z">
        <w:r w:rsidR="00CF6F82">
          <w:t>official</w:t>
        </w:r>
        <w:r w:rsidR="00CF6F82" w:rsidRPr="00D76083">
          <w:t xml:space="preserve"> </w:t>
        </w:r>
      </w:ins>
      <w:r w:rsidRPr="00D76083">
        <w:t>data.</w:t>
      </w:r>
    </w:p>
    <w:p w14:paraId="590867A2" w14:textId="7A423332" w:rsidR="002A10D2" w:rsidRPr="00D76083" w:rsidRDefault="002A10D2" w:rsidP="0008472D">
      <w:pPr>
        <w:spacing w:after="120" w:line="240" w:lineRule="auto"/>
        <w:jc w:val="both"/>
      </w:pPr>
      <w:r w:rsidRPr="00D76083">
        <w:t>If non-</w:t>
      </w:r>
      <w:ins w:id="948" w:author="jon pritchard" w:date="2025-03-28T13:35:00Z" w16du:dateUtc="2025-03-28T12:35:00Z">
        <w:r w:rsidR="00CF6F82">
          <w:t>official</w:t>
        </w:r>
      </w:ins>
      <w:del w:id="949" w:author="jon pritchard" w:date="2025-03-28T13:35:00Z" w16du:dateUtc="2025-03-28T12:35:00Z">
        <w:r w:rsidRPr="00D76083" w:rsidDel="00CF6F82">
          <w:delText>HO</w:delText>
        </w:r>
      </w:del>
      <w:r w:rsidRPr="00D76083">
        <w:t xml:space="preserve"> </w:t>
      </w:r>
      <w:r w:rsidR="00775DDD" w:rsidRPr="00D76083">
        <w:t xml:space="preserve">chart </w:t>
      </w:r>
      <w:r w:rsidRPr="00D76083">
        <w:t xml:space="preserve">data is shown on the ECDIS display, its boundary </w:t>
      </w:r>
      <w:r w:rsidR="002C3002" w:rsidRPr="00D76083">
        <w:t xml:space="preserve">must </w:t>
      </w:r>
      <w:r w:rsidRPr="00D76083">
        <w:t xml:space="preserve">be </w:t>
      </w:r>
      <w:r w:rsidR="00CB20FE" w:rsidRPr="00D76083">
        <w:t>demarcated</w:t>
      </w:r>
      <w:r w:rsidRPr="00D76083">
        <w:t xml:space="preserve"> by the line</w:t>
      </w:r>
      <w:r w:rsidR="0021340E" w:rsidRPr="00D76083">
        <w:t xml:space="preserve"> </w:t>
      </w:r>
      <w:r w:rsidRPr="00D76083">
        <w:t>style NONHODAT. Note that the NONHODAT</w:t>
      </w:r>
      <w:r w:rsidR="00926B94" w:rsidRPr="00D76083">
        <w:t xml:space="preserve"> line style</w:t>
      </w:r>
      <w:r w:rsidRPr="00D76083">
        <w:t xml:space="preserve"> is a “one-sided” line and the boundary of the non</w:t>
      </w:r>
      <w:ins w:id="950" w:author="jon pritchard" w:date="2025-03-28T13:35:00Z" w16du:dateUtc="2025-03-28T12:35:00Z">
        <w:r w:rsidR="00CF6F82">
          <w:t xml:space="preserve"> official</w:t>
        </w:r>
      </w:ins>
      <w:del w:id="951" w:author="jon pritchard" w:date="2025-03-28T13:35:00Z" w16du:dateUtc="2025-03-28T12:35:00Z">
        <w:r w:rsidRPr="00D76083" w:rsidDel="00CF6F82">
          <w:delText>-HO</w:delText>
        </w:r>
      </w:del>
      <w:r w:rsidRPr="00D76083">
        <w:t xml:space="preserve"> data must be drawn according to S-101 rules to ensure that the diagonal stroke of the line is on the non</w:t>
      </w:r>
      <w:ins w:id="952" w:author="jon pritchard" w:date="2025-03-28T13:35:00Z" w16du:dateUtc="2025-03-28T12:35:00Z">
        <w:r w:rsidR="00CF6F82">
          <w:t xml:space="preserve"> official</w:t>
        </w:r>
      </w:ins>
      <w:del w:id="953" w:author="jon pritchard" w:date="2025-03-28T13:35:00Z" w16du:dateUtc="2025-03-28T12:35:00Z">
        <w:r w:rsidRPr="00D76083" w:rsidDel="00CF6F82">
          <w:delText>-HO</w:delText>
        </w:r>
      </w:del>
      <w:r w:rsidRPr="00D76083">
        <w:t xml:space="preserve"> data side of the line.</w:t>
      </w:r>
      <w:r w:rsidR="00CB20FE" w:rsidRPr="00D76083">
        <w:t xml:space="preserve"> </w:t>
      </w:r>
      <w:r w:rsidRPr="00D76083">
        <w:t>The non</w:t>
      </w:r>
      <w:ins w:id="954" w:author="jon pritchard" w:date="2025-03-28T13:35:00Z" w16du:dateUtc="2025-03-28T12:35:00Z">
        <w:r w:rsidR="00CF6F82">
          <w:t xml:space="preserve"> official</w:t>
        </w:r>
      </w:ins>
      <w:del w:id="955" w:author="jon pritchard" w:date="2025-03-28T13:35:00Z" w16du:dateUtc="2025-03-28T12:35:00Z">
        <w:r w:rsidRPr="00D76083" w:rsidDel="00CF6F82">
          <w:delText>-HO</w:delText>
        </w:r>
      </w:del>
      <w:r w:rsidRPr="00D76083">
        <w:t xml:space="preserve"> data boundary </w:t>
      </w:r>
      <w:r w:rsidR="00926B94" w:rsidRPr="00D76083">
        <w:t xml:space="preserve">indicated by the </w:t>
      </w:r>
      <w:r w:rsidRPr="00D76083">
        <w:t>NONHODAT</w:t>
      </w:r>
      <w:r w:rsidR="00926B94" w:rsidRPr="00D76083">
        <w:t xml:space="preserve"> line style</w:t>
      </w:r>
      <w:r w:rsidRPr="00D76083">
        <w:t xml:space="preserve"> serves to separate </w:t>
      </w:r>
      <w:ins w:id="956" w:author="jon pritchard" w:date="2025-03-28T13:36:00Z" w16du:dateUtc="2025-03-28T12:36:00Z">
        <w:r w:rsidR="00CF6F82">
          <w:t xml:space="preserve">official </w:t>
        </w:r>
      </w:ins>
      <w:r w:rsidRPr="00D76083">
        <w:t>ENC data from non</w:t>
      </w:r>
      <w:ins w:id="957" w:author="jon pritchard" w:date="2025-03-28T13:36:00Z" w16du:dateUtc="2025-03-28T12:36:00Z">
        <w:r w:rsidR="00CF6F82">
          <w:t xml:space="preserve"> official</w:t>
        </w:r>
      </w:ins>
      <w:del w:id="958" w:author="jon pritchard" w:date="2025-03-28T13:36:00Z" w16du:dateUtc="2025-03-28T12:36:00Z">
        <w:r w:rsidRPr="00D76083" w:rsidDel="00CF6F82">
          <w:delText>-HO</w:delText>
        </w:r>
      </w:del>
      <w:r w:rsidRPr="00D76083">
        <w:t xml:space="preserve"> chart information.</w:t>
      </w:r>
    </w:p>
    <w:p w14:paraId="613CADD2" w14:textId="1D183A88" w:rsidR="00E90EC5" w:rsidRPr="00D76083" w:rsidRDefault="00E90EC5" w:rsidP="00793CB3">
      <w:pPr>
        <w:pStyle w:val="Heading3"/>
      </w:pPr>
      <w:bookmarkStart w:id="959" w:name="_Toc194067121"/>
      <w:r w:rsidRPr="00D76083">
        <w:t>Limits of other S-100 product data</w:t>
      </w:r>
      <w:bookmarkEnd w:id="959"/>
    </w:p>
    <w:p w14:paraId="2FC95972" w14:textId="6A13B485" w:rsidR="00FB5B93" w:rsidRPr="003C14B2" w:rsidDel="00F92055" w:rsidRDefault="00FB5B93" w:rsidP="002D7DEE">
      <w:pPr>
        <w:jc w:val="both"/>
        <w:rPr>
          <w:del w:id="960" w:author="jon pritchard" w:date="2025-03-28T12:16:00Z" w16du:dateUtc="2025-03-28T11:16:00Z"/>
          <w:strike/>
          <w:rPrChange w:id="961" w:author="jon pritchard" w:date="2025-03-25T06:03:00Z" w16du:dateUtc="2025-03-25T05:03:00Z">
            <w:rPr>
              <w:del w:id="962" w:author="jon pritchard" w:date="2025-03-28T12:16:00Z" w16du:dateUtc="2025-03-28T11:16:00Z"/>
            </w:rPr>
          </w:rPrChange>
        </w:rPr>
      </w:pPr>
      <w:del w:id="963" w:author="jon pritchard" w:date="2025-03-28T12:16:00Z" w16du:dateUtc="2025-03-28T11:16:00Z">
        <w:r w:rsidRPr="003C14B2" w:rsidDel="00F92055">
          <w:rPr>
            <w:strike/>
            <w:rPrChange w:id="964" w:author="jon pritchard" w:date="2025-03-25T06:03:00Z" w16du:dateUtc="2025-03-25T05:03:00Z">
              <w:rPr/>
            </w:rPrChange>
          </w:rPr>
          <w:delText xml:space="preserve">The ‘no data’ and ‘non-HO data’ requirements for S-57 and S-101 ENCs are described in </w:delText>
        </w:r>
        <w:r w:rsidRPr="003C14B2" w:rsidDel="00F92055">
          <w:rPr>
            <w:strike/>
            <w:highlight w:val="yellow"/>
            <w:rPrChange w:id="965" w:author="jon pritchard" w:date="2025-03-25T06:03:00Z" w16du:dateUtc="2025-03-25T05:03:00Z">
              <w:rPr/>
            </w:rPrChange>
          </w:rPr>
          <w:delText>C-15.3.1</w:delText>
        </w:r>
      </w:del>
      <w:ins w:id="966" w:author="Jonathan Pritchard" w:date="2025-03-07T16:29:00Z" w16du:dateUtc="2025-03-07T16:29:00Z">
        <w:del w:id="967" w:author="jon pritchard" w:date="2025-03-28T12:16:00Z" w16du:dateUtc="2025-03-28T11:16:00Z">
          <w:r w:rsidR="00FB64A7" w:rsidRPr="003C14B2" w:rsidDel="00F92055">
            <w:rPr>
              <w:strike/>
              <w:highlight w:val="yellow"/>
              <w:rPrChange w:id="968" w:author="jon pritchard" w:date="2025-03-25T06:03:00Z" w16du:dateUtc="2025-03-25T05:03:00Z">
                <w:rPr/>
              </w:rPrChange>
            </w:rPr>
            <w:delText>XXX</w:delText>
          </w:r>
        </w:del>
      </w:ins>
      <w:del w:id="969" w:author="jon pritchard" w:date="2025-03-28T12:16:00Z" w16du:dateUtc="2025-03-28T11:16:00Z">
        <w:r w:rsidRPr="003C14B2" w:rsidDel="00F92055">
          <w:rPr>
            <w:strike/>
            <w:rPrChange w:id="970" w:author="jon pritchard" w:date="2025-03-25T06:03:00Z" w16du:dateUtc="2025-03-25T05:03:00Z">
              <w:rPr/>
            </w:rPrChange>
          </w:rPr>
          <w:delText xml:space="preserve"> and </w:delText>
        </w:r>
      </w:del>
      <w:ins w:id="971" w:author="Jonathan Pritchard" w:date="2025-03-07T16:30:00Z" w16du:dateUtc="2025-03-07T16:30:00Z">
        <w:del w:id="972" w:author="jon pritchard" w:date="2025-03-28T12:16:00Z" w16du:dateUtc="2025-03-28T11:16:00Z">
          <w:r w:rsidR="00FB64A7" w:rsidRPr="003C14B2" w:rsidDel="00F92055">
            <w:rPr>
              <w:strike/>
              <w:rPrChange w:id="973" w:author="jon pritchard" w:date="2025-03-25T06:03:00Z" w16du:dateUtc="2025-03-25T05:03:00Z">
                <w:rPr/>
              </w:rPrChange>
            </w:rPr>
            <w:delText xml:space="preserve"> </w:delText>
          </w:r>
          <w:r w:rsidR="00FB64A7" w:rsidRPr="003C14B2" w:rsidDel="00F92055">
            <w:rPr>
              <w:strike/>
              <w:highlight w:val="yellow"/>
              <w:rPrChange w:id="974" w:author="jon pritchard" w:date="2025-03-25T06:03:00Z" w16du:dateUtc="2025-03-25T05:03:00Z">
                <w:rPr/>
              </w:rPrChange>
            </w:rPr>
            <w:delText>XXX</w:delText>
          </w:r>
          <w:r w:rsidR="00FB64A7" w:rsidRPr="003C14B2" w:rsidDel="00F92055">
            <w:rPr>
              <w:strike/>
              <w:rPrChange w:id="975" w:author="jon pritchard" w:date="2025-03-25T06:03:00Z" w16du:dateUtc="2025-03-25T05:03:00Z">
                <w:rPr/>
              </w:rPrChange>
            </w:rPr>
            <w:delText xml:space="preserve">  </w:delText>
          </w:r>
        </w:del>
      </w:ins>
      <w:del w:id="976" w:author="jon pritchard" w:date="2025-03-28T12:16:00Z" w16du:dateUtc="2025-03-28T11:16:00Z">
        <w:r w:rsidRPr="003C14B2" w:rsidDel="00F92055">
          <w:rPr>
            <w:strike/>
            <w:rPrChange w:id="977" w:author="jon pritchard" w:date="2025-03-25T06:03:00Z" w16du:dateUtc="2025-03-25T05:03:00Z">
              <w:rPr/>
            </w:rPrChange>
          </w:rPr>
          <w:delText>C-15.3.2 respectively.</w:delText>
        </w:r>
      </w:del>
    </w:p>
    <w:p w14:paraId="5A79247B" w14:textId="7516AE32" w:rsidR="00FB5B93" w:rsidRDefault="00FB5B93" w:rsidP="002D7DEE">
      <w:pPr>
        <w:jc w:val="both"/>
      </w:pPr>
      <w:r>
        <w:t>For all other supported data products, it must be possible for the mariner to be able to individually select for display the “no data” areas and “non</w:t>
      </w:r>
      <w:ins w:id="978" w:author="jon pritchard" w:date="2025-03-28T13:36:00Z" w16du:dateUtc="2025-03-28T12:36:00Z">
        <w:r w:rsidR="00CF6F82">
          <w:t xml:space="preserve"> official</w:t>
        </w:r>
      </w:ins>
      <w:del w:id="979" w:author="jon pritchard" w:date="2025-03-28T13:36:00Z" w16du:dateUtc="2025-03-28T12:36:00Z">
        <w:r w:rsidDel="00CF6F82">
          <w:delText>-HO</w:delText>
        </w:r>
      </w:del>
      <w:r>
        <w:t xml:space="preserve"> data” boundaries. The display for each supported data product must be </w:t>
      </w:r>
      <w:del w:id="980" w:author="jon pritchard" w:date="2025-03-28T13:36:00Z" w16du:dateUtc="2025-03-28T12:36:00Z">
        <w:r w:rsidDel="00CF6F82">
          <w:delText xml:space="preserve">graphically </w:delText>
        </w:r>
      </w:del>
      <w:r>
        <w:t>differentiated.</w:t>
      </w:r>
    </w:p>
    <w:p w14:paraId="528E9580" w14:textId="74797A1E" w:rsidR="00FB5B93" w:rsidRPr="002D7DEE" w:rsidRDefault="00FB5B93" w:rsidP="002D7DEE">
      <w:pPr>
        <w:jc w:val="both"/>
        <w:rPr>
          <w:highlight w:val="yellow"/>
        </w:rPr>
      </w:pPr>
      <w:commentRangeStart w:id="981"/>
      <w:r>
        <w:t>For gridded data, the no-data area limits do not need to demarcate areas within the grid extent which are covered by fill values.</w:t>
      </w:r>
      <w:commentRangeEnd w:id="981"/>
      <w:r w:rsidR="00AC7687">
        <w:rPr>
          <w:rStyle w:val="CommentReference"/>
        </w:rPr>
        <w:commentReference w:id="981"/>
      </w:r>
    </w:p>
    <w:p w14:paraId="09CC841A" w14:textId="52199898" w:rsidR="00A72FA4" w:rsidRPr="00450770" w:rsidRDefault="008325BE" w:rsidP="00A72FA4">
      <w:pPr>
        <w:spacing w:after="120" w:line="240" w:lineRule="auto"/>
        <w:jc w:val="both"/>
      </w:pPr>
      <w:r w:rsidRPr="00450770">
        <w:t xml:space="preserve">NOTE: </w:t>
      </w:r>
      <w:r w:rsidR="00F80433" w:rsidRPr="00450770">
        <w:t>F</w:t>
      </w:r>
      <w:r w:rsidRPr="00450770">
        <w:t xml:space="preserve">or </w:t>
      </w:r>
      <w:r w:rsidR="00F80433" w:rsidRPr="00450770">
        <w:t>some types of coverage products (for example gridded data)</w:t>
      </w:r>
      <w:r w:rsidRPr="00450770">
        <w:t xml:space="preserve">, no-data areas </w:t>
      </w:r>
      <w:r w:rsidR="00F80433" w:rsidRPr="00450770">
        <w:t>may</w:t>
      </w:r>
      <w:r w:rsidRPr="00450770">
        <w:t xml:space="preserve"> be </w:t>
      </w:r>
      <w:r w:rsidR="00F80433" w:rsidRPr="00450770">
        <w:t xml:space="preserve">easily distinguished by the lack of portrayal. </w:t>
      </w:r>
      <w:r w:rsidR="00D6305C" w:rsidRPr="00450770">
        <w:t xml:space="preserve">Nevertheless, consistent treatment of products is </w:t>
      </w:r>
      <w:r w:rsidR="00FB5B93">
        <w:t>required</w:t>
      </w:r>
      <w:r w:rsidR="00FB5B93" w:rsidRPr="00450770">
        <w:t xml:space="preserve"> </w:t>
      </w:r>
      <w:r w:rsidR="00D6305C" w:rsidRPr="00450770">
        <w:t xml:space="preserve">for the convenience of the mariner - either this clause should be implemented for all the non-ENC S-100 products, </w:t>
      </w:r>
      <w:commentRangeStart w:id="982"/>
      <w:r w:rsidR="00D6305C" w:rsidRPr="00450770">
        <w:t>or for none of them</w:t>
      </w:r>
      <w:commentRangeEnd w:id="982"/>
      <w:r w:rsidR="00AC7687">
        <w:rPr>
          <w:rStyle w:val="CommentReference"/>
        </w:rPr>
        <w:commentReference w:id="982"/>
      </w:r>
      <w:r w:rsidR="00D6305C" w:rsidRPr="00450770">
        <w:t>.</w:t>
      </w:r>
      <w:r w:rsidR="00F80433" w:rsidRPr="00450770">
        <w:t xml:space="preserve"> </w:t>
      </w:r>
    </w:p>
    <w:p w14:paraId="3E065986" w14:textId="666AE9E1" w:rsidR="002A10D2" w:rsidRPr="00450770" w:rsidRDefault="002A10D2" w:rsidP="00DB7CFE">
      <w:pPr>
        <w:pStyle w:val="Heading2"/>
      </w:pPr>
      <w:bookmarkStart w:id="983" w:name="_Ref98335407"/>
      <w:bookmarkStart w:id="984" w:name="_Toc194067122"/>
      <w:r w:rsidRPr="00450770">
        <w:t>Special ECDIS chart symbols to identify unsafe depths</w:t>
      </w:r>
      <w:bookmarkEnd w:id="983"/>
      <w:bookmarkEnd w:id="984"/>
    </w:p>
    <w:p w14:paraId="14A536DC" w14:textId="741E0641" w:rsidR="002A10D2" w:rsidRPr="00450770" w:rsidRDefault="002A10D2" w:rsidP="00A72FA4">
      <w:pPr>
        <w:spacing w:after="120" w:line="240" w:lineRule="auto"/>
        <w:jc w:val="both"/>
      </w:pPr>
      <w:r w:rsidRPr="00450770">
        <w:t xml:space="preserve">The ECDIS highlights four </w:t>
      </w:r>
      <w:commentRangeStart w:id="985"/>
      <w:del w:id="986" w:author="Jonathan Pritchard" w:date="2025-03-10T12:09:00Z" w16du:dateUtc="2025-03-10T12:09:00Z">
        <w:r w:rsidRPr="00450770" w:rsidDel="00E40A4B">
          <w:delText xml:space="preserve">features </w:delText>
        </w:r>
      </w:del>
      <w:commentRangeEnd w:id="985"/>
      <w:ins w:id="987" w:author="Jonathan Pritchard" w:date="2025-03-10T12:09:00Z" w16du:dateUtc="2025-03-10T12:09:00Z">
        <w:r w:rsidR="00E40A4B">
          <w:t>concepts</w:t>
        </w:r>
        <w:r w:rsidR="00E40A4B" w:rsidRPr="00450770">
          <w:t xml:space="preserve"> </w:t>
        </w:r>
      </w:ins>
      <w:r w:rsidR="00AC7687">
        <w:rPr>
          <w:rStyle w:val="CommentReference"/>
        </w:rPr>
        <w:commentReference w:id="985"/>
      </w:r>
      <w:r w:rsidRPr="00450770">
        <w:t>that are important for safe navigation. These are the safety contour, depth shades, the safety depth and isolated dangers</w:t>
      </w:r>
      <w:r w:rsidR="00FB5B93">
        <w:t xml:space="preserve">. Depth </w:t>
      </w:r>
      <w:r w:rsidR="00D76083">
        <w:t>shades</w:t>
      </w:r>
      <w:r w:rsidR="00FB5B93">
        <w:t xml:space="preserve">, safety depth and isolated dangers are implemented in the portrayal catalogue. </w:t>
      </w:r>
    </w:p>
    <w:p w14:paraId="21364CD9" w14:textId="7BC1E763" w:rsidR="002A10D2" w:rsidRPr="00450770" w:rsidRDefault="002A10D2" w:rsidP="00793CB3">
      <w:pPr>
        <w:pStyle w:val="Heading3"/>
      </w:pPr>
      <w:bookmarkStart w:id="988" w:name="_Ref49484089"/>
      <w:bookmarkStart w:id="989" w:name="_Toc194067123"/>
      <w:r w:rsidRPr="00450770">
        <w:t>Safety Contour</w:t>
      </w:r>
      <w:bookmarkEnd w:id="988"/>
      <w:bookmarkEnd w:id="989"/>
    </w:p>
    <w:p w14:paraId="3B2ED9C7" w14:textId="761CAD30" w:rsidR="002A10D2" w:rsidRPr="00450770" w:rsidRDefault="002A10D2" w:rsidP="00A72FA4">
      <w:pPr>
        <w:spacing w:after="120" w:line="240" w:lineRule="auto"/>
        <w:jc w:val="both"/>
      </w:pPr>
      <w:r w:rsidRPr="00450770">
        <w:t>The own-ship safety contour is double-coded by a thick line and a prominent change in depth shade.</w:t>
      </w:r>
    </w:p>
    <w:p w14:paraId="0F6582EF" w14:textId="04054D3A" w:rsidR="002A10D2" w:rsidRPr="008F1A27" w:rsidRDefault="002A10D2" w:rsidP="00A72FA4">
      <w:pPr>
        <w:spacing w:after="120" w:line="240" w:lineRule="auto"/>
        <w:jc w:val="both"/>
      </w:pPr>
      <w:commentRangeStart w:id="990"/>
      <w:r w:rsidRPr="00450770">
        <w:t xml:space="preserve">If the safety contour selected by the mariner is not available in the </w:t>
      </w:r>
      <w:r w:rsidR="00071364" w:rsidRPr="00450770">
        <w:t>System Database</w:t>
      </w:r>
      <w:r w:rsidRPr="00450770">
        <w:t xml:space="preserve">, the ECDIS </w:t>
      </w:r>
      <w:r w:rsidR="00EC44E4" w:rsidRPr="00450770">
        <w:t xml:space="preserve">must </w:t>
      </w:r>
      <w:r w:rsidRPr="00450770">
        <w:t xml:space="preserve">default to next deeper contour </w:t>
      </w:r>
      <w:r w:rsidRPr="008F1A27">
        <w:t xml:space="preserve">and </w:t>
      </w:r>
      <w:r w:rsidRPr="00B812CA">
        <w:t>inform the mariner</w:t>
      </w:r>
      <w:r w:rsidRPr="008F1A27">
        <w:t>. If</w:t>
      </w:r>
      <w:del w:id="991" w:author="Jonathan Pritchard" w:date="2025-03-10T12:11:00Z" w16du:dateUtc="2025-03-10T12:11:00Z">
        <w:r w:rsidRPr="00450770" w:rsidDel="00E40A4B">
          <w:delText xml:space="preserve">, when </w:delText>
        </w:r>
      </w:del>
      <w:ins w:id="992" w:author="Jonathan Pritchard" w:date="2025-03-10T12:11:00Z" w16du:dateUtc="2025-03-10T12:11:00Z">
        <w:r w:rsidR="00E40A4B">
          <w:t xml:space="preserve"> </w:t>
        </w:r>
      </w:ins>
      <w:r w:rsidRPr="00450770">
        <w:t xml:space="preserve">the ship moves onto a new chart, </w:t>
      </w:r>
      <w:r w:rsidR="00D92EF1" w:rsidRPr="00450770">
        <w:t xml:space="preserve">and </w:t>
      </w:r>
      <w:r w:rsidRPr="00450770">
        <w:t xml:space="preserve">the safety contour previously in use is no longer available, the ECDIS </w:t>
      </w:r>
      <w:r w:rsidR="00EC44E4" w:rsidRPr="00450770">
        <w:t xml:space="preserve">must </w:t>
      </w:r>
      <w:r w:rsidRPr="00450770">
        <w:t xml:space="preserve">again select the next deeper contour, </w:t>
      </w:r>
      <w:r w:rsidRPr="008F1A27">
        <w:t xml:space="preserve">and </w:t>
      </w:r>
      <w:r w:rsidRPr="00B812CA">
        <w:t>inform the mariner</w:t>
      </w:r>
      <w:r w:rsidRPr="008F1A27">
        <w:t>.</w:t>
      </w:r>
    </w:p>
    <w:p w14:paraId="6429ACDA" w14:textId="33E8756C" w:rsidR="00235BEA" w:rsidRPr="00450770" w:rsidRDefault="002A10D2" w:rsidP="00A72FA4">
      <w:pPr>
        <w:spacing w:after="120" w:line="240" w:lineRule="auto"/>
        <w:jc w:val="both"/>
      </w:pPr>
      <w:r w:rsidRPr="00450770">
        <w:t xml:space="preserve">If the mariner does not select a safety contour, the </w:t>
      </w:r>
      <w:r w:rsidRPr="00224FDE">
        <w:t xml:space="preserve">value </w:t>
      </w:r>
      <w:r w:rsidR="00EC44E4" w:rsidRPr="00224FDE">
        <w:t xml:space="preserve">must </w:t>
      </w:r>
      <w:r w:rsidRPr="002D7DEE">
        <w:t>default</w:t>
      </w:r>
      <w:r w:rsidRPr="00224FDE">
        <w:t xml:space="preserve"> to</w:t>
      </w:r>
      <w:r w:rsidRPr="00450770">
        <w:t xml:space="preserve"> 30 m</w:t>
      </w:r>
      <w:r w:rsidR="00235BEA" w:rsidRPr="00450770">
        <w:t>etres</w:t>
      </w:r>
      <w:r w:rsidRPr="00450770">
        <w:t>.</w:t>
      </w:r>
      <w:commentRangeEnd w:id="990"/>
      <w:r w:rsidR="009D7A82">
        <w:rPr>
          <w:rStyle w:val="CommentReference"/>
        </w:rPr>
        <w:commentReference w:id="990"/>
      </w:r>
    </w:p>
    <w:p w14:paraId="1BDA255C" w14:textId="04A0A803" w:rsidR="002A10D2" w:rsidRPr="003A53A9" w:rsidDel="004870F1" w:rsidRDefault="002A10D2" w:rsidP="00DB7CFE">
      <w:pPr>
        <w:pStyle w:val="Heading2"/>
        <w:rPr>
          <w:del w:id="993" w:author="jon pritchard" w:date="2025-03-28T12:16:00Z" w16du:dateUtc="2025-03-28T11:16:00Z"/>
          <w:strike/>
          <w:highlight w:val="yellow"/>
          <w:rPrChange w:id="994" w:author="Jonathan Pritchard" w:date="2025-03-10T12:14:00Z" w16du:dateUtc="2025-03-10T12:14:00Z">
            <w:rPr>
              <w:del w:id="995" w:author="jon pritchard" w:date="2025-03-28T12:16:00Z" w16du:dateUtc="2025-03-28T11:16:00Z"/>
            </w:rPr>
          </w:rPrChange>
        </w:rPr>
      </w:pPr>
      <w:del w:id="996" w:author="jon pritchard" w:date="2025-03-28T12:16:00Z" w16du:dateUtc="2025-03-28T11:16:00Z">
        <w:r w:rsidRPr="003A53A9" w:rsidDel="004870F1">
          <w:rPr>
            <w:strike/>
            <w:highlight w:val="yellow"/>
            <w:rPrChange w:id="997" w:author="Jonathan Pritchard" w:date="2025-03-10T12:14:00Z" w16du:dateUtc="2025-03-10T12:14:00Z">
              <w:rPr/>
            </w:rPrChange>
          </w:rPr>
          <w:lastRenderedPageBreak/>
          <w:delText>Other ECDIS symbols and their use</w:delText>
        </w:r>
        <w:bookmarkStart w:id="998" w:name="_Toc194061734"/>
        <w:bookmarkStart w:id="999" w:name="_Toc194067124"/>
        <w:bookmarkEnd w:id="998"/>
        <w:bookmarkEnd w:id="999"/>
      </w:del>
    </w:p>
    <w:p w14:paraId="0C277B55" w14:textId="1E5A3FBF" w:rsidR="000C4FCD" w:rsidRPr="00450770" w:rsidRDefault="000C4FCD" w:rsidP="00DB7CFE">
      <w:pPr>
        <w:pStyle w:val="Heading2"/>
      </w:pPr>
      <w:bookmarkStart w:id="1000" w:name="_Toc178784384"/>
      <w:bookmarkStart w:id="1001" w:name="_Toc178784385"/>
      <w:bookmarkStart w:id="1002" w:name="_Toc178784386"/>
      <w:bookmarkStart w:id="1003" w:name="_Toc178784387"/>
      <w:bookmarkStart w:id="1004" w:name="_Toc178784388"/>
      <w:bookmarkStart w:id="1005" w:name="_Toc178784389"/>
      <w:bookmarkStart w:id="1006" w:name="_Toc178784390"/>
      <w:bookmarkStart w:id="1007" w:name="_Toc178784391"/>
      <w:bookmarkStart w:id="1008" w:name="_Toc175130228"/>
      <w:bookmarkStart w:id="1009" w:name="_Toc175130229"/>
      <w:bookmarkStart w:id="1010" w:name="_Toc175130230"/>
      <w:bookmarkStart w:id="1011" w:name="_Toc175130231"/>
      <w:bookmarkStart w:id="1012" w:name="_Toc175130232"/>
      <w:bookmarkStart w:id="1013" w:name="_Toc175130233"/>
      <w:bookmarkStart w:id="1014" w:name="_Ref49471603"/>
      <w:bookmarkStart w:id="1015" w:name="_Toc194067125"/>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Pr="00450770">
        <w:t>Date-dependent features</w:t>
      </w:r>
      <w:bookmarkEnd w:id="1014"/>
      <w:bookmarkEnd w:id="1015"/>
    </w:p>
    <w:p w14:paraId="7C39E275" w14:textId="2EF45C46" w:rsidR="00C558E0" w:rsidRPr="00B77A92" w:rsidRDefault="00C558E0" w:rsidP="00DB0F1F">
      <w:pPr>
        <w:spacing w:after="120" w:line="240" w:lineRule="auto"/>
        <w:jc w:val="both"/>
      </w:pPr>
      <w:r w:rsidRPr="00B77A92">
        <w:t>There are a number of features within the Marine environment</w:t>
      </w:r>
      <w:del w:id="1016" w:author="Grant, David M (52400) CIV USN NIWC ATLANTIC VA (USA)" w:date="2025-02-24T14:04:00Z" w16du:dateUtc="2025-02-24T19:04:00Z">
        <w:r w:rsidRPr="00B77A92" w:rsidDel="009D7A82">
          <w:delText>,</w:delText>
        </w:r>
      </w:del>
      <w:r w:rsidRPr="00B77A92">
        <w:t xml:space="preserve"> which are seasonal, such as racing buoys. These features are only to be displayed over a certain period, S-101 uses the complex attri</w:t>
      </w:r>
      <w:r w:rsidR="007F7449" w:rsidRPr="00B77A92">
        <w:t>bu</w:t>
      </w:r>
      <w:r w:rsidRPr="00B77A92">
        <w:t xml:space="preserve">te </w:t>
      </w:r>
      <w:r w:rsidRPr="00B77A92">
        <w:rPr>
          <w:i/>
          <w:iCs/>
        </w:rPr>
        <w:t>periodicDateRange</w:t>
      </w:r>
      <w:r w:rsidRPr="00B77A92">
        <w:t xml:space="preserve"> with the sub attributes </w:t>
      </w:r>
      <w:r w:rsidRPr="00B77A92">
        <w:rPr>
          <w:i/>
          <w:iCs/>
        </w:rPr>
        <w:t>dateStart</w:t>
      </w:r>
      <w:r w:rsidRPr="00B77A92">
        <w:t xml:space="preserve"> and </w:t>
      </w:r>
      <w:r w:rsidRPr="00B77A92">
        <w:rPr>
          <w:i/>
          <w:iCs/>
        </w:rPr>
        <w:t>dateEnd</w:t>
      </w:r>
      <w:r w:rsidRPr="00B77A92">
        <w:t xml:space="preserve"> to indicate the periodic nature of the feature. Other features, such as traffic separation schemes, use the complex attribute </w:t>
      </w:r>
      <w:r w:rsidRPr="00B77A92">
        <w:rPr>
          <w:i/>
          <w:iCs/>
        </w:rPr>
        <w:t>fixedDateRange</w:t>
      </w:r>
      <w:r w:rsidRPr="00B77A92">
        <w:t xml:space="preserve"> with the sub attributes </w:t>
      </w:r>
      <w:r w:rsidRPr="00B77A92">
        <w:rPr>
          <w:i/>
          <w:iCs/>
        </w:rPr>
        <w:t>dateStart</w:t>
      </w:r>
      <w:r w:rsidRPr="00B77A92">
        <w:t xml:space="preserve"> and </w:t>
      </w:r>
      <w:r w:rsidRPr="00B77A92">
        <w:rPr>
          <w:i/>
          <w:iCs/>
        </w:rPr>
        <w:t>dateEnd</w:t>
      </w:r>
      <w:r w:rsidRPr="00B77A92">
        <w:t xml:space="preserve"> to indicate their introduction or removal. In order for the Mariner to receive important changes to traffic separation schemes before the </w:t>
      </w:r>
      <w:r w:rsidR="00651368" w:rsidRPr="00B77A92">
        <w:t xml:space="preserve">event, </w:t>
      </w:r>
      <w:r w:rsidR="00F42EC6" w:rsidRPr="00B77A92">
        <w:t>HO</w:t>
      </w:r>
      <w:r w:rsidRPr="00B77A92">
        <w:t>s are required to provide updates or new editions containing the alterations at least one month before they come into force. Any S-101 feature with one of the above complex attributes must not be displayed outside its effective dates unless requested by the Mariner.</w:t>
      </w:r>
    </w:p>
    <w:p w14:paraId="403050E9" w14:textId="7E6D1E0B" w:rsidR="00296A81" w:rsidRPr="00B77A92" w:rsidRDefault="00296A81" w:rsidP="00B17B0C">
      <w:pPr>
        <w:pStyle w:val="Heading3"/>
      </w:pPr>
      <w:bookmarkStart w:id="1017" w:name="_Toc194067126"/>
      <w:r w:rsidRPr="00B77A92">
        <w:t>Display of date-dependent features by mariner-selected date</w:t>
      </w:r>
      <w:bookmarkEnd w:id="1017"/>
    </w:p>
    <w:p w14:paraId="5D54D29C" w14:textId="77777777" w:rsidR="00C558E0" w:rsidRPr="00B77A92" w:rsidRDefault="00C558E0" w:rsidP="00651368">
      <w:pPr>
        <w:spacing w:after="120" w:line="240" w:lineRule="auto"/>
        <w:jc w:val="both"/>
      </w:pPr>
      <w:r w:rsidRPr="00B77A92">
        <w:t xml:space="preserve">To provide the Mariner with effective route planning capabilities and for the look-ahead function during route monitoring ECDIS must display date dependent chart data based on a Mariner selected date or date range (start viewing date and end viewing date). </w:t>
      </w:r>
    </w:p>
    <w:p w14:paraId="3476B618" w14:textId="77777777" w:rsidR="00EB4A11" w:rsidRPr="00450770" w:rsidRDefault="00C558E0" w:rsidP="00651368">
      <w:pPr>
        <w:spacing w:after="120" w:line="240" w:lineRule="auto"/>
        <w:jc w:val="both"/>
      </w:pPr>
      <w:r w:rsidRPr="00B77A92">
        <w:t xml:space="preserve">During route planning and monitoring the Mariner must be able to select a date or date range to display all date dependent chart features. </w:t>
      </w:r>
    </w:p>
    <w:p w14:paraId="08AAB58F" w14:textId="7F8AD556" w:rsidR="00C558E0" w:rsidRPr="00B77A92" w:rsidRDefault="00C558E0" w:rsidP="00651368">
      <w:pPr>
        <w:spacing w:after="120" w:line="240" w:lineRule="auto"/>
        <w:jc w:val="both"/>
      </w:pPr>
      <w:r w:rsidRPr="00B77A92">
        <w:t xml:space="preserve">EXAMPLE: A new traffic separation scheme is coming into effect on 01.01.2013, it has been encoded by the ENC producer using the attribute </w:t>
      </w:r>
      <w:r w:rsidR="00004400" w:rsidRPr="00B77A92">
        <w:rPr>
          <w:i/>
          <w:iCs/>
        </w:rPr>
        <w:t>dateStart</w:t>
      </w:r>
      <w:r w:rsidRPr="00B77A92">
        <w:t xml:space="preserve">. The current date is 12.12.2012 and the Mariner is planning a route that will cross this area over the effective start period. </w:t>
      </w:r>
    </w:p>
    <w:p w14:paraId="5CEC1D8A" w14:textId="0D062E19" w:rsidR="00DD4813" w:rsidRPr="00B77A92" w:rsidRDefault="002C3002" w:rsidP="00651368">
      <w:pPr>
        <w:spacing w:after="120" w:line="240" w:lineRule="auto"/>
        <w:jc w:val="both"/>
      </w:pPr>
      <w:r w:rsidRPr="00B77A92">
        <w:t>In this case t</w:t>
      </w:r>
      <w:r w:rsidR="00C558E0" w:rsidRPr="00B77A92">
        <w:t xml:space="preserve">he </w:t>
      </w:r>
      <w:r w:rsidR="00C558E0" w:rsidRPr="00523124">
        <w:t xml:space="preserve">ECDIS </w:t>
      </w:r>
      <w:r w:rsidR="00EB4A11" w:rsidRPr="00523124">
        <w:t xml:space="preserve">must </w:t>
      </w:r>
      <w:r w:rsidR="00C558E0" w:rsidRPr="00523124">
        <w:t xml:space="preserve">be capable of providing the Mariner the ability to set the date the vessel will be in the area </w:t>
      </w:r>
      <w:r w:rsidR="00C558E0" w:rsidRPr="00B812CA">
        <w:t>(</w:t>
      </w:r>
      <w:r w:rsidR="00EB4A11" w:rsidRPr="00B812CA">
        <w:t xml:space="preserve">e.g. </w:t>
      </w:r>
      <w:r w:rsidR="00C558E0" w:rsidRPr="00B812CA">
        <w:t>02.01.2013</w:t>
      </w:r>
      <w:r w:rsidR="00EB4A11" w:rsidRPr="00B812CA">
        <w:t xml:space="preserve"> in the above example</w:t>
      </w:r>
      <w:r w:rsidR="00C558E0" w:rsidRPr="00B812CA">
        <w:t>) and</w:t>
      </w:r>
      <w:r w:rsidR="00C558E0" w:rsidRPr="00B77A92">
        <w:t xml:space="preserve"> the system should show the new traffic scheme.</w:t>
      </w:r>
    </w:p>
    <w:p w14:paraId="3E4C5F4C" w14:textId="54717664" w:rsidR="00315014" w:rsidRPr="00B77A92" w:rsidRDefault="00315014" w:rsidP="00EC44E4">
      <w:pPr>
        <w:pStyle w:val="Heading3"/>
      </w:pPr>
      <w:bookmarkStart w:id="1018" w:name="_Toc175130236"/>
      <w:bookmarkStart w:id="1019" w:name="_Toc175130237"/>
      <w:bookmarkStart w:id="1020" w:name="_Ref49481796"/>
      <w:bookmarkStart w:id="1021" w:name="_Toc194067127"/>
      <w:bookmarkEnd w:id="1018"/>
      <w:bookmarkEnd w:id="1019"/>
      <w:r w:rsidRPr="00B77A92">
        <w:t>Indication of date adjustment</w:t>
      </w:r>
      <w:bookmarkEnd w:id="1020"/>
      <w:bookmarkEnd w:id="1021"/>
    </w:p>
    <w:p w14:paraId="074C39D6" w14:textId="149CC3D7" w:rsidR="00C558E0" w:rsidRPr="00B77A92" w:rsidRDefault="00315014" w:rsidP="00651368">
      <w:pPr>
        <w:spacing w:after="120" w:line="240" w:lineRule="auto"/>
        <w:jc w:val="both"/>
      </w:pPr>
      <w:r w:rsidRPr="00B77A92">
        <w:t xml:space="preserve">When viewing date or date range do not include </w:t>
      </w:r>
      <w:r w:rsidR="00474DDF" w:rsidRPr="00B77A92">
        <w:t xml:space="preserve">the </w:t>
      </w:r>
      <w:r w:rsidRPr="00B77A92">
        <w:t>current date</w:t>
      </w:r>
      <w:r w:rsidR="00474DDF" w:rsidRPr="00B77A92">
        <w:t>,</w:t>
      </w:r>
      <w:r w:rsidRPr="00B77A92">
        <w:t xml:space="preserve"> </w:t>
      </w:r>
      <w:r w:rsidR="00F362A2" w:rsidRPr="00B77A92">
        <w:t>t</w:t>
      </w:r>
      <w:r w:rsidR="00DD4813" w:rsidRPr="00B77A92">
        <w:t xml:space="preserve">he </w:t>
      </w:r>
      <w:r w:rsidR="00C411E1" w:rsidRPr="00B77A92">
        <w:t xml:space="preserve">mariner </w:t>
      </w:r>
      <w:r w:rsidR="00DD4813" w:rsidRPr="00B77A92">
        <w:t>must be informed by a permanent indication on the chart display that the date has been adjusted.</w:t>
      </w:r>
      <w:r w:rsidRPr="00B77A92">
        <w:t xml:space="preserve"> </w:t>
      </w:r>
      <w:r w:rsidR="00223A07" w:rsidRPr="00B77A92">
        <w:t xml:space="preserve">The indication must </w:t>
      </w:r>
      <w:r w:rsidR="00474DDF" w:rsidRPr="00B77A92">
        <w:t>begin with</w:t>
      </w:r>
      <w:r w:rsidR="00223A07" w:rsidRPr="00B77A92">
        <w:t xml:space="preserve"> the text “Display Not Real Time”</w:t>
      </w:r>
      <w:r w:rsidR="00474DDF" w:rsidRPr="00B77A92">
        <w:t xml:space="preserve"> and</w:t>
      </w:r>
      <w:r w:rsidR="00223A07" w:rsidRPr="00B77A92">
        <w:t xml:space="preserve"> </w:t>
      </w:r>
      <w:r w:rsidR="00474DDF" w:rsidRPr="00B77A92">
        <w:t>t</w:t>
      </w:r>
      <w:r w:rsidR="009C5D16" w:rsidRPr="00B77A92">
        <w:t>he selected date or date range must be readily available.</w:t>
      </w:r>
      <w:r w:rsidR="00223A07" w:rsidRPr="00B77A92">
        <w:t xml:space="preserve"> </w:t>
      </w:r>
    </w:p>
    <w:p w14:paraId="39FFF95C" w14:textId="2A0FF4F2" w:rsidR="00223A07" w:rsidRPr="00B77A92" w:rsidRDefault="00223A07" w:rsidP="00651368">
      <w:pPr>
        <w:spacing w:after="60" w:line="240" w:lineRule="auto"/>
        <w:jc w:val="both"/>
      </w:pPr>
      <w:r w:rsidRPr="00B77A92">
        <w:t>The use of one of the following formats is recommended:</w:t>
      </w:r>
    </w:p>
    <w:p w14:paraId="37564338" w14:textId="6D901C4F" w:rsidR="00223A07" w:rsidRPr="00B77A92" w:rsidRDefault="00223A07" w:rsidP="00AE2737">
      <w:pPr>
        <w:pStyle w:val="ListParagraph"/>
        <w:numPr>
          <w:ilvl w:val="0"/>
          <w:numId w:val="54"/>
        </w:numPr>
        <w:spacing w:after="60" w:line="240" w:lineRule="auto"/>
        <w:jc w:val="both"/>
      </w:pPr>
      <w:commentRangeStart w:id="1022"/>
      <w:r w:rsidRPr="00B77A92">
        <w:t>Display Not Real Time – Display is based on date dd mmm yyyy</w:t>
      </w:r>
    </w:p>
    <w:p w14:paraId="29683DEE" w14:textId="035D9BC8" w:rsidR="00223A07" w:rsidRPr="00B77A92" w:rsidRDefault="00223A07" w:rsidP="00AE2737">
      <w:pPr>
        <w:pStyle w:val="ListParagraph"/>
        <w:numPr>
          <w:ilvl w:val="0"/>
          <w:numId w:val="54"/>
        </w:numPr>
        <w:spacing w:after="120" w:line="240" w:lineRule="auto"/>
        <w:ind w:left="714" w:hanging="357"/>
        <w:jc w:val="both"/>
      </w:pPr>
      <w:r w:rsidRPr="00B77A92">
        <w:t>Display Not Real Time – Display is based on viewing date range from dd mmm yyyy to dd mmm yyyy</w:t>
      </w:r>
      <w:commentRangeEnd w:id="1022"/>
      <w:r w:rsidR="00203820">
        <w:rPr>
          <w:rStyle w:val="CommentReference"/>
        </w:rPr>
        <w:commentReference w:id="1022"/>
      </w:r>
    </w:p>
    <w:p w14:paraId="62957D6A" w14:textId="77777777" w:rsidR="00737C53" w:rsidRPr="00B77A92" w:rsidRDefault="00737C53" w:rsidP="00737C53">
      <w:pPr>
        <w:spacing w:after="120" w:line="240" w:lineRule="auto"/>
        <w:jc w:val="both"/>
      </w:pPr>
    </w:p>
    <w:p w14:paraId="60C904EA" w14:textId="4476B25B" w:rsidR="000C4FCD" w:rsidRPr="00450770" w:rsidRDefault="002D13C2" w:rsidP="00DB7CFE">
      <w:pPr>
        <w:pStyle w:val="Heading2"/>
        <w:rPr>
          <w:strike/>
        </w:rPr>
      </w:pPr>
      <w:bookmarkStart w:id="1023" w:name="_Toc194067128"/>
      <w:r w:rsidRPr="00450770">
        <w:t>Decluttering the screen</w:t>
      </w:r>
      <w:bookmarkEnd w:id="1023"/>
    </w:p>
    <w:p w14:paraId="2899302E" w14:textId="1052A709" w:rsidR="00D45CCF" w:rsidRPr="00B77A92" w:rsidRDefault="00C558E0" w:rsidP="00737C53">
      <w:pPr>
        <w:spacing w:after="120" w:line="240" w:lineRule="auto"/>
        <w:jc w:val="both"/>
      </w:pPr>
      <w:r w:rsidRPr="00B77A92">
        <w:t xml:space="preserve">To reduce screen clutter </w:t>
      </w:r>
      <w:r w:rsidR="00E02155" w:rsidRPr="00B77A92">
        <w:t xml:space="preserve">some </w:t>
      </w:r>
      <w:r w:rsidRPr="00B77A92">
        <w:t xml:space="preserve">features within ENC carry the attribute </w:t>
      </w:r>
      <w:r w:rsidRPr="00B77A92">
        <w:rPr>
          <w:i/>
          <w:iCs/>
        </w:rPr>
        <w:t>scaleMinimum</w:t>
      </w:r>
      <w:r w:rsidRPr="00B77A92">
        <w:t xml:space="preserve"> to specify the smallest display scale at which they </w:t>
      </w:r>
      <w:ins w:id="1024" w:author="Grant, David M (52400) CIV USN NIWC ATLANTIC VA (USA)" w:date="2025-02-24T14:07:00Z" w16du:dateUtc="2025-02-24T19:07:00Z">
        <w:r w:rsidR="00203820">
          <w:t xml:space="preserve">are </w:t>
        </w:r>
      </w:ins>
      <w:r w:rsidR="00004400" w:rsidRPr="00B77A92">
        <w:t>to be portrayed</w:t>
      </w:r>
      <w:r w:rsidRPr="00B77A92">
        <w:t xml:space="preserve">. At display scales smaller than </w:t>
      </w:r>
      <w:r w:rsidRPr="00B77A92">
        <w:rPr>
          <w:i/>
          <w:iCs/>
        </w:rPr>
        <w:t>scaleMinimum</w:t>
      </w:r>
      <w:r w:rsidRPr="00B77A92">
        <w:t xml:space="preserve"> the </w:t>
      </w:r>
      <w:r w:rsidR="00004400" w:rsidRPr="00B77A92">
        <w:t xml:space="preserve">drawing instructions output from the portrayal engine </w:t>
      </w:r>
      <w:r w:rsidR="00450770">
        <w:t>must not be</w:t>
      </w:r>
      <w:r w:rsidR="00004400" w:rsidRPr="00B77A92">
        <w:t xml:space="preserve"> drawn</w:t>
      </w:r>
      <w:ins w:id="1025" w:author="Grant, David M (52400) CIV USN NIWC ATLANTIC VA (USA)" w:date="2025-02-24T14:08:00Z" w16du:dateUtc="2025-02-24T19:08:00Z">
        <w:r w:rsidR="00203820">
          <w:t>.</w:t>
        </w:r>
      </w:ins>
      <w:r w:rsidR="008972A2">
        <w:t xml:space="preserve"> </w:t>
      </w:r>
    </w:p>
    <w:p w14:paraId="70373255" w14:textId="63E14E06" w:rsidR="00E02155" w:rsidRPr="00B77A92" w:rsidRDefault="00C558E0" w:rsidP="00737C53">
      <w:pPr>
        <w:spacing w:after="120" w:line="240" w:lineRule="auto"/>
        <w:jc w:val="both"/>
      </w:pPr>
      <w:r w:rsidRPr="00B77A92">
        <w:t xml:space="preserve">For example, </w:t>
      </w:r>
      <w:r w:rsidR="00004400" w:rsidRPr="00B77A92">
        <w:t xml:space="preserve">the </w:t>
      </w:r>
      <w:r w:rsidR="00D45CCF" w:rsidRPr="00B77A92">
        <w:t>drawing instructions</w:t>
      </w:r>
      <w:r w:rsidR="00004400" w:rsidRPr="00B77A92">
        <w:t xml:space="preserve"> for</w:t>
      </w:r>
      <w:r w:rsidR="00D45CCF" w:rsidRPr="00B77A92">
        <w:t xml:space="preserve"> </w:t>
      </w:r>
      <w:r w:rsidRPr="00B77A92">
        <w:t xml:space="preserve">a feature with a </w:t>
      </w:r>
      <w:r w:rsidRPr="00B77A92">
        <w:rPr>
          <w:i/>
          <w:iCs/>
        </w:rPr>
        <w:t>scaleMinimum</w:t>
      </w:r>
      <w:r w:rsidRPr="00B77A92">
        <w:t xml:space="preserve"> value of </w:t>
      </w:r>
      <w:r w:rsidR="00737C53" w:rsidRPr="00B77A92">
        <w:t>49999</w:t>
      </w:r>
      <w:r w:rsidRPr="00B77A92">
        <w:t xml:space="preserve">, </w:t>
      </w:r>
      <w:r w:rsidR="00004400" w:rsidRPr="00B77A92">
        <w:t>(</w:t>
      </w:r>
      <w:r w:rsidRPr="00B77A92">
        <w:t xml:space="preserve">indicating a </w:t>
      </w:r>
      <w:r w:rsidR="00004400" w:rsidRPr="00B77A92">
        <w:t xml:space="preserve">display </w:t>
      </w:r>
      <w:r w:rsidRPr="00B77A92">
        <w:t>scale of 1</w:t>
      </w:r>
      <w:ins w:id="1026" w:author="Grant, David M (52400) CIV USN NIWC ATLANTIC VA (USA)" w:date="2025-02-24T14:08:00Z" w16du:dateUtc="2025-02-24T19:08:00Z">
        <w:r w:rsidR="00203820">
          <w:t>:</w:t>
        </w:r>
      </w:ins>
      <w:del w:id="1027" w:author="Grant, David M (52400) CIV USN NIWC ATLANTIC VA (USA)" w:date="2025-02-24T14:08:00Z" w16du:dateUtc="2025-02-24T19:08:00Z">
        <w:r w:rsidRPr="00B77A92" w:rsidDel="00203820">
          <w:delText>/</w:delText>
        </w:r>
      </w:del>
      <w:r w:rsidR="00737C53" w:rsidRPr="00B77A92">
        <w:t>49,999</w:t>
      </w:r>
      <w:r w:rsidR="00004400" w:rsidRPr="00B77A92">
        <w:t>)</w:t>
      </w:r>
      <w:r w:rsidRPr="00B77A92">
        <w:t xml:space="preserve">, </w:t>
      </w:r>
      <w:r w:rsidR="00795858" w:rsidRPr="00B77A92">
        <w:t>must</w:t>
      </w:r>
      <w:r w:rsidR="00E02155" w:rsidRPr="00B77A92">
        <w:t xml:space="preserve"> </w:t>
      </w:r>
      <w:r w:rsidRPr="00B77A92">
        <w:t xml:space="preserve">not </w:t>
      </w:r>
      <w:r w:rsidR="00795858" w:rsidRPr="00B77A92">
        <w:t xml:space="preserve">be </w:t>
      </w:r>
      <w:r w:rsidRPr="00B77A92">
        <w:t xml:space="preserve">drawn on an ECDIS </w:t>
      </w:r>
      <w:r w:rsidR="00004400" w:rsidRPr="00B77A92">
        <w:t xml:space="preserve">with a </w:t>
      </w:r>
      <w:r w:rsidRPr="00B77A92">
        <w:t xml:space="preserve">display </w:t>
      </w:r>
      <w:r w:rsidR="00004400" w:rsidRPr="00B77A92">
        <w:t xml:space="preserve">scale </w:t>
      </w:r>
      <w:r w:rsidRPr="00B77A92">
        <w:t>of 1</w:t>
      </w:r>
      <w:del w:id="1028" w:author="Grant, David M (52400) CIV USN NIWC ATLANTIC VA (USA)" w:date="2025-02-24T14:08:00Z" w16du:dateUtc="2025-02-24T19:08:00Z">
        <w:r w:rsidRPr="00B77A92" w:rsidDel="00203820">
          <w:delText>/</w:delText>
        </w:r>
      </w:del>
      <w:ins w:id="1029" w:author="Grant, David M (52400) CIV USN NIWC ATLANTIC VA (USA)" w:date="2025-02-24T14:08:00Z" w16du:dateUtc="2025-02-24T19:08:00Z">
        <w:r w:rsidR="00203820">
          <w:t>:</w:t>
        </w:r>
      </w:ins>
      <w:r w:rsidR="00737C53" w:rsidRPr="00B77A92">
        <w:t>5</w:t>
      </w:r>
      <w:r w:rsidRPr="00B77A92">
        <w:t>0,000.</w:t>
      </w:r>
    </w:p>
    <w:p w14:paraId="18777C16" w14:textId="77777777" w:rsidR="00E02155" w:rsidRPr="00B77A92" w:rsidRDefault="00E02155" w:rsidP="00737C53">
      <w:pPr>
        <w:spacing w:after="120" w:line="240" w:lineRule="auto"/>
        <w:jc w:val="both"/>
      </w:pPr>
    </w:p>
    <w:p w14:paraId="3BAA6F89" w14:textId="53131133" w:rsidR="000C4FCD" w:rsidRPr="00450770" w:rsidRDefault="00203820" w:rsidP="00DB7CFE">
      <w:pPr>
        <w:pStyle w:val="Heading2"/>
      </w:pPr>
      <w:ins w:id="1030" w:author="Grant, David M (52400) CIV USN NIWC ATLANTIC VA (USA)" w:date="2025-02-24T14:08:00Z" w16du:dateUtc="2025-02-24T19:08:00Z">
        <w:r>
          <w:t xml:space="preserve"> </w:t>
        </w:r>
      </w:ins>
      <w:bookmarkStart w:id="1031" w:name="_Toc194067129"/>
      <w:r w:rsidR="000C4FCD" w:rsidRPr="00450770">
        <w:t>IMO presentation elements</w:t>
      </w:r>
      <w:bookmarkEnd w:id="1031"/>
    </w:p>
    <w:p w14:paraId="29C46191" w14:textId="0723A11A" w:rsidR="0041139F" w:rsidRPr="00B77A92" w:rsidRDefault="0041139F" w:rsidP="00737C53">
      <w:pPr>
        <w:spacing w:after="120" w:line="240" w:lineRule="auto"/>
        <w:jc w:val="both"/>
      </w:pPr>
      <w:r w:rsidRPr="00B812CA">
        <w:t>In some cases</w:t>
      </w:r>
      <w:ins w:id="1032" w:author="Grant, David M (52400) CIV USN NIWC ATLANTIC VA (USA)" w:date="2025-02-24T14:08:00Z" w16du:dateUtc="2025-02-24T19:08:00Z">
        <w:r w:rsidR="00203820">
          <w:t>,</w:t>
        </w:r>
      </w:ins>
      <w:r w:rsidRPr="00B812CA">
        <w:t xml:space="preserve"> S-101 does not provide a symbology instruction in the </w:t>
      </w:r>
      <w:r w:rsidR="00737C53" w:rsidRPr="00B812CA">
        <w:t>P</w:t>
      </w:r>
      <w:r w:rsidRPr="00B812CA">
        <w:t xml:space="preserve">ortrayal </w:t>
      </w:r>
      <w:r w:rsidR="00737C53" w:rsidRPr="00B812CA">
        <w:t>C</w:t>
      </w:r>
      <w:r w:rsidRPr="00B812CA">
        <w:t xml:space="preserve">atalogue that specifies how to present a specific feature on the ECDIS screen. </w:t>
      </w:r>
      <w:commentRangeStart w:id="1033"/>
      <w:r w:rsidRPr="00B812CA">
        <w:t>The reason is</w:t>
      </w:r>
      <w:r w:rsidR="00474DDF" w:rsidRPr="00B812CA">
        <w:t xml:space="preserve"> </w:t>
      </w:r>
      <w:r w:rsidRPr="00B812CA">
        <w:t xml:space="preserve">that such a feature </w:t>
      </w:r>
      <w:r w:rsidR="00523124" w:rsidRPr="00B812CA">
        <w:t>is not defined</w:t>
      </w:r>
      <w:r w:rsidRPr="00B812CA">
        <w:t xml:space="preserve"> as an S-101 feature </w:t>
      </w:r>
      <w:del w:id="1034" w:author="Jonathan Pritchard" w:date="2025-03-11T14:57:00Z" w16du:dateUtc="2025-03-11T14:57:00Z">
        <w:r w:rsidRPr="00B812CA" w:rsidDel="00EF3E08">
          <w:delText xml:space="preserve">class </w:delText>
        </w:r>
      </w:del>
      <w:ins w:id="1035" w:author="Jonathan Pritchard" w:date="2025-03-11T14:57:00Z" w16du:dateUtc="2025-03-11T14:57:00Z">
        <w:r w:rsidR="00EF3E08">
          <w:t>type</w:t>
        </w:r>
        <w:r w:rsidR="00EF3E08" w:rsidRPr="00B812CA">
          <w:t xml:space="preserve"> </w:t>
        </w:r>
      </w:ins>
      <w:r w:rsidRPr="00B812CA">
        <w:t xml:space="preserve">or it </w:t>
      </w:r>
      <w:r w:rsidR="00523124" w:rsidRPr="00B812CA">
        <w:t xml:space="preserve">would </w:t>
      </w:r>
      <w:ins w:id="1036" w:author="Grant, David M (52400) CIV USN NIWC ATLANTIC VA (USA)" w:date="2025-02-24T14:09:00Z" w16du:dateUtc="2025-02-24T19:09:00Z">
        <w:r w:rsidR="00203820">
          <w:t xml:space="preserve">be </w:t>
        </w:r>
      </w:ins>
      <w:r w:rsidRPr="00B812CA">
        <w:t xml:space="preserve">illogical to include it </w:t>
      </w:r>
      <w:del w:id="1037" w:author="Grant, David M (52400) CIV USN NIWC ATLANTIC VA (USA)" w:date="2025-02-24T14:09:00Z" w16du:dateUtc="2025-02-24T19:09:00Z">
        <w:r w:rsidRPr="00B812CA" w:rsidDel="00203820">
          <w:delText xml:space="preserve">to </w:delText>
        </w:r>
      </w:del>
      <w:ins w:id="1038" w:author="Grant, David M (52400) CIV USN NIWC ATLANTIC VA (USA)" w:date="2025-02-24T14:09:00Z" w16du:dateUtc="2025-02-24T19:09:00Z">
        <w:r w:rsidR="00203820">
          <w:t>in</w:t>
        </w:r>
        <w:r w:rsidR="00203820" w:rsidRPr="00B812CA">
          <w:t xml:space="preserve"> </w:t>
        </w:r>
      </w:ins>
      <w:r w:rsidRPr="00B812CA">
        <w:t xml:space="preserve">the Mariners' navigational feature </w:t>
      </w:r>
      <w:del w:id="1039" w:author="Jonathan Pritchard" w:date="2025-03-11T14:57:00Z" w16du:dateUtc="2025-03-11T14:57:00Z">
        <w:r w:rsidRPr="00B812CA" w:rsidDel="00EF3E08">
          <w:delText>classes</w:delText>
        </w:r>
      </w:del>
      <w:ins w:id="1040" w:author="Jonathan Pritchard" w:date="2025-03-11T14:57:00Z" w16du:dateUtc="2025-03-11T14:57:00Z">
        <w:r w:rsidR="00EF3E08">
          <w:t>types</w:t>
        </w:r>
      </w:ins>
      <w:r w:rsidRPr="00B812CA">
        <w:t>.</w:t>
      </w:r>
      <w:commentRangeEnd w:id="1033"/>
      <w:r w:rsidR="008B6C06">
        <w:rPr>
          <w:rStyle w:val="CommentReference"/>
        </w:rPr>
        <w:commentReference w:id="1033"/>
      </w:r>
    </w:p>
    <w:p w14:paraId="2C1964A3" w14:textId="62D51319" w:rsidR="000C4FCD" w:rsidRPr="00B77A92" w:rsidRDefault="0041139F" w:rsidP="00737C53">
      <w:pPr>
        <w:spacing w:after="120" w:line="240" w:lineRule="auto"/>
        <w:jc w:val="both"/>
      </w:pPr>
      <w:r w:rsidRPr="00B77A92">
        <w:t xml:space="preserve">The following presentation instructions are </w:t>
      </w:r>
      <w:r w:rsidR="005158B8" w:rsidRPr="00B77A92">
        <w:t>therefore provided</w:t>
      </w:r>
      <w:r w:rsidRPr="00B77A92">
        <w:t xml:space="preserve"> </w:t>
      </w:r>
      <w:del w:id="1041" w:author="Grant, David M (52400) CIV USN NIWC ATLANTIC VA (USA)" w:date="2025-02-24T14:09:00Z" w16du:dateUtc="2025-02-24T19:09:00Z">
        <w:r w:rsidRPr="00B77A92" w:rsidDel="0086434A">
          <w:delText>in order to</w:delText>
        </w:r>
      </w:del>
      <w:ins w:id="1042" w:author="Grant, David M (52400) CIV USN NIWC ATLANTIC VA (USA)" w:date="2025-02-24T14:09:00Z" w16du:dateUtc="2025-02-24T19:09:00Z">
        <w:r w:rsidR="0086434A" w:rsidRPr="00B77A92">
          <w:t>to</w:t>
        </w:r>
      </w:ins>
      <w:r w:rsidRPr="00B77A92">
        <w:t xml:space="preserve"> assist the manufacturer</w:t>
      </w:r>
      <w:del w:id="1043" w:author="Grant, David M (52400) CIV USN NIWC ATLANTIC VA (USA)" w:date="2025-02-24T14:09:00Z" w16du:dateUtc="2025-02-24T19:09:00Z">
        <w:r w:rsidRPr="00B77A92" w:rsidDel="0086434A">
          <w:delText xml:space="preserve"> to set up a satisfactory and comprehensive ECDIS display</w:delText>
        </w:r>
      </w:del>
      <w:r w:rsidRPr="00B77A92">
        <w:t>.</w:t>
      </w:r>
    </w:p>
    <w:p w14:paraId="7F074E55" w14:textId="68C389A2" w:rsidR="00A9027F" w:rsidRPr="00450770" w:rsidRDefault="00A9027F" w:rsidP="00EC44E4">
      <w:pPr>
        <w:pStyle w:val="Heading3"/>
      </w:pPr>
      <w:bookmarkStart w:id="1044" w:name="_Ref49482141"/>
      <w:bookmarkStart w:id="1045" w:name="_Toc194067130"/>
      <w:r w:rsidRPr="00450770">
        <w:t xml:space="preserve">Scale bar </w:t>
      </w:r>
      <w:r w:rsidR="006455DA" w:rsidRPr="00450770">
        <w:t>and</w:t>
      </w:r>
      <w:r w:rsidRPr="00450770">
        <w:t xml:space="preserve"> latitude scale</w:t>
      </w:r>
      <w:bookmarkEnd w:id="1044"/>
      <w:bookmarkEnd w:id="1045"/>
    </w:p>
    <w:p w14:paraId="5655115B" w14:textId="67FB481A" w:rsidR="00A9027F" w:rsidRPr="00450770" w:rsidRDefault="00A9027F" w:rsidP="00737C53">
      <w:pPr>
        <w:spacing w:after="60" w:line="240" w:lineRule="auto"/>
        <w:jc w:val="both"/>
      </w:pPr>
      <w:bookmarkStart w:id="1046" w:name="_Hlk47653421"/>
      <w:r w:rsidRPr="00450770">
        <w:t xml:space="preserve">The IMO </w:t>
      </w:r>
      <w:r w:rsidR="001F7977" w:rsidRPr="00450770">
        <w:t>Performance Standards</w:t>
      </w:r>
      <w:r w:rsidRPr="00450770">
        <w:t xml:space="preserve"> require an indication of scale and range as part of the Display Base.</w:t>
      </w:r>
      <w:bookmarkEnd w:id="1046"/>
      <w:r w:rsidRPr="00450770">
        <w:t xml:space="preserve"> The display scale </w:t>
      </w:r>
      <w:r w:rsidR="001F7977" w:rsidRPr="00450770">
        <w:t>determines</w:t>
      </w:r>
      <w:r w:rsidRPr="00450770">
        <w:t xml:space="preserve"> which </w:t>
      </w:r>
      <w:r w:rsidR="002D13C2" w:rsidRPr="00450770">
        <w:t xml:space="preserve">must </w:t>
      </w:r>
      <w:r w:rsidRPr="00450770">
        <w:t>be used:</w:t>
      </w:r>
    </w:p>
    <w:p w14:paraId="1887C147" w14:textId="6D47B7E2" w:rsidR="00A9027F" w:rsidRPr="00450770" w:rsidRDefault="004E4751" w:rsidP="00AE2737">
      <w:pPr>
        <w:pStyle w:val="ListParagraph"/>
        <w:numPr>
          <w:ilvl w:val="0"/>
          <w:numId w:val="38"/>
        </w:numPr>
        <w:spacing w:after="60" w:line="240" w:lineRule="auto"/>
        <w:jc w:val="both"/>
      </w:pPr>
      <w:r w:rsidRPr="00450770">
        <w:lastRenderedPageBreak/>
        <w:t xml:space="preserve">Case 1: </w:t>
      </w:r>
      <w:r w:rsidR="00A9027F" w:rsidRPr="00450770">
        <w:t>for display scales larger than 1/</w:t>
      </w:r>
      <w:r w:rsidR="00224FDE">
        <w:t>8</w:t>
      </w:r>
      <w:r w:rsidR="00A9027F" w:rsidRPr="00450770">
        <w:t>0,000: always display the 1</w:t>
      </w:r>
      <w:r w:rsidR="007B2BE1" w:rsidRPr="00450770">
        <w:t xml:space="preserve"> Nautical</w:t>
      </w:r>
      <w:r w:rsidR="00A9027F" w:rsidRPr="00450770">
        <w:t xml:space="preserve"> </w:t>
      </w:r>
      <w:r w:rsidR="007B2BE1" w:rsidRPr="00450770">
        <w:t>M</w:t>
      </w:r>
      <w:r w:rsidR="00A9027F" w:rsidRPr="00450770">
        <w:t xml:space="preserve">ile scale bar provided in the </w:t>
      </w:r>
      <w:r w:rsidR="00737C53" w:rsidRPr="00450770">
        <w:t>P</w:t>
      </w:r>
      <w:r w:rsidR="00A9027F" w:rsidRPr="00450770">
        <w:t xml:space="preserve">ortrayal </w:t>
      </w:r>
      <w:r w:rsidR="00737C53" w:rsidRPr="00450770">
        <w:t>C</w:t>
      </w:r>
      <w:r w:rsidR="00A9027F" w:rsidRPr="00450770">
        <w:t>atalogue</w:t>
      </w:r>
    </w:p>
    <w:p w14:paraId="2B0E85E1" w14:textId="63EBBE17" w:rsidR="00A9027F" w:rsidRPr="00450770" w:rsidRDefault="004E4751" w:rsidP="00AE2737">
      <w:pPr>
        <w:pStyle w:val="ListParagraph"/>
        <w:numPr>
          <w:ilvl w:val="0"/>
          <w:numId w:val="38"/>
        </w:numPr>
        <w:spacing w:line="240" w:lineRule="auto"/>
      </w:pPr>
      <w:r w:rsidRPr="00450770">
        <w:t xml:space="preserve">Case 2: </w:t>
      </w:r>
      <w:r w:rsidR="00A9027F" w:rsidRPr="00450770">
        <w:t>for display scales at 1/</w:t>
      </w:r>
      <w:r w:rsidR="00224FDE">
        <w:t>8</w:t>
      </w:r>
      <w:r w:rsidR="00A9027F" w:rsidRPr="00450770">
        <w:t xml:space="preserve">0,000 or smaller: always display the 10 </w:t>
      </w:r>
      <w:r w:rsidR="007B2BE1" w:rsidRPr="00450770">
        <w:t>Nautical M</w:t>
      </w:r>
      <w:r w:rsidR="00A9027F" w:rsidRPr="00450770">
        <w:t>ile</w:t>
      </w:r>
      <w:del w:id="1047" w:author="Grant, David M (52400) CIV USN NIWC ATLANTIC VA (USA)" w:date="2025-02-24T14:11:00Z" w16du:dateUtc="2025-02-24T19:11:00Z">
        <w:r w:rsidR="007B2BE1" w:rsidRPr="00450770" w:rsidDel="00A809D0">
          <w:delText>s</w:delText>
        </w:r>
      </w:del>
      <w:r w:rsidR="00A9027F" w:rsidRPr="00450770">
        <w:t xml:space="preserve"> </w:t>
      </w:r>
      <w:del w:id="1048" w:author="Grant, David M (52400) CIV USN NIWC ATLANTIC VA (USA)" w:date="2025-02-24T14:11:00Z" w16du:dateUtc="2025-02-24T19:11:00Z">
        <w:r w:rsidR="007B2BE1" w:rsidRPr="00450770" w:rsidDel="00A809D0">
          <w:delText xml:space="preserve">(at </w:delText>
        </w:r>
      </w:del>
      <w:r w:rsidR="00A9027F" w:rsidRPr="00450770">
        <w:t>latitude</w:t>
      </w:r>
      <w:del w:id="1049" w:author="Grant, David M (52400) CIV USN NIWC ATLANTIC VA (USA)" w:date="2025-02-24T14:11:00Z" w16du:dateUtc="2025-02-24T19:11:00Z">
        <w:r w:rsidR="007B2BE1" w:rsidRPr="00450770" w:rsidDel="00A809D0">
          <w:delText>)</w:delText>
        </w:r>
      </w:del>
      <w:r w:rsidR="00A9027F" w:rsidRPr="00450770">
        <w:t xml:space="preserve"> scale provided in the </w:t>
      </w:r>
      <w:r w:rsidR="00737C53" w:rsidRPr="00450770">
        <w:t>P</w:t>
      </w:r>
      <w:r w:rsidR="00A9027F" w:rsidRPr="00450770">
        <w:t xml:space="preserve">ortrayal </w:t>
      </w:r>
      <w:r w:rsidR="00737C53" w:rsidRPr="00450770">
        <w:t>C</w:t>
      </w:r>
      <w:r w:rsidR="00A9027F" w:rsidRPr="00450770">
        <w:t>atalogue.</w:t>
      </w:r>
    </w:p>
    <w:p w14:paraId="4D400A1B" w14:textId="3999AE01" w:rsidR="00FA2769" w:rsidRPr="00450770" w:rsidRDefault="00FA2769" w:rsidP="00737C53">
      <w:pPr>
        <w:spacing w:after="120" w:line="240" w:lineRule="auto"/>
        <w:jc w:val="both"/>
      </w:pPr>
      <w:r w:rsidRPr="00450770">
        <w:t xml:space="preserve">The scale bar or latitude scale </w:t>
      </w:r>
      <w:r w:rsidR="002D13C2" w:rsidRPr="00450770">
        <w:t xml:space="preserve">must </w:t>
      </w:r>
      <w:r w:rsidRPr="00450770">
        <w:t xml:space="preserve">always be drawn vertically at the left side of the chart display, just clear of the border of the display. The symbols and </w:t>
      </w:r>
      <w:r w:rsidR="00421F29" w:rsidRPr="00450770">
        <w:t>drawing parameters</w:t>
      </w:r>
      <w:r w:rsidRPr="00450770">
        <w:t xml:space="preserve"> are described in </w:t>
      </w:r>
      <w:r w:rsidR="00B442B2" w:rsidRPr="00450770">
        <w:fldChar w:fldCharType="begin"/>
      </w:r>
      <w:r w:rsidR="00B442B2" w:rsidRPr="00450770">
        <w:instrText xml:space="preserve"> REF _Ref46837498 \h </w:instrText>
      </w:r>
      <w:r w:rsidR="00737C53" w:rsidRPr="00450770">
        <w:instrText xml:space="preserve"> \* MERGEFORMAT </w:instrText>
      </w:r>
      <w:r w:rsidR="00B442B2" w:rsidRPr="00450770">
        <w:fldChar w:fldCharType="separate"/>
      </w:r>
      <w:r w:rsidR="000553AC" w:rsidRPr="00B77A92">
        <w:t xml:space="preserve">Table </w:t>
      </w:r>
      <w:del w:id="1050" w:author="Jonathan Pritchard" w:date="2025-03-10T07:59:00Z" w16du:dateUtc="2025-03-10T07:59:00Z">
        <w:r w:rsidR="000553AC" w:rsidRPr="00B77A92" w:rsidDel="00A74A4F">
          <w:delText>C-</w:delText>
        </w:r>
      </w:del>
      <w:r w:rsidR="000553AC">
        <w:t>1</w:t>
      </w:r>
      <w:r w:rsidR="00B442B2" w:rsidRPr="00450770">
        <w:fldChar w:fldCharType="end"/>
      </w:r>
      <w:r w:rsidRPr="00450770">
        <w:t>.</w:t>
      </w:r>
    </w:p>
    <w:p w14:paraId="779F2568" w14:textId="5682FC75" w:rsidR="00FA2769" w:rsidRPr="00450770" w:rsidRDefault="00421F29" w:rsidP="00737C53">
      <w:pPr>
        <w:spacing w:after="120" w:line="240" w:lineRule="auto"/>
        <w:jc w:val="both"/>
      </w:pPr>
      <w:r w:rsidRPr="00450770">
        <w:t xml:space="preserve">The placement </w:t>
      </w:r>
      <w:r w:rsidR="002C3002" w:rsidRPr="00450770">
        <w:t xml:space="preserve">must </w:t>
      </w:r>
      <w:r w:rsidRPr="00450770">
        <w:t xml:space="preserve">be 3mm </w:t>
      </w:r>
      <w:r w:rsidR="00A9088D" w:rsidRPr="00450770">
        <w:t xml:space="preserve">in </w:t>
      </w:r>
      <w:r w:rsidRPr="00450770">
        <w:t>from the border of the display.</w:t>
      </w:r>
      <w:r w:rsidR="002C3002" w:rsidRPr="00450770">
        <w:t xml:space="preserve"> T</w:t>
      </w:r>
      <w:r w:rsidR="005C3A83" w:rsidRPr="00450770">
        <w:t xml:space="preserve">he symbol </w:t>
      </w:r>
      <w:r w:rsidR="002C3002" w:rsidRPr="00450770">
        <w:t xml:space="preserve">must be </w:t>
      </w:r>
      <w:r w:rsidR="005C3A83" w:rsidRPr="00450770">
        <w:t>properly sized to represent 1 nautical mile</w:t>
      </w:r>
      <w:r w:rsidR="004E4751" w:rsidRPr="00450770">
        <w:t xml:space="preserve"> at the scale of the display (for Case 1) or 10 nautical miles at the scale of the display (for Case 2).</w:t>
      </w:r>
    </w:p>
    <w:tbl>
      <w:tblPr>
        <w:tblStyle w:val="TableGrid"/>
        <w:tblW w:w="4407" w:type="pct"/>
        <w:jc w:val="center"/>
        <w:tblCellMar>
          <w:left w:w="115" w:type="dxa"/>
          <w:right w:w="115" w:type="dxa"/>
        </w:tblCellMar>
        <w:tblLook w:val="04A0" w:firstRow="1" w:lastRow="0" w:firstColumn="1" w:lastColumn="0" w:noHBand="0" w:noVBand="1"/>
      </w:tblPr>
      <w:tblGrid>
        <w:gridCol w:w="1526"/>
        <w:gridCol w:w="1635"/>
        <w:gridCol w:w="1079"/>
        <w:gridCol w:w="1364"/>
        <w:gridCol w:w="1332"/>
        <w:gridCol w:w="1081"/>
      </w:tblGrid>
      <w:tr w:rsidR="00B67B2D" w:rsidRPr="00B77A92" w14:paraId="355D9A0A" w14:textId="58EA723B" w:rsidTr="00F42179">
        <w:trPr>
          <w:cantSplit/>
          <w:tblHeader/>
          <w:jc w:val="center"/>
        </w:trPr>
        <w:tc>
          <w:tcPr>
            <w:tcW w:w="951" w:type="pct"/>
            <w:shd w:val="clear" w:color="auto" w:fill="D9D9D9" w:themeFill="background1" w:themeFillShade="D9"/>
            <w:vAlign w:val="center"/>
          </w:tcPr>
          <w:p w14:paraId="05F67845" w14:textId="77777777" w:rsidR="00B67B2D" w:rsidRPr="00450770" w:rsidRDefault="00B67B2D" w:rsidP="00F42179">
            <w:pPr>
              <w:spacing w:before="60" w:after="60"/>
              <w:jc w:val="center"/>
              <w:rPr>
                <w:b/>
                <w:bCs/>
              </w:rPr>
            </w:pPr>
            <w:bookmarkStart w:id="1051" w:name="_Hlk46861180"/>
            <w:r w:rsidRPr="00450770">
              <w:rPr>
                <w:b/>
                <w:bCs/>
              </w:rPr>
              <w:t>Scale range</w:t>
            </w:r>
          </w:p>
        </w:tc>
        <w:tc>
          <w:tcPr>
            <w:tcW w:w="1020" w:type="pct"/>
            <w:shd w:val="clear" w:color="auto" w:fill="D9D9D9" w:themeFill="background1" w:themeFillShade="D9"/>
            <w:vAlign w:val="center"/>
          </w:tcPr>
          <w:p w14:paraId="5B70B546" w14:textId="77777777" w:rsidR="00B67B2D" w:rsidRPr="00450770" w:rsidRDefault="00B67B2D" w:rsidP="00F42179">
            <w:pPr>
              <w:spacing w:before="60" w:after="60"/>
              <w:jc w:val="center"/>
              <w:rPr>
                <w:b/>
                <w:bCs/>
              </w:rPr>
            </w:pPr>
            <w:r w:rsidRPr="00450770">
              <w:rPr>
                <w:b/>
                <w:bCs/>
              </w:rPr>
              <w:t>Symbol</w:t>
            </w:r>
          </w:p>
        </w:tc>
        <w:tc>
          <w:tcPr>
            <w:tcW w:w="673" w:type="pct"/>
            <w:shd w:val="clear" w:color="auto" w:fill="D9D9D9" w:themeFill="background1" w:themeFillShade="D9"/>
            <w:vAlign w:val="center"/>
          </w:tcPr>
          <w:p w14:paraId="0DE71FD7" w14:textId="77777777" w:rsidR="00B67B2D" w:rsidRPr="00450770" w:rsidRDefault="00B67B2D" w:rsidP="00F42179">
            <w:pPr>
              <w:spacing w:before="60" w:after="60"/>
              <w:jc w:val="center"/>
              <w:rPr>
                <w:b/>
                <w:bCs/>
              </w:rPr>
            </w:pPr>
            <w:r w:rsidRPr="00450770">
              <w:rPr>
                <w:b/>
                <w:bCs/>
              </w:rPr>
              <w:t>Drawing priority</w:t>
            </w:r>
          </w:p>
        </w:tc>
        <w:tc>
          <w:tcPr>
            <w:tcW w:w="851" w:type="pct"/>
            <w:shd w:val="clear" w:color="auto" w:fill="D9D9D9" w:themeFill="background1" w:themeFillShade="D9"/>
            <w:vAlign w:val="center"/>
          </w:tcPr>
          <w:p w14:paraId="76BD33AC" w14:textId="77777777" w:rsidR="00B67B2D" w:rsidRPr="00450770" w:rsidRDefault="00B67B2D" w:rsidP="00F42179">
            <w:pPr>
              <w:spacing w:before="60" w:after="60"/>
              <w:jc w:val="center"/>
              <w:rPr>
                <w:b/>
                <w:bCs/>
              </w:rPr>
            </w:pPr>
            <w:r w:rsidRPr="00450770">
              <w:rPr>
                <w:b/>
                <w:bCs/>
              </w:rPr>
              <w:t>Display plane</w:t>
            </w:r>
          </w:p>
        </w:tc>
        <w:tc>
          <w:tcPr>
            <w:tcW w:w="831" w:type="pct"/>
            <w:shd w:val="clear" w:color="auto" w:fill="D9D9D9" w:themeFill="background1" w:themeFillShade="D9"/>
            <w:vAlign w:val="center"/>
          </w:tcPr>
          <w:p w14:paraId="53745301" w14:textId="77777777" w:rsidR="00B67B2D" w:rsidRPr="00450770" w:rsidRDefault="00B67B2D" w:rsidP="00F42179">
            <w:pPr>
              <w:spacing w:before="60" w:after="60"/>
              <w:jc w:val="center"/>
              <w:rPr>
                <w:b/>
                <w:bCs/>
              </w:rPr>
            </w:pPr>
            <w:r w:rsidRPr="00450770">
              <w:rPr>
                <w:b/>
                <w:bCs/>
              </w:rPr>
              <w:t>Display category</w:t>
            </w:r>
          </w:p>
        </w:tc>
        <w:tc>
          <w:tcPr>
            <w:tcW w:w="674" w:type="pct"/>
            <w:shd w:val="clear" w:color="auto" w:fill="D9D9D9" w:themeFill="background1" w:themeFillShade="D9"/>
            <w:vAlign w:val="center"/>
          </w:tcPr>
          <w:p w14:paraId="30A14194" w14:textId="77777777" w:rsidR="00B67B2D" w:rsidRPr="00450770" w:rsidRDefault="00B67B2D" w:rsidP="00F42179">
            <w:pPr>
              <w:spacing w:before="60" w:after="60"/>
              <w:jc w:val="center"/>
              <w:rPr>
                <w:b/>
                <w:bCs/>
              </w:rPr>
            </w:pPr>
            <w:r w:rsidRPr="00450770">
              <w:rPr>
                <w:b/>
                <w:bCs/>
              </w:rPr>
              <w:t>Viewing group</w:t>
            </w:r>
          </w:p>
        </w:tc>
      </w:tr>
      <w:tr w:rsidR="00B67B2D" w:rsidRPr="00B77A92" w14:paraId="6C94952A" w14:textId="1D6B0A64" w:rsidTr="00F42179">
        <w:trPr>
          <w:cantSplit/>
          <w:jc w:val="center"/>
        </w:trPr>
        <w:tc>
          <w:tcPr>
            <w:tcW w:w="951" w:type="pct"/>
          </w:tcPr>
          <w:p w14:paraId="62EB5237" w14:textId="34948417" w:rsidR="00B67B2D" w:rsidRPr="00450770" w:rsidRDefault="00B67B2D" w:rsidP="00F42179">
            <w:pPr>
              <w:spacing w:before="60" w:after="60"/>
            </w:pPr>
            <w:r w:rsidRPr="00450770">
              <w:t>1:</w:t>
            </w:r>
            <w:r w:rsidR="00224FDE">
              <w:t>7</w:t>
            </w:r>
            <w:r w:rsidRPr="00450770">
              <w:t>9999 and larger scale</w:t>
            </w:r>
          </w:p>
        </w:tc>
        <w:tc>
          <w:tcPr>
            <w:tcW w:w="1020" w:type="pct"/>
            <w:vAlign w:val="center"/>
          </w:tcPr>
          <w:p w14:paraId="78BDE6FD" w14:textId="77777777" w:rsidR="00B67B2D" w:rsidRPr="00D76083" w:rsidRDefault="00B67B2D" w:rsidP="00F42179">
            <w:pPr>
              <w:spacing w:before="60" w:after="60"/>
              <w:jc w:val="center"/>
            </w:pPr>
            <w:r w:rsidRPr="00D76083">
              <w:t>SCALEB10</w:t>
            </w:r>
          </w:p>
        </w:tc>
        <w:tc>
          <w:tcPr>
            <w:tcW w:w="673" w:type="pct"/>
            <w:vMerge w:val="restart"/>
            <w:vAlign w:val="center"/>
          </w:tcPr>
          <w:p w14:paraId="28535E0A" w14:textId="7DA3C6BF" w:rsidR="00B67B2D" w:rsidRPr="00D76083" w:rsidRDefault="00B67B2D" w:rsidP="00F42179">
            <w:pPr>
              <w:spacing w:before="60" w:after="60"/>
              <w:jc w:val="center"/>
            </w:pPr>
            <w:del w:id="1052" w:author="Grant, David M (52400) CIV USN NIWC ATLANTIC VA (USA)" w:date="2025-02-24T14:13:00Z" w16du:dateUtc="2025-02-24T19:13:00Z">
              <w:r w:rsidRPr="00D76083" w:rsidDel="002C0789">
                <w:delText>90</w:delText>
              </w:r>
            </w:del>
            <w:ins w:id="1053" w:author="Grant, David M (52400) CIV USN NIWC ATLANTIC VA (USA)" w:date="2025-02-24T14:13:00Z" w16du:dateUtc="2025-02-24T19:13:00Z">
              <w:r w:rsidR="002C0789">
                <w:t>27</w:t>
              </w:r>
            </w:ins>
          </w:p>
        </w:tc>
        <w:tc>
          <w:tcPr>
            <w:tcW w:w="851" w:type="pct"/>
            <w:vMerge w:val="restart"/>
            <w:vAlign w:val="center"/>
          </w:tcPr>
          <w:p w14:paraId="214B6F4A" w14:textId="23ABCEB4" w:rsidR="00B67B2D" w:rsidRPr="00D76083" w:rsidRDefault="002D13C2" w:rsidP="00F42179">
            <w:pPr>
              <w:spacing w:before="60" w:after="60"/>
              <w:jc w:val="center"/>
            </w:pPr>
            <w:r w:rsidRPr="00D76083">
              <w:t>OverRadar</w:t>
            </w:r>
          </w:p>
        </w:tc>
        <w:tc>
          <w:tcPr>
            <w:tcW w:w="831" w:type="pct"/>
            <w:vMerge w:val="restart"/>
            <w:vAlign w:val="center"/>
          </w:tcPr>
          <w:p w14:paraId="65F93290" w14:textId="5541701F" w:rsidR="00B67B2D" w:rsidRPr="00D76083" w:rsidRDefault="00B67B2D" w:rsidP="00F42179">
            <w:pPr>
              <w:spacing w:before="60" w:after="60"/>
              <w:jc w:val="center"/>
            </w:pPr>
            <w:r w:rsidRPr="00D76083">
              <w:t xml:space="preserve">Display </w:t>
            </w:r>
            <w:r w:rsidR="00F42179" w:rsidRPr="00D76083">
              <w:t>B</w:t>
            </w:r>
            <w:r w:rsidRPr="00D76083">
              <w:t>ase</w:t>
            </w:r>
          </w:p>
        </w:tc>
        <w:tc>
          <w:tcPr>
            <w:tcW w:w="674" w:type="pct"/>
            <w:vMerge w:val="restart"/>
            <w:vAlign w:val="center"/>
          </w:tcPr>
          <w:p w14:paraId="24159F7F" w14:textId="77777777" w:rsidR="00B67B2D" w:rsidRPr="00D76083" w:rsidRDefault="00B67B2D" w:rsidP="00F42179">
            <w:pPr>
              <w:spacing w:before="60" w:after="60"/>
              <w:jc w:val="center"/>
            </w:pPr>
            <w:r w:rsidRPr="00D76083">
              <w:t>11030</w:t>
            </w:r>
          </w:p>
        </w:tc>
      </w:tr>
      <w:bookmarkEnd w:id="1051"/>
      <w:tr w:rsidR="00B67B2D" w:rsidRPr="00B77A92" w14:paraId="12859820" w14:textId="26BDB0B5" w:rsidTr="00F42179">
        <w:trPr>
          <w:cantSplit/>
          <w:jc w:val="center"/>
        </w:trPr>
        <w:tc>
          <w:tcPr>
            <w:tcW w:w="951" w:type="pct"/>
          </w:tcPr>
          <w:p w14:paraId="1B2B57C8" w14:textId="431E25D0" w:rsidR="00B67B2D" w:rsidRPr="00450770" w:rsidRDefault="00B67B2D" w:rsidP="004E61EE">
            <w:r w:rsidRPr="00450770">
              <w:t>1:</w:t>
            </w:r>
            <w:r w:rsidR="00224FDE">
              <w:t>8</w:t>
            </w:r>
            <w:r w:rsidRPr="00450770">
              <w:t>0000 and smaller scale</w:t>
            </w:r>
          </w:p>
        </w:tc>
        <w:tc>
          <w:tcPr>
            <w:tcW w:w="1020" w:type="pct"/>
            <w:vAlign w:val="center"/>
          </w:tcPr>
          <w:p w14:paraId="68D3604E" w14:textId="77777777" w:rsidR="00B67B2D" w:rsidRPr="00450770" w:rsidRDefault="00B67B2D" w:rsidP="004E61EE">
            <w:pPr>
              <w:jc w:val="center"/>
            </w:pPr>
            <w:r w:rsidRPr="00450770">
              <w:t>SCALEB11</w:t>
            </w:r>
          </w:p>
        </w:tc>
        <w:tc>
          <w:tcPr>
            <w:tcW w:w="673" w:type="pct"/>
            <w:vMerge/>
          </w:tcPr>
          <w:p w14:paraId="10228993" w14:textId="1C11E140" w:rsidR="00B67B2D" w:rsidRPr="00450770" w:rsidRDefault="00B67B2D" w:rsidP="004E61EE"/>
        </w:tc>
        <w:tc>
          <w:tcPr>
            <w:tcW w:w="851" w:type="pct"/>
            <w:vMerge/>
          </w:tcPr>
          <w:p w14:paraId="18047BD6" w14:textId="77777777" w:rsidR="00B67B2D" w:rsidRPr="00450770" w:rsidRDefault="00B67B2D" w:rsidP="004E61EE"/>
        </w:tc>
        <w:tc>
          <w:tcPr>
            <w:tcW w:w="831" w:type="pct"/>
            <w:vMerge/>
          </w:tcPr>
          <w:p w14:paraId="7F0F7364" w14:textId="77777777" w:rsidR="00B67B2D" w:rsidRPr="00450770" w:rsidRDefault="00B67B2D" w:rsidP="004E61EE"/>
        </w:tc>
        <w:tc>
          <w:tcPr>
            <w:tcW w:w="674" w:type="pct"/>
            <w:vMerge/>
          </w:tcPr>
          <w:p w14:paraId="0ECABB71" w14:textId="77777777" w:rsidR="00B67B2D" w:rsidRPr="00450770" w:rsidRDefault="00B67B2D" w:rsidP="004E61EE">
            <w:pPr>
              <w:keepNext/>
            </w:pPr>
          </w:p>
        </w:tc>
      </w:tr>
    </w:tbl>
    <w:p w14:paraId="3AF2B384" w14:textId="09C1250E" w:rsidR="0004238B" w:rsidRPr="00B77A92" w:rsidRDefault="0004238B" w:rsidP="00F42179">
      <w:pPr>
        <w:pStyle w:val="Caption"/>
        <w:spacing w:after="120" w:line="240" w:lineRule="auto"/>
        <w:jc w:val="center"/>
      </w:pPr>
      <w:bookmarkStart w:id="1054" w:name="_Ref46837498"/>
      <w:bookmarkStart w:id="1055" w:name="_Ref46837493"/>
      <w:r w:rsidRPr="00B77A92">
        <w:t xml:space="preserve">Table </w:t>
      </w:r>
      <w:del w:id="1056" w:author="Jonathan Pritchard" w:date="2025-03-10T07:59:00Z" w16du:dateUtc="2025-03-10T07:59:00Z">
        <w:r w:rsidR="00F42179" w:rsidRPr="00B77A92" w:rsidDel="00A74A4F">
          <w:delText>C-</w:delText>
        </w:r>
      </w:del>
      <w:ins w:id="1057" w:author="Jonathan Pritchard" w:date="2025-03-07T16:40:00Z" w16du:dateUtc="2025-03-07T16:40:00Z">
        <w:r w:rsidR="00C56536">
          <w:fldChar w:fldCharType="begin"/>
        </w:r>
        <w:r w:rsidR="00C56536">
          <w:instrText xml:space="preserve"> SEQ Table \* ARABIC </w:instrText>
        </w:r>
      </w:ins>
      <w:r w:rsidR="00C56536">
        <w:fldChar w:fldCharType="separate"/>
      </w:r>
      <w:ins w:id="1058" w:author="Jonathan Pritchard" w:date="2025-03-07T16:40:00Z" w16du:dateUtc="2025-03-07T16:40:00Z">
        <w:r w:rsidR="00C56536">
          <w:rPr>
            <w:noProof/>
          </w:rPr>
          <w:t>1</w:t>
        </w:r>
        <w:r w:rsidR="00C56536">
          <w:fldChar w:fldCharType="end"/>
        </w:r>
      </w:ins>
      <w:del w:id="1059" w:author="Jonathan Pritchard" w:date="2025-03-07T16:40:00Z" w16du:dateUtc="2025-03-07T16:40:00Z">
        <w:r w:rsidR="0045426C" w:rsidDel="00C56536">
          <w:fldChar w:fldCharType="begin"/>
        </w:r>
        <w:r w:rsidR="0045426C" w:rsidDel="00C56536">
          <w:delInstrText xml:space="preserve"> SEQ Table \* ARABIC </w:delInstrText>
        </w:r>
        <w:r w:rsidR="0045426C" w:rsidDel="00C56536">
          <w:fldChar w:fldCharType="separate"/>
        </w:r>
        <w:r w:rsidR="000553AC" w:rsidDel="00C56536">
          <w:rPr>
            <w:noProof/>
          </w:rPr>
          <w:delText>1</w:delText>
        </w:r>
        <w:r w:rsidR="0045426C" w:rsidDel="00C56536">
          <w:fldChar w:fldCharType="end"/>
        </w:r>
      </w:del>
      <w:bookmarkEnd w:id="1054"/>
      <w:r w:rsidRPr="00B77A92">
        <w:t xml:space="preserve"> - Scale bar presentation</w:t>
      </w:r>
      <w:bookmarkEnd w:id="1055"/>
      <w:r w:rsidR="007B2046" w:rsidRPr="00B77A92">
        <w:t xml:space="preserve"> parameters</w:t>
      </w:r>
    </w:p>
    <w:p w14:paraId="3485200B" w14:textId="769D6384" w:rsidR="00FA2769" w:rsidRPr="00450770" w:rsidRDefault="00FA2769" w:rsidP="00F42179">
      <w:pPr>
        <w:spacing w:after="120" w:line="240" w:lineRule="auto"/>
        <w:jc w:val="both"/>
      </w:pPr>
      <w:r w:rsidRPr="00450770">
        <w:t xml:space="preserve">EXAMPLE 1: </w:t>
      </w:r>
      <w:r w:rsidR="001F7977" w:rsidRPr="00450770">
        <w:t xml:space="preserve">For </w:t>
      </w:r>
      <w:r w:rsidR="002D13C2" w:rsidRPr="00450770">
        <w:rPr>
          <w:i/>
          <w:iCs/>
        </w:rPr>
        <w:t>display scales</w:t>
      </w:r>
      <w:r w:rsidR="009C2EC8" w:rsidRPr="00450770">
        <w:t xml:space="preserve"> </w:t>
      </w:r>
      <w:r w:rsidR="001F7977" w:rsidRPr="00450770">
        <w:t>larger than 1/</w:t>
      </w:r>
      <w:r w:rsidR="00224FDE">
        <w:t>8</w:t>
      </w:r>
      <w:r w:rsidR="001F7977" w:rsidRPr="00450770">
        <w:t>0,000 (for example, a scale of 1/50,000) draw symbol 'SCALEB10' on the left side of the chart display, bottom justified and 3mm in from the border of the display. Make sure the symbo</w:t>
      </w:r>
      <w:r w:rsidR="00A94367" w:rsidRPr="00450770">
        <w:t xml:space="preserve">l should be sized </w:t>
      </w:r>
      <w:r w:rsidR="001F7977" w:rsidRPr="00450770">
        <w:t xml:space="preserve"> to represent 1 nautical mile (1852 m) at the scale of the display.</w:t>
      </w:r>
    </w:p>
    <w:p w14:paraId="4875647C" w14:textId="0EFFBFAF" w:rsidR="001F7977" w:rsidRPr="00450770" w:rsidRDefault="00FA2769" w:rsidP="00F42179">
      <w:pPr>
        <w:spacing w:after="120" w:line="240" w:lineRule="auto"/>
        <w:jc w:val="both"/>
      </w:pPr>
      <w:r w:rsidRPr="00450770">
        <w:t xml:space="preserve">EXAMPLE 2: </w:t>
      </w:r>
      <w:r w:rsidR="001F7977" w:rsidRPr="00450770">
        <w:t>For display scales of 1/</w:t>
      </w:r>
      <w:r w:rsidR="00224FDE">
        <w:t>8</w:t>
      </w:r>
      <w:r w:rsidR="001F7977" w:rsidRPr="00450770">
        <w:t>0,000 or smaller (for example, 1/250,000) use symbol 'SCALEB11', similarly located, and scaled to represent 10 miles at the scale of the display.</w:t>
      </w:r>
    </w:p>
    <w:p w14:paraId="33769246" w14:textId="44A99B77" w:rsidR="00730DA3" w:rsidRPr="00283798" w:rsidDel="004870F1" w:rsidRDefault="00CD6B3C">
      <w:pPr>
        <w:spacing w:after="60" w:line="240" w:lineRule="auto"/>
        <w:jc w:val="both"/>
        <w:rPr>
          <w:del w:id="1060" w:author="jon pritchard" w:date="2025-03-28T12:16:00Z" w16du:dateUtc="2025-03-28T11:16:00Z"/>
          <w:strike/>
          <w:rPrChange w:id="1061" w:author="jon pritchard" w:date="2025-03-26T00:46:00Z" w16du:dateUtc="2025-03-25T23:46:00Z">
            <w:rPr>
              <w:del w:id="1062" w:author="jon pritchard" w:date="2025-03-28T12:16:00Z" w16du:dateUtc="2025-03-28T11:16:00Z"/>
            </w:rPr>
          </w:rPrChange>
        </w:rPr>
      </w:pPr>
      <w:r w:rsidRPr="00450770">
        <w:t>IEC define a requirement for indicating the location at which the scale is calculated under certain circumstances</w:t>
      </w:r>
      <w:ins w:id="1063" w:author="jon pritchard" w:date="2025-03-28T12:17:00Z" w16du:dateUtc="2025-03-28T11:17:00Z">
        <w:r w:rsidR="004870F1">
          <w:t>.</w:t>
        </w:r>
      </w:ins>
      <w:del w:id="1064" w:author="jon pritchard" w:date="2025-03-28T12:16:00Z" w16du:dateUtc="2025-03-28T11:16:00Z">
        <w:r w:rsidRPr="00283798" w:rsidDel="004870F1">
          <w:rPr>
            <w:strike/>
            <w:rPrChange w:id="1065" w:author="jon pritchard" w:date="2025-03-26T00:46:00Z" w16du:dateUtc="2025-03-25T23:46:00Z">
              <w:rPr/>
            </w:rPrChange>
          </w:rPr>
          <w:delText>, as follows:</w:delText>
        </w:r>
      </w:del>
    </w:p>
    <w:p w14:paraId="07BFF4B7" w14:textId="602CF1AF" w:rsidR="00CD6B3C" w:rsidRPr="00283798" w:rsidRDefault="00CD6B3C">
      <w:pPr>
        <w:spacing w:after="60" w:line="240" w:lineRule="auto"/>
        <w:jc w:val="both"/>
        <w:rPr>
          <w:strike/>
          <w:rPrChange w:id="1066" w:author="jon pritchard" w:date="2025-03-26T00:46:00Z" w16du:dateUtc="2025-03-25T23:46:00Z">
            <w:rPr/>
          </w:rPrChange>
        </w:rPr>
        <w:pPrChange w:id="1067" w:author="jon pritchard" w:date="2025-03-28T12:16:00Z" w16du:dateUtc="2025-03-28T11:16:00Z">
          <w:pPr>
            <w:pStyle w:val="BlockQuote"/>
            <w:spacing w:after="120" w:line="240" w:lineRule="auto"/>
            <w:jc w:val="both"/>
          </w:pPr>
        </w:pPrChange>
      </w:pPr>
      <w:del w:id="1068" w:author="jon pritchard" w:date="2025-03-28T12:16:00Z" w16du:dateUtc="2025-03-28T11:16:00Z">
        <w:r w:rsidRPr="00283798" w:rsidDel="004870F1">
          <w:rPr>
            <w:strike/>
            <w:rPrChange w:id="1069" w:author="jon pritchard" w:date="2025-03-26T00:46:00Z" w16du:dateUtc="2025-03-25T23:46:00Z">
              <w:rPr/>
            </w:rPrChange>
          </w:rPr>
          <w:delText>If the displayed area together with the used projection is such that scale is not uniform over the displayed area then the scale bar (more than 5% difference in uniformity for all directions or displayed area is over latitude 70º) or latitude scale (more than 5% difference in uniformity for latitude direction or displayed area is over latitude 70º) shall indicate the scale either at own ship location or at the centre of the displayed area. In such case a permanent indication “at own ship” or “at centre” shall be close to the scale bar or latitude scale. [IEC 61174:2015</w:delText>
        </w:r>
      </w:del>
      <w:del w:id="1070" w:author="jon pritchard" w:date="2025-03-28T12:17:00Z" w16du:dateUtc="2025-03-28T11:17:00Z">
        <w:r w:rsidRPr="00283798" w:rsidDel="004870F1">
          <w:rPr>
            <w:strike/>
            <w:rPrChange w:id="1071" w:author="jon pritchard" w:date="2025-03-26T00:46:00Z" w16du:dateUtc="2025-03-25T23:46:00Z">
              <w:rPr/>
            </w:rPrChange>
          </w:rPr>
          <w:delText>].</w:delText>
        </w:r>
      </w:del>
    </w:p>
    <w:p w14:paraId="3F5D3C69" w14:textId="77777777" w:rsidR="00A9027F" w:rsidRPr="00450770" w:rsidRDefault="00A9027F" w:rsidP="00EC44E4">
      <w:pPr>
        <w:pStyle w:val="Heading3"/>
      </w:pPr>
      <w:bookmarkStart w:id="1072" w:name="_Ref49482026"/>
      <w:bookmarkStart w:id="1073" w:name="_Toc194067131"/>
      <w:r w:rsidRPr="00450770">
        <w:t>North arrow</w:t>
      </w:r>
      <w:bookmarkEnd w:id="1072"/>
      <w:bookmarkEnd w:id="1073"/>
    </w:p>
    <w:p w14:paraId="5100DC40" w14:textId="3306FA58" w:rsidR="00004400" w:rsidRPr="00B812CA" w:rsidRDefault="00224FDE" w:rsidP="00F42179">
      <w:pPr>
        <w:spacing w:after="120" w:line="240" w:lineRule="auto"/>
        <w:jc w:val="both"/>
      </w:pPr>
      <w:r>
        <w:t>A</w:t>
      </w:r>
      <w:r w:rsidR="00A9027F" w:rsidRPr="00B812CA">
        <w:t xml:space="preserve"> north arrow </w:t>
      </w:r>
      <w:r>
        <w:t xml:space="preserve">must be provided </w:t>
      </w:r>
      <w:r w:rsidR="00A9027F" w:rsidRPr="00B812CA">
        <w:t>as part of the Display Base</w:t>
      </w:r>
      <w:r>
        <w:t xml:space="preserve"> according to the IMO Performance Standard</w:t>
      </w:r>
      <w:r w:rsidR="00A9027F" w:rsidRPr="00B812CA">
        <w:t xml:space="preserve">. The north arrow </w:t>
      </w:r>
      <w:r w:rsidR="009C2EC8" w:rsidRPr="00B812CA">
        <w:t xml:space="preserve">must </w:t>
      </w:r>
      <w:r w:rsidR="00A9027F" w:rsidRPr="00B812CA">
        <w:t>always be shown at the top left corner of the chart display, just clear of the scale bar or latitude scale.</w:t>
      </w:r>
      <w:r w:rsidR="002A21D7" w:rsidRPr="00B812CA">
        <w:t xml:space="preserve"> </w:t>
      </w:r>
      <w:commentRangeStart w:id="1074"/>
      <w:r w:rsidR="002A21D7" w:rsidRPr="00B812CA">
        <w:t>Other requirements for the north arrow are defined in IEC 61174</w:t>
      </w:r>
      <w:commentRangeEnd w:id="1074"/>
      <w:r w:rsidR="00815377">
        <w:rPr>
          <w:rStyle w:val="CommentReference"/>
        </w:rPr>
        <w:commentReference w:id="1074"/>
      </w:r>
      <w:r w:rsidR="002A21D7" w:rsidRPr="00B812CA">
        <w:t>.</w:t>
      </w:r>
    </w:p>
    <w:p w14:paraId="3DFD4083" w14:textId="6FE93FF0" w:rsidR="00F47D5B" w:rsidRPr="00450770" w:rsidRDefault="00004400" w:rsidP="00F42179">
      <w:pPr>
        <w:spacing w:after="120" w:line="240" w:lineRule="auto"/>
        <w:jc w:val="both"/>
        <w:rPr>
          <w:strike/>
        </w:rPr>
      </w:pPr>
      <w:r w:rsidRPr="00B812CA">
        <w:t xml:space="preserve">The </w:t>
      </w:r>
      <w:r w:rsidR="005702A1" w:rsidRPr="00B812CA">
        <w:t xml:space="preserve">symbol 'NORTHAR1' </w:t>
      </w:r>
      <w:r w:rsidRPr="00B812CA">
        <w:t>must be used to</w:t>
      </w:r>
      <w:r w:rsidR="005702A1" w:rsidRPr="00B812CA">
        <w:t xml:space="preserve"> indicate true north. </w:t>
      </w:r>
      <w:r w:rsidRPr="00B812CA">
        <w:t>It must be p</w:t>
      </w:r>
      <w:r w:rsidR="005702A1" w:rsidRPr="00B812CA">
        <w:t>lace</w:t>
      </w:r>
      <w:r w:rsidRPr="00B812CA">
        <w:t>d</w:t>
      </w:r>
      <w:r w:rsidR="005702A1" w:rsidRPr="00B812CA">
        <w:t xml:space="preserve"> in the top left corner of the chart display, on the inner side of the scalebar. </w:t>
      </w:r>
      <w:r w:rsidR="004E69AF" w:rsidRPr="00B812CA">
        <w:t>It must be r</w:t>
      </w:r>
      <w:r w:rsidR="005702A1" w:rsidRPr="00B812CA">
        <w:t>otate</w:t>
      </w:r>
      <w:r w:rsidR="004E69AF" w:rsidRPr="00B812CA">
        <w:t>d</w:t>
      </w:r>
      <w:r w:rsidR="005702A1" w:rsidRPr="00B812CA">
        <w:t xml:space="preserve"> to true north if the display is other than north up, a</w:t>
      </w:r>
      <w:r w:rsidR="004E69AF" w:rsidRPr="00B812CA">
        <w:t>nd</w:t>
      </w:r>
      <w:r w:rsidR="005702A1" w:rsidRPr="00B812CA">
        <w:t xml:space="preserve"> clear of the scalebar even if the latter extends the full height of the display</w:t>
      </w:r>
      <w:r w:rsidR="005702A1" w:rsidRPr="00450770">
        <w:t>.</w:t>
      </w:r>
    </w:p>
    <w:tbl>
      <w:tblPr>
        <w:tblStyle w:val="TableGrid"/>
        <w:tblW w:w="3570" w:type="pct"/>
        <w:jc w:val="center"/>
        <w:tblCellMar>
          <w:left w:w="115" w:type="dxa"/>
          <w:right w:w="115" w:type="dxa"/>
        </w:tblCellMar>
        <w:tblLook w:val="04A0" w:firstRow="1" w:lastRow="0" w:firstColumn="1" w:lastColumn="0" w:noHBand="0" w:noVBand="1"/>
      </w:tblPr>
      <w:tblGrid>
        <w:gridCol w:w="1637"/>
        <w:gridCol w:w="1079"/>
        <w:gridCol w:w="1365"/>
        <w:gridCol w:w="1333"/>
        <w:gridCol w:w="1081"/>
      </w:tblGrid>
      <w:tr w:rsidR="004E69AF" w:rsidRPr="00B77A92" w14:paraId="5C06B0B7" w14:textId="77777777" w:rsidTr="00450770">
        <w:trPr>
          <w:cantSplit/>
          <w:tblHeader/>
          <w:jc w:val="center"/>
        </w:trPr>
        <w:tc>
          <w:tcPr>
            <w:tcW w:w="1260" w:type="pct"/>
            <w:shd w:val="clear" w:color="auto" w:fill="D9D9D9" w:themeFill="background1" w:themeFillShade="D9"/>
            <w:vAlign w:val="center"/>
          </w:tcPr>
          <w:p w14:paraId="14CCDDE3" w14:textId="77777777" w:rsidR="004E69AF" w:rsidRPr="00450770" w:rsidRDefault="004E69AF" w:rsidP="00D343CC">
            <w:pPr>
              <w:spacing w:before="60" w:after="60"/>
              <w:jc w:val="center"/>
              <w:rPr>
                <w:b/>
                <w:bCs/>
              </w:rPr>
            </w:pPr>
            <w:r w:rsidRPr="00450770">
              <w:rPr>
                <w:b/>
                <w:bCs/>
              </w:rPr>
              <w:t>Symbol</w:t>
            </w:r>
          </w:p>
        </w:tc>
        <w:tc>
          <w:tcPr>
            <w:tcW w:w="831" w:type="pct"/>
            <w:shd w:val="clear" w:color="auto" w:fill="D9D9D9" w:themeFill="background1" w:themeFillShade="D9"/>
            <w:vAlign w:val="center"/>
          </w:tcPr>
          <w:p w14:paraId="1268FA80" w14:textId="77777777" w:rsidR="004E69AF" w:rsidRPr="00450770" w:rsidRDefault="004E69AF" w:rsidP="00D343CC">
            <w:pPr>
              <w:spacing w:before="60" w:after="60"/>
              <w:jc w:val="center"/>
              <w:rPr>
                <w:b/>
                <w:bCs/>
              </w:rPr>
            </w:pPr>
            <w:r w:rsidRPr="00450770">
              <w:rPr>
                <w:b/>
                <w:bCs/>
              </w:rPr>
              <w:t>Drawing priority</w:t>
            </w:r>
          </w:p>
        </w:tc>
        <w:tc>
          <w:tcPr>
            <w:tcW w:w="1051" w:type="pct"/>
            <w:shd w:val="clear" w:color="auto" w:fill="D9D9D9" w:themeFill="background1" w:themeFillShade="D9"/>
            <w:vAlign w:val="center"/>
          </w:tcPr>
          <w:p w14:paraId="605EBA58" w14:textId="77777777" w:rsidR="004E69AF" w:rsidRPr="00450770" w:rsidRDefault="004E69AF" w:rsidP="00D343CC">
            <w:pPr>
              <w:spacing w:before="60" w:after="60"/>
              <w:jc w:val="center"/>
              <w:rPr>
                <w:b/>
                <w:bCs/>
              </w:rPr>
            </w:pPr>
            <w:r w:rsidRPr="00450770">
              <w:rPr>
                <w:b/>
                <w:bCs/>
              </w:rPr>
              <w:t>Display plane</w:t>
            </w:r>
          </w:p>
        </w:tc>
        <w:tc>
          <w:tcPr>
            <w:tcW w:w="1026" w:type="pct"/>
            <w:shd w:val="clear" w:color="auto" w:fill="D9D9D9" w:themeFill="background1" w:themeFillShade="D9"/>
            <w:vAlign w:val="center"/>
          </w:tcPr>
          <w:p w14:paraId="2D1FA480" w14:textId="77777777" w:rsidR="004E69AF" w:rsidRPr="00450770" w:rsidRDefault="004E69AF" w:rsidP="00D343CC">
            <w:pPr>
              <w:spacing w:before="60" w:after="60"/>
              <w:jc w:val="center"/>
              <w:rPr>
                <w:b/>
                <w:bCs/>
              </w:rPr>
            </w:pPr>
            <w:r w:rsidRPr="00450770">
              <w:rPr>
                <w:b/>
                <w:bCs/>
              </w:rPr>
              <w:t>Display category</w:t>
            </w:r>
          </w:p>
        </w:tc>
        <w:tc>
          <w:tcPr>
            <w:tcW w:w="832" w:type="pct"/>
            <w:shd w:val="clear" w:color="auto" w:fill="D9D9D9" w:themeFill="background1" w:themeFillShade="D9"/>
            <w:vAlign w:val="center"/>
          </w:tcPr>
          <w:p w14:paraId="31F696DF" w14:textId="77777777" w:rsidR="004E69AF" w:rsidRPr="00450770" w:rsidRDefault="004E69AF" w:rsidP="00D343CC">
            <w:pPr>
              <w:spacing w:before="60" w:after="60"/>
              <w:jc w:val="center"/>
              <w:rPr>
                <w:b/>
                <w:bCs/>
              </w:rPr>
            </w:pPr>
            <w:r w:rsidRPr="00450770">
              <w:rPr>
                <w:b/>
                <w:bCs/>
              </w:rPr>
              <w:t>Viewing group</w:t>
            </w:r>
          </w:p>
        </w:tc>
      </w:tr>
      <w:tr w:rsidR="004E69AF" w:rsidRPr="00B77A92" w14:paraId="656C580B" w14:textId="77777777" w:rsidTr="00450770">
        <w:trPr>
          <w:cantSplit/>
          <w:jc w:val="center"/>
        </w:trPr>
        <w:tc>
          <w:tcPr>
            <w:tcW w:w="1260" w:type="pct"/>
            <w:vAlign w:val="center"/>
          </w:tcPr>
          <w:p w14:paraId="7914627F" w14:textId="62D9F0CB" w:rsidR="004E69AF" w:rsidRPr="00D76083" w:rsidRDefault="004E69AF" w:rsidP="00D343CC">
            <w:pPr>
              <w:spacing w:before="60" w:after="60"/>
              <w:jc w:val="center"/>
            </w:pPr>
            <w:r w:rsidRPr="00D76083">
              <w:t>NORTHAR1</w:t>
            </w:r>
          </w:p>
        </w:tc>
        <w:tc>
          <w:tcPr>
            <w:tcW w:w="831" w:type="pct"/>
            <w:vAlign w:val="center"/>
          </w:tcPr>
          <w:p w14:paraId="1E1388CA" w14:textId="67DB351A" w:rsidR="004E69AF" w:rsidRPr="00D76083" w:rsidRDefault="004E69AF" w:rsidP="00D343CC">
            <w:pPr>
              <w:spacing w:before="60" w:after="60"/>
              <w:jc w:val="center"/>
            </w:pPr>
            <w:del w:id="1075" w:author="Grant, David M (52400) CIV USN NIWC ATLANTIC VA (USA)" w:date="2025-02-24T14:15:00Z" w16du:dateUtc="2025-02-24T19:15:00Z">
              <w:r w:rsidRPr="00D76083" w:rsidDel="00C84AB6">
                <w:delText>90</w:delText>
              </w:r>
            </w:del>
            <w:ins w:id="1076" w:author="Grant, David M (52400) CIV USN NIWC ATLANTIC VA (USA)" w:date="2025-02-24T14:15:00Z" w16du:dateUtc="2025-02-24T19:15:00Z">
              <w:r w:rsidR="00C84AB6">
                <w:t>27</w:t>
              </w:r>
            </w:ins>
          </w:p>
        </w:tc>
        <w:tc>
          <w:tcPr>
            <w:tcW w:w="1051" w:type="pct"/>
            <w:vAlign w:val="center"/>
          </w:tcPr>
          <w:p w14:paraId="6E738186" w14:textId="77777777" w:rsidR="004E69AF" w:rsidRPr="00D76083" w:rsidRDefault="004E69AF" w:rsidP="00D343CC">
            <w:pPr>
              <w:spacing w:before="60" w:after="60"/>
              <w:jc w:val="center"/>
            </w:pPr>
            <w:r w:rsidRPr="00D76083">
              <w:t>OverRadar</w:t>
            </w:r>
          </w:p>
        </w:tc>
        <w:tc>
          <w:tcPr>
            <w:tcW w:w="1026" w:type="pct"/>
            <w:vAlign w:val="center"/>
          </w:tcPr>
          <w:p w14:paraId="603CF135" w14:textId="77777777" w:rsidR="004E69AF" w:rsidRPr="00D76083" w:rsidRDefault="004E69AF" w:rsidP="00D343CC">
            <w:pPr>
              <w:spacing w:before="60" w:after="60"/>
              <w:jc w:val="center"/>
            </w:pPr>
            <w:r w:rsidRPr="00D76083">
              <w:t>Display Base</w:t>
            </w:r>
          </w:p>
        </w:tc>
        <w:tc>
          <w:tcPr>
            <w:tcW w:w="832" w:type="pct"/>
            <w:vAlign w:val="center"/>
          </w:tcPr>
          <w:p w14:paraId="1CFE5E17" w14:textId="503CD1CC" w:rsidR="004E69AF" w:rsidRPr="00D76083" w:rsidRDefault="004E69AF" w:rsidP="00D343CC">
            <w:pPr>
              <w:spacing w:before="60" w:after="60"/>
              <w:jc w:val="center"/>
            </w:pPr>
            <w:r w:rsidRPr="00D76083">
              <w:t>110</w:t>
            </w:r>
            <w:ins w:id="1077" w:author="Grant, David M (52400) CIV USN NIWC ATLANTIC VA (USA)" w:date="2025-02-24T14:15:00Z" w16du:dateUtc="2025-02-24T19:15:00Z">
              <w:r w:rsidR="008B3FBB">
                <w:t>4</w:t>
              </w:r>
            </w:ins>
            <w:del w:id="1078" w:author="Grant, David M (52400) CIV USN NIWC ATLANTIC VA (USA)" w:date="2025-02-24T14:15:00Z" w16du:dateUtc="2025-02-24T19:15:00Z">
              <w:r w:rsidRPr="00D76083" w:rsidDel="008B3FBB">
                <w:delText>3</w:delText>
              </w:r>
            </w:del>
            <w:r w:rsidRPr="00D76083">
              <w:t>0</w:t>
            </w:r>
          </w:p>
        </w:tc>
      </w:tr>
    </w:tbl>
    <w:p w14:paraId="00C691DE" w14:textId="4AE01063" w:rsidR="004E69AF" w:rsidRPr="00B77A92" w:rsidRDefault="004E69AF" w:rsidP="004E69AF">
      <w:pPr>
        <w:pStyle w:val="Caption"/>
        <w:spacing w:after="120" w:line="240" w:lineRule="auto"/>
        <w:jc w:val="center"/>
      </w:pPr>
      <w:r w:rsidRPr="00B77A92">
        <w:t xml:space="preserve">Table </w:t>
      </w:r>
      <w:del w:id="1079" w:author="Jonathan Pritchard" w:date="2025-03-10T07:59:00Z" w16du:dateUtc="2025-03-10T07:59:00Z">
        <w:r w:rsidRPr="00B77A92" w:rsidDel="00A74A4F">
          <w:delText>C-</w:delText>
        </w:r>
      </w:del>
      <w:ins w:id="1080" w:author="Jonathan Pritchard" w:date="2025-03-07T16:40:00Z" w16du:dateUtc="2025-03-07T16:40:00Z">
        <w:r w:rsidR="00C56536">
          <w:fldChar w:fldCharType="begin"/>
        </w:r>
        <w:r w:rsidR="00C56536">
          <w:instrText xml:space="preserve"> SEQ Table \* ARABIC </w:instrText>
        </w:r>
      </w:ins>
      <w:r w:rsidR="00C56536">
        <w:fldChar w:fldCharType="separate"/>
      </w:r>
      <w:ins w:id="1081" w:author="Jonathan Pritchard" w:date="2025-03-07T16:40:00Z" w16du:dateUtc="2025-03-07T16:40:00Z">
        <w:r w:rsidR="00C56536">
          <w:rPr>
            <w:noProof/>
          </w:rPr>
          <w:t>2</w:t>
        </w:r>
        <w:r w:rsidR="00C56536">
          <w:fldChar w:fldCharType="end"/>
        </w:r>
      </w:ins>
      <w:del w:id="1082" w:author="Jonathan Pritchard" w:date="2025-03-07T16:40:00Z" w16du:dateUtc="2025-03-07T16:40:00Z">
        <w:r w:rsidR="0045426C" w:rsidDel="00C56536">
          <w:fldChar w:fldCharType="begin"/>
        </w:r>
        <w:r w:rsidR="0045426C" w:rsidDel="00C56536">
          <w:delInstrText xml:space="preserve"> SEQ Table \* ARABIC </w:delInstrText>
        </w:r>
        <w:r w:rsidR="0045426C" w:rsidDel="00C56536">
          <w:fldChar w:fldCharType="separate"/>
        </w:r>
        <w:r w:rsidR="000553AC" w:rsidDel="00C56536">
          <w:rPr>
            <w:noProof/>
          </w:rPr>
          <w:delText>2</w:delText>
        </w:r>
        <w:r w:rsidR="0045426C" w:rsidDel="00C56536">
          <w:fldChar w:fldCharType="end"/>
        </w:r>
      </w:del>
      <w:r w:rsidRPr="00B77A92">
        <w:t xml:space="preserve"> – North Arrow presentation parameters</w:t>
      </w:r>
    </w:p>
    <w:p w14:paraId="371824E5" w14:textId="77777777" w:rsidR="004E69AF" w:rsidRPr="00450770" w:rsidRDefault="004E69AF" w:rsidP="00F42179">
      <w:pPr>
        <w:spacing w:after="120" w:line="240" w:lineRule="auto"/>
        <w:jc w:val="both"/>
      </w:pPr>
    </w:p>
    <w:p w14:paraId="150E52E8" w14:textId="30F0EE00" w:rsidR="00A4679E" w:rsidRPr="00B77A92" w:rsidRDefault="00A4679E" w:rsidP="00EC44E4">
      <w:pPr>
        <w:pStyle w:val="Heading3"/>
      </w:pPr>
      <w:bookmarkStart w:id="1083" w:name="_Toc194067132"/>
      <w:r w:rsidRPr="00B77A92">
        <w:t>Graticule</w:t>
      </w:r>
      <w:bookmarkEnd w:id="1083"/>
    </w:p>
    <w:p w14:paraId="16C01CFF" w14:textId="782A8914" w:rsidR="00A4679E" w:rsidRPr="00B77A92" w:rsidRDefault="00A4679E" w:rsidP="00F53577">
      <w:pPr>
        <w:spacing w:after="120" w:line="240" w:lineRule="auto"/>
        <w:jc w:val="both"/>
      </w:pPr>
      <w:r w:rsidRPr="00B77A92">
        <w:t>If the ECDIS shows a graticule (</w:t>
      </w:r>
      <w:r w:rsidR="00F667CD" w:rsidRPr="00B77A92">
        <w:t xml:space="preserve">listed in “other information” in </w:t>
      </w:r>
      <w:r w:rsidRPr="00B77A92">
        <w:t xml:space="preserve">IMO Performance Standards </w:t>
      </w:r>
      <w:r w:rsidR="00F667CD" w:rsidRPr="00B77A92">
        <w:t>(</w:t>
      </w:r>
      <w:del w:id="1084" w:author="Jonathan Pritchard" w:date="2025-03-10T07:42:00Z" w16du:dateUtc="2025-03-10T07:42:00Z">
        <w:r w:rsidR="00F667CD" w:rsidRPr="00B77A92" w:rsidDel="0056040E">
          <w:delText>MSC.</w:delText>
        </w:r>
        <w:r w:rsidR="00D748C8" w:rsidRPr="00B77A92" w:rsidDel="0056040E">
          <w:delText>530(106)</w:delText>
        </w:r>
      </w:del>
      <w:ins w:id="1085" w:author="Jonathan Pritchard" w:date="2025-03-10T07:42:00Z" w16du:dateUtc="2025-03-10T07:42:00Z">
        <w:r w:rsidR="0056040E">
          <w:t>MSC.530(106)/</w:t>
        </w:r>
      </w:ins>
      <w:ins w:id="1086" w:author="Jonathan Pritchard" w:date="2025-03-10T07:49:00Z" w16du:dateUtc="2025-03-10T07:49:00Z">
        <w:r w:rsidR="0056040E">
          <w:t>Rev</w:t>
        </w:r>
      </w:ins>
      <w:ins w:id="1087" w:author="Jonathan Pritchard" w:date="2025-03-10T07:42:00Z" w16du:dateUtc="2025-03-10T07:42:00Z">
        <w:r w:rsidR="0056040E">
          <w:t>.1</w:t>
        </w:r>
      </w:ins>
      <w:r w:rsidRPr="00B77A92">
        <w:t xml:space="preserve">) the lines </w:t>
      </w:r>
      <w:r w:rsidR="002C3002" w:rsidRPr="00B77A92">
        <w:t xml:space="preserve">must </w:t>
      </w:r>
      <w:r w:rsidRPr="00B77A92">
        <w:t>use the colour token CHBLK.</w:t>
      </w:r>
    </w:p>
    <w:p w14:paraId="73727AD6" w14:textId="55A423AC" w:rsidR="00A4679E" w:rsidRPr="00B77A92" w:rsidRDefault="00F667CD" w:rsidP="00EC44E4">
      <w:pPr>
        <w:pStyle w:val="Heading3"/>
      </w:pPr>
      <w:bookmarkStart w:id="1088" w:name="_Toc194067133"/>
      <w:r w:rsidRPr="00B77A92">
        <w:t>Display mode</w:t>
      </w:r>
      <w:bookmarkEnd w:id="1088"/>
    </w:p>
    <w:p w14:paraId="14F9578E" w14:textId="6C9DC8F7" w:rsidR="00F667CD" w:rsidRPr="00B77A92" w:rsidRDefault="00EC6135" w:rsidP="00F53577">
      <w:pPr>
        <w:spacing w:after="120" w:line="240" w:lineRule="auto"/>
        <w:jc w:val="both"/>
      </w:pPr>
      <w:r w:rsidRPr="00B77A92">
        <w:t xml:space="preserve">The ECDIS manufacturer </w:t>
      </w:r>
      <w:r w:rsidR="00A6043D" w:rsidRPr="00B77A92">
        <w:t xml:space="preserve">must </w:t>
      </w:r>
      <w:r w:rsidRPr="00B77A92">
        <w:t>provide the indication of display mode required in the display base by IMO Performance Standards (</w:t>
      </w:r>
      <w:del w:id="1089" w:author="Jonathan Pritchard" w:date="2025-03-10T07:42:00Z" w16du:dateUtc="2025-03-10T07:42:00Z">
        <w:r w:rsidRPr="00B77A92" w:rsidDel="0056040E">
          <w:delText>MSC.</w:delText>
        </w:r>
        <w:r w:rsidR="00D748C8" w:rsidRPr="00B77A92" w:rsidDel="0056040E">
          <w:delText>530(106)</w:delText>
        </w:r>
      </w:del>
      <w:ins w:id="1090" w:author="Jonathan Pritchard" w:date="2025-03-10T07:42:00Z" w16du:dateUtc="2025-03-10T07:42:00Z">
        <w:r w:rsidR="0056040E">
          <w:t>MSC.530(106)/</w:t>
        </w:r>
      </w:ins>
      <w:ins w:id="1091" w:author="Jonathan Pritchard" w:date="2025-03-10T07:45:00Z" w16du:dateUtc="2025-03-10T07:45:00Z">
        <w:r w:rsidR="0056040E">
          <w:t>Rev</w:t>
        </w:r>
      </w:ins>
      <w:ins w:id="1092" w:author="Jonathan Pritchard" w:date="2025-03-10T07:42:00Z" w16du:dateUtc="2025-03-10T07:42:00Z">
        <w:r w:rsidR="0056040E">
          <w:t>.1</w:t>
        </w:r>
      </w:ins>
      <w:r w:rsidR="00D748C8" w:rsidRPr="00B77A92">
        <w:t xml:space="preserve"> Appendix 2</w:t>
      </w:r>
      <w:r w:rsidRPr="00B77A92">
        <w:t>).</w:t>
      </w:r>
    </w:p>
    <w:p w14:paraId="57305535" w14:textId="6C87A070" w:rsidR="004E69AF" w:rsidRPr="00450770" w:rsidRDefault="004E69AF" w:rsidP="00B812CA">
      <w:pPr>
        <w:spacing w:after="120" w:line="240" w:lineRule="auto"/>
        <w:jc w:val="both"/>
        <w:rPr>
          <w:strike/>
        </w:rPr>
      </w:pPr>
    </w:p>
    <w:p w14:paraId="4B9238FD" w14:textId="150F3839" w:rsidR="001275B6" w:rsidRPr="00B77A92" w:rsidRDefault="001275B6" w:rsidP="00EC44E4">
      <w:pPr>
        <w:pStyle w:val="Heading3"/>
      </w:pPr>
      <w:bookmarkStart w:id="1093" w:name="_Toc194067134"/>
      <w:r w:rsidRPr="00B77A92">
        <w:lastRenderedPageBreak/>
        <w:t>Black level adjustment symbol</w:t>
      </w:r>
      <w:bookmarkEnd w:id="1093"/>
    </w:p>
    <w:p w14:paraId="1FA380C5" w14:textId="2DBED01F" w:rsidR="004E69AF" w:rsidRPr="00B77A92" w:rsidRDefault="00584966" w:rsidP="00F53577">
      <w:pPr>
        <w:spacing w:after="120" w:line="240" w:lineRule="auto"/>
        <w:jc w:val="both"/>
      </w:pPr>
      <w:r w:rsidRPr="00B77A92">
        <w:t>Unless the brightness and c</w:t>
      </w:r>
      <w:r w:rsidR="00F53577" w:rsidRPr="00B77A92">
        <w:t>ontrast controls of the monitor</w:t>
      </w:r>
      <w:r w:rsidRPr="00B77A92">
        <w:t xml:space="preserve"> are properly adjusted there is a danger that information may be lost from the chart d</w:t>
      </w:r>
      <w:r w:rsidR="00F53577" w:rsidRPr="00B77A92">
        <w:t xml:space="preserve">isplay, particularly at night. </w:t>
      </w:r>
      <w:r w:rsidRPr="00B77A92">
        <w:t xml:space="preserve">Symbol BLKADJ is provided for checking correct adjustment and for re-adjusting as necessary. </w:t>
      </w:r>
      <w:r w:rsidR="004E69AF" w:rsidRPr="00B77A92">
        <w:t xml:space="preserve">The BLKADJ symbol is provided as a part of ECDIS Chart 1, see section </w:t>
      </w:r>
      <w:r w:rsidR="007750F0">
        <w:fldChar w:fldCharType="begin"/>
      </w:r>
      <w:r w:rsidR="007750F0">
        <w:instrText xml:space="preserve"> REF _Ref189057358 \r \h </w:instrText>
      </w:r>
      <w:r w:rsidR="007750F0">
        <w:fldChar w:fldCharType="separate"/>
      </w:r>
      <w:r w:rsidR="007750F0">
        <w:t>19.5</w:t>
      </w:r>
      <w:r w:rsidR="007750F0">
        <w:fldChar w:fldCharType="end"/>
      </w:r>
    </w:p>
    <w:p w14:paraId="0A7FEA69" w14:textId="7E3436F7" w:rsidR="001275B6" w:rsidRPr="00B77A92" w:rsidRDefault="001275B6" w:rsidP="00EC44E4">
      <w:pPr>
        <w:pStyle w:val="Heading3"/>
      </w:pPr>
      <w:bookmarkStart w:id="1094" w:name="_Toc175130246"/>
      <w:bookmarkStart w:id="1095" w:name="_Ref49340745"/>
      <w:bookmarkStart w:id="1096" w:name="_Toc194067135"/>
      <w:bookmarkEnd w:id="1094"/>
      <w:r w:rsidRPr="00B77A92">
        <w:t>Detection and notification of navigational hazards</w:t>
      </w:r>
      <w:bookmarkEnd w:id="1095"/>
      <w:bookmarkEnd w:id="1096"/>
    </w:p>
    <w:p w14:paraId="632FEAE1" w14:textId="4D569C1A" w:rsidR="00584966" w:rsidRPr="00B77A92" w:rsidRDefault="00584966" w:rsidP="009D43C5">
      <w:pPr>
        <w:spacing w:after="60" w:line="240" w:lineRule="auto"/>
        <w:jc w:val="both"/>
      </w:pPr>
      <w:r w:rsidRPr="00B77A92">
        <w:t>The IMO Performance Standar</w:t>
      </w:r>
      <w:r w:rsidR="009D43C5" w:rsidRPr="00B77A92">
        <w:t xml:space="preserve">d for ECDIS </w:t>
      </w:r>
      <w:del w:id="1097" w:author="Jonathan Pritchard" w:date="2025-03-10T07:42:00Z" w16du:dateUtc="2025-03-10T07:42:00Z">
        <w:r w:rsidR="009D43C5" w:rsidRPr="00B77A92" w:rsidDel="0056040E">
          <w:delText>MSC.</w:delText>
        </w:r>
        <w:r w:rsidR="00D748C8" w:rsidRPr="00B77A92" w:rsidDel="0056040E">
          <w:delText>530(106)</w:delText>
        </w:r>
      </w:del>
      <w:ins w:id="1098" w:author="Jonathan Pritchard" w:date="2025-03-10T07:42:00Z" w16du:dateUtc="2025-03-10T07:42:00Z">
        <w:r w:rsidR="0056040E">
          <w:t>MSC.530(106)/</w:t>
        </w:r>
      </w:ins>
      <w:ins w:id="1099" w:author="Jonathan Pritchard" w:date="2025-03-10T07:46:00Z" w16du:dateUtc="2025-03-10T07:46:00Z">
        <w:r w:rsidR="0056040E">
          <w:t>Rev</w:t>
        </w:r>
      </w:ins>
      <w:ins w:id="1100" w:author="Jonathan Pritchard" w:date="2025-03-10T07:42:00Z" w16du:dateUtc="2025-03-10T07:42:00Z">
        <w:r w:rsidR="0056040E">
          <w:t>.1</w:t>
        </w:r>
      </w:ins>
      <w:r w:rsidR="009D43C5" w:rsidRPr="00B77A92">
        <w:t>, clause 11.3.</w:t>
      </w:r>
      <w:r w:rsidR="00224FDE">
        <w:t>7</w:t>
      </w:r>
      <w:r w:rsidR="009D43C5" w:rsidRPr="00B77A92">
        <w:t xml:space="preserve"> Route planning states:</w:t>
      </w:r>
    </w:p>
    <w:p w14:paraId="3EC5BA78" w14:textId="7AA61DE9" w:rsidR="00584966" w:rsidRPr="00B77A92" w:rsidRDefault="002C4C4D" w:rsidP="009D43C5">
      <w:pPr>
        <w:pStyle w:val="BlockQuote"/>
        <w:spacing w:after="120" w:line="240" w:lineRule="auto"/>
        <w:jc w:val="both"/>
      </w:pPr>
      <w:commentRangeStart w:id="1101"/>
      <w:r w:rsidRPr="00B77A92">
        <w:t>A graphical indication should also be given if the mariner plans a route closer than a user-specified distance from a user-selectable category of point objects, such as a fixed or floating aid to navigation or isolated danger.</w:t>
      </w:r>
      <w:commentRangeEnd w:id="1101"/>
      <w:r w:rsidR="00E47B5A">
        <w:rPr>
          <w:rStyle w:val="CommentReference"/>
          <w:i w:val="0"/>
          <w:iCs w:val="0"/>
          <w:color w:val="auto"/>
        </w:rPr>
        <w:commentReference w:id="1101"/>
      </w:r>
    </w:p>
    <w:p w14:paraId="0F6C426F" w14:textId="60CD9F74" w:rsidR="00584966" w:rsidRPr="00B77A92" w:rsidRDefault="009D43C5" w:rsidP="009D43C5">
      <w:pPr>
        <w:spacing w:after="60" w:line="240" w:lineRule="auto"/>
        <w:jc w:val="both"/>
      </w:pPr>
      <w:r w:rsidRPr="00B77A92">
        <w:t>Clause 11.4.6 Route monitoring states:</w:t>
      </w:r>
    </w:p>
    <w:p w14:paraId="2453A7C4" w14:textId="3E48C49A" w:rsidR="00584966" w:rsidRPr="00B77A92" w:rsidRDefault="002C4C4D" w:rsidP="009D43C5">
      <w:pPr>
        <w:pStyle w:val="BlockQuote"/>
        <w:spacing w:after="120" w:line="240" w:lineRule="auto"/>
        <w:jc w:val="both"/>
      </w:pPr>
      <w:r w:rsidRPr="00B77A92">
        <w:t>ECDIS should give a warning or caution or indication as selected by the mariner and related graphical indication if, continuing on its present course and speed, over a specified time or distance set by the mariner, own ship will pass closer than a user-specified distance from a user-selectable category of danger (e.g. obstruction, wreck, rock) that is shallower than the mariner's safety contour or a user-selectable category of aid to navigation</w:t>
      </w:r>
      <w:r w:rsidR="00584966" w:rsidRPr="00B77A92">
        <w:t>.</w:t>
      </w:r>
    </w:p>
    <w:p w14:paraId="63FC6ACE" w14:textId="0EF5EAB0" w:rsidR="00730D49" w:rsidRPr="00B77A92" w:rsidRDefault="000F7EC7" w:rsidP="009D43C5">
      <w:pPr>
        <w:spacing w:after="120" w:line="240" w:lineRule="auto"/>
        <w:jc w:val="both"/>
      </w:pPr>
      <w:r w:rsidRPr="00B77A92">
        <w:t xml:space="preserve">Clause 11.4.8 Route Monitoring states: </w:t>
      </w:r>
    </w:p>
    <w:p w14:paraId="600E97DA" w14:textId="77777777" w:rsidR="003A53A9" w:rsidRDefault="000F7EC7" w:rsidP="002D7DEE">
      <w:pPr>
        <w:spacing w:after="120" w:line="240" w:lineRule="auto"/>
        <w:ind w:left="851"/>
        <w:jc w:val="both"/>
        <w:rPr>
          <w:ins w:id="1102" w:author="Jonathan Pritchard" w:date="2025-03-10T12:14:00Z" w16du:dateUtc="2025-03-10T12:14:00Z"/>
          <w:i/>
          <w:iCs/>
        </w:rPr>
      </w:pPr>
      <w:r w:rsidRPr="002D7DEE">
        <w:rPr>
          <w:i/>
          <w:iCs/>
        </w:rPr>
        <w:t>A graphical indication should be given if the current or the next leg of the selected route goes closer than a user-specified distance from the boundary of a user-selectable category of prohibited area or a geographic area for which special conditions exist</w:t>
      </w:r>
      <w:r w:rsidR="00190914" w:rsidRPr="002D7DEE">
        <w:rPr>
          <w:i/>
          <w:iCs/>
        </w:rPr>
        <w:t xml:space="preserve">. </w:t>
      </w:r>
    </w:p>
    <w:p w14:paraId="0092E6CD" w14:textId="080C6F18" w:rsidR="00730D49" w:rsidRPr="003A53A9" w:rsidRDefault="00730D49">
      <w:pPr>
        <w:spacing w:after="120" w:line="240" w:lineRule="auto"/>
        <w:jc w:val="both"/>
        <w:rPr>
          <w:rPrChange w:id="1103" w:author="Jonathan Pritchard" w:date="2025-03-10T12:15:00Z" w16du:dateUtc="2025-03-10T12:15:00Z">
            <w:rPr>
              <w:i/>
              <w:iCs/>
            </w:rPr>
          </w:rPrChange>
        </w:rPr>
        <w:pPrChange w:id="1104" w:author="Jonathan Pritchard" w:date="2025-03-10T12:15:00Z" w16du:dateUtc="2025-03-10T12:15:00Z">
          <w:pPr>
            <w:spacing w:after="120" w:line="240" w:lineRule="auto"/>
            <w:ind w:left="851"/>
            <w:jc w:val="both"/>
          </w:pPr>
        </w:pPrChange>
      </w:pPr>
      <w:r w:rsidRPr="003A53A9">
        <w:rPr>
          <w:rPrChange w:id="1105" w:author="Jonathan Pritchard" w:date="2025-03-10T12:15:00Z" w16du:dateUtc="2025-03-10T12:15:00Z">
            <w:rPr>
              <w:i/>
              <w:iCs/>
            </w:rPr>
          </w:rPrChange>
        </w:rPr>
        <w:t xml:space="preserve">The ECDIS </w:t>
      </w:r>
      <w:r w:rsidR="00B15F52" w:rsidRPr="003A53A9">
        <w:rPr>
          <w:rPrChange w:id="1106" w:author="Jonathan Pritchard" w:date="2025-03-10T12:15:00Z" w16du:dateUtc="2025-03-10T12:15:00Z">
            <w:rPr>
              <w:i/>
              <w:iCs/>
            </w:rPr>
          </w:rPrChange>
        </w:rPr>
        <w:t>must</w:t>
      </w:r>
      <w:r w:rsidR="002C4C4D" w:rsidRPr="003A53A9">
        <w:rPr>
          <w:rPrChange w:id="1107" w:author="Jonathan Pritchard" w:date="2025-03-10T12:15:00Z" w16du:dateUtc="2025-03-10T12:15:00Z">
            <w:rPr>
              <w:i/>
              <w:iCs/>
            </w:rPr>
          </w:rPrChange>
        </w:rPr>
        <w:t xml:space="preserve"> </w:t>
      </w:r>
      <w:r w:rsidRPr="003A53A9">
        <w:rPr>
          <w:rPrChange w:id="1108" w:author="Jonathan Pritchard" w:date="2025-03-10T12:15:00Z" w16du:dateUtc="2025-03-10T12:15:00Z">
            <w:rPr>
              <w:i/>
              <w:iCs/>
            </w:rPr>
          </w:rPrChange>
        </w:rPr>
        <w:t xml:space="preserve">implement support for the </w:t>
      </w:r>
      <w:r w:rsidR="009D43C5" w:rsidRPr="003A53A9">
        <w:rPr>
          <w:rPrChange w:id="1109" w:author="Jonathan Pritchard" w:date="2025-03-10T12:15:00Z" w16du:dateUtc="2025-03-10T12:15:00Z">
            <w:rPr>
              <w:i/>
              <w:iCs/>
            </w:rPr>
          </w:rPrChange>
        </w:rPr>
        <w:t>A</w:t>
      </w:r>
      <w:r w:rsidRPr="003A53A9">
        <w:rPr>
          <w:rPrChange w:id="1110" w:author="Jonathan Pritchard" w:date="2025-03-10T12:15:00Z" w16du:dateUtc="2025-03-10T12:15:00Z">
            <w:rPr>
              <w:i/>
              <w:iCs/>
            </w:rPr>
          </w:rPrChange>
        </w:rPr>
        <w:t xml:space="preserve">lert and </w:t>
      </w:r>
      <w:r w:rsidR="009D43C5" w:rsidRPr="003A53A9">
        <w:rPr>
          <w:rPrChange w:id="1111" w:author="Jonathan Pritchard" w:date="2025-03-10T12:15:00Z" w16du:dateUtc="2025-03-10T12:15:00Z">
            <w:rPr>
              <w:i/>
              <w:iCs/>
            </w:rPr>
          </w:rPrChange>
        </w:rPr>
        <w:t>I</w:t>
      </w:r>
      <w:r w:rsidRPr="003A53A9">
        <w:rPr>
          <w:rPrChange w:id="1112" w:author="Jonathan Pritchard" w:date="2025-03-10T12:15:00Z" w16du:dateUtc="2025-03-10T12:15:00Z">
            <w:rPr>
              <w:i/>
              <w:iCs/>
            </w:rPr>
          </w:rPrChange>
        </w:rPr>
        <w:t xml:space="preserve">ndications </w:t>
      </w:r>
      <w:r w:rsidR="009D43C5" w:rsidRPr="003A53A9">
        <w:rPr>
          <w:rPrChange w:id="1113" w:author="Jonathan Pritchard" w:date="2025-03-10T12:15:00Z" w16du:dateUtc="2025-03-10T12:15:00Z">
            <w:rPr>
              <w:i/>
              <w:iCs/>
            </w:rPr>
          </w:rPrChange>
        </w:rPr>
        <w:t>Catalogue</w:t>
      </w:r>
      <w:r w:rsidRPr="003A53A9">
        <w:rPr>
          <w:rPrChange w:id="1114" w:author="Jonathan Pritchard" w:date="2025-03-10T12:15:00Z" w16du:dateUtc="2025-03-10T12:15:00Z">
            <w:rPr>
              <w:i/>
              <w:iCs/>
            </w:rPr>
          </w:rPrChange>
        </w:rPr>
        <w:t xml:space="preserve"> which may be provided within each product</w:t>
      </w:r>
      <w:r w:rsidR="009D43C5" w:rsidRPr="003A53A9">
        <w:rPr>
          <w:rPrChange w:id="1115" w:author="Jonathan Pritchard" w:date="2025-03-10T12:15:00Z" w16du:dateUtc="2025-03-10T12:15:00Z">
            <w:rPr>
              <w:i/>
              <w:iCs/>
            </w:rPr>
          </w:rPrChange>
        </w:rPr>
        <w:t>’</w:t>
      </w:r>
      <w:r w:rsidRPr="003A53A9">
        <w:rPr>
          <w:rPrChange w:id="1116" w:author="Jonathan Pritchard" w:date="2025-03-10T12:15:00Z" w16du:dateUtc="2025-03-10T12:15:00Z">
            <w:rPr>
              <w:i/>
              <w:iCs/>
            </w:rPr>
          </w:rPrChange>
        </w:rPr>
        <w:t xml:space="preserve">s </w:t>
      </w:r>
      <w:r w:rsidR="009D43C5" w:rsidRPr="003A53A9">
        <w:rPr>
          <w:rPrChange w:id="1117" w:author="Jonathan Pritchard" w:date="2025-03-10T12:15:00Z" w16du:dateUtc="2025-03-10T12:15:00Z">
            <w:rPr>
              <w:i/>
              <w:iCs/>
            </w:rPr>
          </w:rPrChange>
        </w:rPr>
        <w:t>P</w:t>
      </w:r>
      <w:r w:rsidRPr="003A53A9">
        <w:rPr>
          <w:rPrChange w:id="1118" w:author="Jonathan Pritchard" w:date="2025-03-10T12:15:00Z" w16du:dateUtc="2025-03-10T12:15:00Z">
            <w:rPr>
              <w:i/>
              <w:iCs/>
            </w:rPr>
          </w:rPrChange>
        </w:rPr>
        <w:t xml:space="preserve">ortrayal </w:t>
      </w:r>
      <w:r w:rsidR="009D43C5" w:rsidRPr="003A53A9">
        <w:rPr>
          <w:rPrChange w:id="1119" w:author="Jonathan Pritchard" w:date="2025-03-10T12:15:00Z" w16du:dateUtc="2025-03-10T12:15:00Z">
            <w:rPr>
              <w:i/>
              <w:iCs/>
            </w:rPr>
          </w:rPrChange>
        </w:rPr>
        <w:t>C</w:t>
      </w:r>
      <w:r w:rsidRPr="003A53A9">
        <w:rPr>
          <w:rPrChange w:id="1120" w:author="Jonathan Pritchard" w:date="2025-03-10T12:15:00Z" w16du:dateUtc="2025-03-10T12:15:00Z">
            <w:rPr>
              <w:i/>
              <w:iCs/>
            </w:rPr>
          </w:rPrChange>
        </w:rPr>
        <w:t xml:space="preserve">atalogue. </w:t>
      </w:r>
    </w:p>
    <w:p w14:paraId="4C60B4F3" w14:textId="5AB8A77D" w:rsidR="004F4995" w:rsidRPr="00B77A92" w:rsidRDefault="0099680D" w:rsidP="009D43C5">
      <w:pPr>
        <w:spacing w:after="120" w:line="240" w:lineRule="auto"/>
        <w:jc w:val="both"/>
      </w:pPr>
      <w:r w:rsidRPr="00B77A92">
        <w:t>The safety contour value is set by the user</w:t>
      </w:r>
      <w:r w:rsidR="004F4995" w:rsidRPr="00B77A92">
        <w:t xml:space="preserve">; in the absence of a user setting, its default value </w:t>
      </w:r>
      <w:r w:rsidR="00B15F52" w:rsidRPr="00B77A92">
        <w:t>must</w:t>
      </w:r>
      <w:r w:rsidR="002C4C4D" w:rsidRPr="00B77A92">
        <w:t xml:space="preserve"> </w:t>
      </w:r>
      <w:r w:rsidR="004F4995" w:rsidRPr="00B77A92">
        <w:t>be 30m</w:t>
      </w:r>
      <w:r w:rsidRPr="00B77A92">
        <w:t>.</w:t>
      </w:r>
    </w:p>
    <w:p w14:paraId="184A86F9" w14:textId="11154226" w:rsidR="0099680D" w:rsidRPr="00B77A92" w:rsidRDefault="006A7A07" w:rsidP="009D43C5">
      <w:pPr>
        <w:spacing w:after="120" w:line="240" w:lineRule="auto"/>
        <w:jc w:val="both"/>
      </w:pPr>
      <w:r w:rsidRPr="00B77A92">
        <w:t>T</w:t>
      </w:r>
      <w:r w:rsidR="004640A7" w:rsidRPr="00B77A92">
        <w:t xml:space="preserve">he highlight </w:t>
      </w:r>
      <w:r w:rsidR="00B15F52" w:rsidRPr="00B77A92">
        <w:t>must</w:t>
      </w:r>
      <w:r w:rsidR="002C4C4D" w:rsidRPr="00B77A92">
        <w:t xml:space="preserve"> </w:t>
      </w:r>
      <w:r w:rsidR="004640A7" w:rsidRPr="00B77A92">
        <w:t xml:space="preserve">indicate the intersection between the </w:t>
      </w:r>
      <w:r w:rsidR="004C4C4C" w:rsidRPr="00B77A92">
        <w:t>ship’s</w:t>
      </w:r>
      <w:r w:rsidR="004640A7" w:rsidRPr="00B77A92">
        <w:t xml:space="preserve"> </w:t>
      </w:r>
      <w:r w:rsidR="00CF7B61" w:rsidRPr="00B77A92">
        <w:t xml:space="preserve">look-ahead </w:t>
      </w:r>
      <w:r w:rsidR="004640A7" w:rsidRPr="00B77A92">
        <w:t xml:space="preserve">buffer (computed using </w:t>
      </w:r>
      <w:r w:rsidR="004C4C4C" w:rsidRPr="00B77A92">
        <w:t xml:space="preserve">speed, course, </w:t>
      </w:r>
      <w:r w:rsidR="00CF7B61" w:rsidRPr="00B77A92">
        <w:t>look-ahead</w:t>
      </w:r>
      <w:r w:rsidR="004640A7" w:rsidRPr="00B77A92">
        <w:t xml:space="preserve"> time and cross-track</w:t>
      </w:r>
      <w:r w:rsidR="004C4C4C" w:rsidRPr="00B77A92">
        <w:t xml:space="preserve"> deviation) and the</w:t>
      </w:r>
      <w:r w:rsidRPr="00B77A92">
        <w:t xml:space="preserve"> spatial components associated with alert instructions output by the portrayal</w:t>
      </w:r>
      <w:r w:rsidR="004C4C4C" w:rsidRPr="00B77A92">
        <w:t>.</w:t>
      </w:r>
    </w:p>
    <w:p w14:paraId="091DB1DC" w14:textId="337A2684" w:rsidR="004640A7" w:rsidRPr="00B77A92" w:rsidRDefault="004640A7" w:rsidP="009D43C5">
      <w:pPr>
        <w:spacing w:after="120" w:line="240" w:lineRule="auto"/>
        <w:jc w:val="both"/>
      </w:pPr>
      <w:r w:rsidRPr="00B77A92">
        <w:fldChar w:fldCharType="begin"/>
      </w:r>
      <w:r w:rsidRPr="00B77A92">
        <w:instrText xml:space="preserve"> REF _Ref47321487 \h </w:instrText>
      </w:r>
      <w:r w:rsidR="009D43C5" w:rsidRPr="00B77A92">
        <w:instrText xml:space="preserve"> \* MERGEFORMAT </w:instrText>
      </w:r>
      <w:r w:rsidRPr="00B77A92">
        <w:fldChar w:fldCharType="separate"/>
      </w:r>
      <w:r w:rsidR="000553AC" w:rsidRPr="00B77A92">
        <w:t xml:space="preserve">Figure </w:t>
      </w:r>
      <w:r w:rsidR="000553AC">
        <w:t>2</w:t>
      </w:r>
      <w:r w:rsidRPr="00B77A92">
        <w:fldChar w:fldCharType="end"/>
      </w:r>
      <w:r w:rsidRPr="00B77A92">
        <w:t xml:space="preserve"> depicts indication highlights for points, curves, and surfaces.</w:t>
      </w:r>
    </w:p>
    <w:p w14:paraId="5DD3EFDC" w14:textId="77777777" w:rsidR="004640A7" w:rsidRPr="00B77A92" w:rsidRDefault="0020182E" w:rsidP="004E61EE">
      <w:pPr>
        <w:keepNext/>
        <w:spacing w:line="240" w:lineRule="auto"/>
        <w:jc w:val="center"/>
      </w:pPr>
      <w:r w:rsidRPr="00450770">
        <w:rPr>
          <w:noProof/>
          <w:lang w:eastAsia="fr-FR"/>
        </w:rPr>
        <w:drawing>
          <wp:inline distT="0" distB="0" distL="0" distR="0" wp14:anchorId="095FEEE0" wp14:editId="1D29EBB1">
            <wp:extent cx="4194412" cy="3090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icationHighlight.png"/>
                    <pic:cNvPicPr/>
                  </pic:nvPicPr>
                  <pic:blipFill>
                    <a:blip r:embed="rId29">
                      <a:extLst>
                        <a:ext uri="{28A0092B-C50C-407E-A947-70E740481C1C}">
                          <a14:useLocalDpi xmlns:a14="http://schemas.microsoft.com/office/drawing/2010/main" val="0"/>
                        </a:ext>
                      </a:extLst>
                    </a:blip>
                    <a:stretch>
                      <a:fillRect/>
                    </a:stretch>
                  </pic:blipFill>
                  <pic:spPr>
                    <a:xfrm>
                      <a:off x="0" y="0"/>
                      <a:ext cx="4194412" cy="3090940"/>
                    </a:xfrm>
                    <a:prstGeom prst="rect">
                      <a:avLst/>
                    </a:prstGeom>
                  </pic:spPr>
                </pic:pic>
              </a:graphicData>
            </a:graphic>
          </wp:inline>
        </w:drawing>
      </w:r>
    </w:p>
    <w:p w14:paraId="25E5E6F6" w14:textId="4085948F" w:rsidR="002C4C4D" w:rsidRPr="00B77A92" w:rsidRDefault="004640A7" w:rsidP="00760179">
      <w:pPr>
        <w:pStyle w:val="Caption"/>
        <w:spacing w:after="120" w:line="240" w:lineRule="auto"/>
        <w:jc w:val="center"/>
      </w:pPr>
      <w:bookmarkStart w:id="1121" w:name="_Ref47321487"/>
      <w:bookmarkStart w:id="1122" w:name="_Ref47321483"/>
      <w:r w:rsidRPr="00B77A92">
        <w:t xml:space="preserve">Figure </w:t>
      </w:r>
      <w:r w:rsidRPr="00B77A92">
        <w:fldChar w:fldCharType="begin"/>
      </w:r>
      <w:r w:rsidRPr="00B77A92">
        <w:instrText xml:space="preserve"> SEQ Figure \* ARABIC </w:instrText>
      </w:r>
      <w:r w:rsidRPr="00B77A92">
        <w:fldChar w:fldCharType="separate"/>
      </w:r>
      <w:r w:rsidR="00B7137E">
        <w:rPr>
          <w:noProof/>
        </w:rPr>
        <w:t>2</w:t>
      </w:r>
      <w:r w:rsidRPr="00B77A92">
        <w:fldChar w:fldCharType="end"/>
      </w:r>
      <w:bookmarkEnd w:id="1121"/>
      <w:r w:rsidRPr="00B77A92">
        <w:t xml:space="preserve"> - Example</w:t>
      </w:r>
      <w:r w:rsidR="00A96A31" w:rsidRPr="00B77A92">
        <w:t>s</w:t>
      </w:r>
      <w:r w:rsidRPr="00B77A92">
        <w:t xml:space="preserve"> of indication highlight</w:t>
      </w:r>
      <w:bookmarkEnd w:id="1122"/>
      <w:r w:rsidR="00A96A31" w:rsidRPr="00B77A92">
        <w:t>s</w:t>
      </w:r>
    </w:p>
    <w:p w14:paraId="6BE855FC" w14:textId="77777777" w:rsidR="002C4C4D" w:rsidRPr="00B77A92" w:rsidRDefault="002C4C4D" w:rsidP="00EC44E4"/>
    <w:p w14:paraId="7310711E" w14:textId="08EFB574" w:rsidR="001275B6" w:rsidRPr="00B77A92" w:rsidRDefault="001275B6" w:rsidP="00EC44E4">
      <w:pPr>
        <w:pStyle w:val="Heading3"/>
      </w:pPr>
      <w:bookmarkStart w:id="1123" w:name="_Ref49340750"/>
      <w:bookmarkStart w:id="1124" w:name="_Toc194067136"/>
      <w:r w:rsidRPr="00B77A92">
        <w:lastRenderedPageBreak/>
        <w:t>Detection of areas for which special conditions exist</w:t>
      </w:r>
      <w:bookmarkEnd w:id="1123"/>
      <w:bookmarkEnd w:id="1124"/>
    </w:p>
    <w:p w14:paraId="5ACECE2E" w14:textId="51421666" w:rsidR="00FA374F" w:rsidRPr="00B77A92" w:rsidRDefault="00FA374F" w:rsidP="009D43C5">
      <w:pPr>
        <w:spacing w:after="60" w:line="240" w:lineRule="auto"/>
        <w:jc w:val="both"/>
      </w:pPr>
      <w:r w:rsidRPr="00B77A92">
        <w:t xml:space="preserve">The IMO Performance Standard for ECDIS </w:t>
      </w:r>
      <w:del w:id="1125" w:author="Jonathan Pritchard" w:date="2025-03-10T07:42:00Z" w16du:dateUtc="2025-03-10T07:42:00Z">
        <w:r w:rsidRPr="00B77A92" w:rsidDel="0056040E">
          <w:delText>MSC.</w:delText>
        </w:r>
        <w:r w:rsidR="002514B8" w:rsidRPr="00B77A92" w:rsidDel="0056040E">
          <w:delText>530(106)</w:delText>
        </w:r>
      </w:del>
      <w:ins w:id="1126" w:author="Jonathan Pritchard" w:date="2025-03-10T07:42:00Z" w16du:dateUtc="2025-03-10T07:42:00Z">
        <w:r w:rsidR="0056040E">
          <w:t>MSC.530(106)/</w:t>
        </w:r>
      </w:ins>
      <w:ins w:id="1127" w:author="Jonathan Pritchard" w:date="2025-03-10T07:46:00Z" w16du:dateUtc="2025-03-10T07:46:00Z">
        <w:r w:rsidR="0056040E">
          <w:t>Rev</w:t>
        </w:r>
      </w:ins>
      <w:ins w:id="1128" w:author="Jonathan Pritchard" w:date="2025-03-10T07:42:00Z" w16du:dateUtc="2025-03-10T07:42:00Z">
        <w:r w:rsidR="0056040E">
          <w:t>.1</w:t>
        </w:r>
      </w:ins>
      <w:r w:rsidR="009D43C5" w:rsidRPr="00B77A92">
        <w:t>,</w:t>
      </w:r>
      <w:r w:rsidRPr="00B77A92">
        <w:t xml:space="preserve"> clause 11.3.</w:t>
      </w:r>
      <w:r w:rsidR="00114860">
        <w:t>7</w:t>
      </w:r>
      <w:r w:rsidRPr="00B77A92">
        <w:t xml:space="preserve"> </w:t>
      </w:r>
      <w:r w:rsidR="002514B8" w:rsidRPr="00B77A92">
        <w:t xml:space="preserve">(which applies to </w:t>
      </w:r>
      <w:r w:rsidRPr="00B77A92">
        <w:t>Route Planning</w:t>
      </w:r>
      <w:r w:rsidR="002514B8" w:rsidRPr="00B77A92">
        <w:t>)</w:t>
      </w:r>
      <w:r w:rsidRPr="00B77A92">
        <w:t xml:space="preserve"> states</w:t>
      </w:r>
      <w:r w:rsidR="002514B8" w:rsidRPr="00B77A92">
        <w:t>:</w:t>
      </w:r>
    </w:p>
    <w:p w14:paraId="781DB970" w14:textId="4837DFD5" w:rsidR="00FA374F" w:rsidRPr="00B77A92" w:rsidRDefault="002514B8" w:rsidP="002514B8">
      <w:pPr>
        <w:pStyle w:val="BlockQuote"/>
        <w:spacing w:after="120" w:line="240" w:lineRule="auto"/>
        <w:jc w:val="both"/>
      </w:pPr>
      <w:r w:rsidRPr="00B77A92">
        <w:t>A graphical indication should be given if the mariner plans a route closer than a user-specified distance from the boundary of a user-selectable category of prohibited area or geographic area for which special conditions exist (see appendix 4</w:t>
      </w:r>
      <w:r w:rsidR="00EC48EE" w:rsidRPr="00B77A92">
        <w:t>)</w:t>
      </w:r>
      <w:r w:rsidR="00FA374F" w:rsidRPr="00B77A92">
        <w:t>.</w:t>
      </w:r>
    </w:p>
    <w:p w14:paraId="2981DB3B" w14:textId="1FE464F4" w:rsidR="00FA374F" w:rsidRPr="00B77A92" w:rsidRDefault="00FA374F" w:rsidP="009D43C5">
      <w:pPr>
        <w:spacing w:after="60" w:line="240" w:lineRule="auto"/>
        <w:jc w:val="both"/>
      </w:pPr>
      <w:r w:rsidRPr="00B77A92">
        <w:t>Clause 11.4.4 Route Monitoring states;</w:t>
      </w:r>
    </w:p>
    <w:p w14:paraId="0272CB2B" w14:textId="400890DB" w:rsidR="00FA374F" w:rsidRPr="00B77A92" w:rsidRDefault="002514B8" w:rsidP="002514B8">
      <w:pPr>
        <w:pStyle w:val="BlockQuote"/>
        <w:spacing w:after="120" w:line="240" w:lineRule="auto"/>
        <w:jc w:val="both"/>
      </w:pPr>
      <w:r w:rsidRPr="00B77A92">
        <w:t>ECDIS should give a warning or caution, or indication, as selected by the mariner, and related graphical indication if, within a specified time or distance set by the mariner, own ship will pass closer than a user-selected distance from the boundary of a user-selectable category of prohibited area or of a geographical area for which special conditions exist (see appendix 4)</w:t>
      </w:r>
      <w:r w:rsidR="00FA374F" w:rsidRPr="00B77A92">
        <w:t>.</w:t>
      </w:r>
    </w:p>
    <w:p w14:paraId="58025AF5" w14:textId="3F9F408F" w:rsidR="00947715" w:rsidRPr="00B77A92" w:rsidRDefault="00947715" w:rsidP="009D43C5">
      <w:pPr>
        <w:spacing w:after="120" w:line="240" w:lineRule="auto"/>
        <w:jc w:val="both"/>
      </w:pPr>
      <w:r w:rsidRPr="00B77A92">
        <w:t xml:space="preserve">The ECDIS must implement support for </w:t>
      </w:r>
      <w:r w:rsidR="009D43C5" w:rsidRPr="00B77A92">
        <w:t>A</w:t>
      </w:r>
      <w:r w:rsidRPr="00B77A92">
        <w:t xml:space="preserve">lert and </w:t>
      </w:r>
      <w:r w:rsidR="009D43C5" w:rsidRPr="00B77A92">
        <w:t>I</w:t>
      </w:r>
      <w:r w:rsidRPr="00B77A92">
        <w:t xml:space="preserve">ndications </w:t>
      </w:r>
      <w:r w:rsidR="009D43C5" w:rsidRPr="00B77A92">
        <w:t>C</w:t>
      </w:r>
      <w:r w:rsidRPr="00B77A92">
        <w:t>ata</w:t>
      </w:r>
      <w:r w:rsidR="00DE6B83" w:rsidRPr="00B77A92">
        <w:t>logue</w:t>
      </w:r>
      <w:r w:rsidR="004E69AF" w:rsidRPr="00B77A92">
        <w:t>s.</w:t>
      </w:r>
    </w:p>
    <w:p w14:paraId="770FD465" w14:textId="5A35C00D" w:rsidR="001275B6" w:rsidRPr="00B77A92" w:rsidRDefault="004F2B53" w:rsidP="00EC44E4">
      <w:pPr>
        <w:pStyle w:val="Heading3"/>
      </w:pPr>
      <w:bookmarkStart w:id="1129" w:name="_Toc194067137"/>
      <w:r w:rsidRPr="00B77A92">
        <w:t>Definition</w:t>
      </w:r>
      <w:r w:rsidR="001275B6" w:rsidRPr="00B77A92">
        <w:t xml:space="preserve"> of safety contour</w:t>
      </w:r>
      <w:bookmarkEnd w:id="1129"/>
    </w:p>
    <w:p w14:paraId="5F89DCFF" w14:textId="17EA7F30" w:rsidR="001275B6" w:rsidRPr="00450770" w:rsidRDefault="001275B6" w:rsidP="00DA5A6F">
      <w:pPr>
        <w:spacing w:after="120" w:line="240" w:lineRule="auto"/>
        <w:jc w:val="both"/>
        <w:rPr>
          <w:i/>
          <w:iCs/>
        </w:rPr>
      </w:pPr>
      <w:r w:rsidRPr="00B77A92">
        <w:t xml:space="preserve">The safety contour is defined as </w:t>
      </w:r>
      <w:r w:rsidR="009242DA" w:rsidRPr="00B77A92">
        <w:t>the boundary</w:t>
      </w:r>
      <w:r w:rsidRPr="00B77A92">
        <w:t xml:space="preserve"> between safe and unsafe </w:t>
      </w:r>
      <w:r w:rsidR="009242DA" w:rsidRPr="00B77A92">
        <w:t xml:space="preserve">areas of the </w:t>
      </w:r>
      <w:commentRangeStart w:id="1130"/>
      <w:r w:rsidR="009242DA" w:rsidRPr="00B77A92">
        <w:t>display</w:t>
      </w:r>
      <w:commentRangeEnd w:id="1130"/>
      <w:r w:rsidR="0097158A">
        <w:rPr>
          <w:rStyle w:val="CommentReference"/>
        </w:rPr>
        <w:commentReference w:id="1130"/>
      </w:r>
      <w:r w:rsidR="009242DA" w:rsidRPr="00B77A92">
        <w:t xml:space="preserve">. </w:t>
      </w:r>
    </w:p>
    <w:p w14:paraId="0455F0B7" w14:textId="6E6F934E" w:rsidR="001275B6" w:rsidRPr="00B77A92" w:rsidRDefault="001275B6" w:rsidP="00EC44E4">
      <w:pPr>
        <w:pStyle w:val="Heading3"/>
      </w:pPr>
      <w:bookmarkStart w:id="1131" w:name="_Ref49340754"/>
      <w:bookmarkStart w:id="1132" w:name="_Toc194067138"/>
      <w:r w:rsidRPr="00B77A92">
        <w:t>Detection of safety contour</w:t>
      </w:r>
      <w:bookmarkEnd w:id="1131"/>
      <w:bookmarkEnd w:id="1132"/>
    </w:p>
    <w:p w14:paraId="2C8092B5" w14:textId="4E123B13" w:rsidR="001275B6" w:rsidRPr="00B77A92" w:rsidRDefault="001275B6" w:rsidP="00DA5A6F">
      <w:pPr>
        <w:spacing w:after="60" w:line="240" w:lineRule="auto"/>
        <w:jc w:val="both"/>
      </w:pPr>
      <w:r w:rsidRPr="00B77A92">
        <w:t xml:space="preserve">The IMO Performance Standard for ECDIS </w:t>
      </w:r>
      <w:del w:id="1133" w:author="Jonathan Pritchard" w:date="2025-03-10T07:42:00Z" w16du:dateUtc="2025-03-10T07:42:00Z">
        <w:r w:rsidRPr="00B77A92" w:rsidDel="0056040E">
          <w:delText>MSC.</w:delText>
        </w:r>
        <w:r w:rsidR="0028721C" w:rsidRPr="00B77A92" w:rsidDel="0056040E">
          <w:delText>530(106)</w:delText>
        </w:r>
      </w:del>
      <w:ins w:id="1134" w:author="Jonathan Pritchard" w:date="2025-03-10T07:42:00Z" w16du:dateUtc="2025-03-10T07:42:00Z">
        <w:r w:rsidR="0056040E">
          <w:t>MSC.530(106)/</w:t>
        </w:r>
      </w:ins>
      <w:ins w:id="1135" w:author="Jonathan Pritchard" w:date="2025-03-10T07:46:00Z" w16du:dateUtc="2025-03-10T07:46:00Z">
        <w:r w:rsidR="0056040E">
          <w:t>Rev</w:t>
        </w:r>
      </w:ins>
      <w:ins w:id="1136" w:author="Jonathan Pritchard" w:date="2025-03-10T07:42:00Z" w16du:dateUtc="2025-03-10T07:42:00Z">
        <w:r w:rsidR="0056040E">
          <w:t>.1</w:t>
        </w:r>
      </w:ins>
      <w:r w:rsidR="00DA5A6F" w:rsidRPr="00B77A92">
        <w:t>,</w:t>
      </w:r>
      <w:r w:rsidRPr="00B77A92">
        <w:t xml:space="preserve"> clause 11.3.</w:t>
      </w:r>
      <w:r w:rsidR="00114860">
        <w:t>6</w:t>
      </w:r>
      <w:r w:rsidRPr="00B77A92">
        <w:t xml:space="preserve"> Route Planning states;</w:t>
      </w:r>
    </w:p>
    <w:p w14:paraId="31C9167D" w14:textId="34591D8A" w:rsidR="001275B6" w:rsidRPr="00B77A92" w:rsidRDefault="0042577E" w:rsidP="00DA5A6F">
      <w:pPr>
        <w:pStyle w:val="BlockQuote"/>
        <w:spacing w:after="120" w:line="240" w:lineRule="auto"/>
        <w:jc w:val="both"/>
      </w:pPr>
      <w:r w:rsidRPr="00B77A92">
        <w:t>A graphical indication is required if the mariner plans a route closer than a user-specified distance from own ship's safety contour</w:t>
      </w:r>
      <w:del w:id="1137" w:author="Grant, David M (52400) CIV USN NIWC ATLANTIC VA (USA)" w:date="2025-02-24T14:19:00Z" w16du:dateUtc="2025-02-24T19:19:00Z">
        <w:r w:rsidRPr="00B77A92" w:rsidDel="00C81DFA">
          <w:delText>.</w:delText>
        </w:r>
      </w:del>
      <w:r w:rsidR="00CC2379" w:rsidRPr="00B77A92">
        <w:t>.</w:t>
      </w:r>
    </w:p>
    <w:p w14:paraId="18BD133B" w14:textId="77777777" w:rsidR="001275B6" w:rsidRPr="00B77A92" w:rsidRDefault="001275B6" w:rsidP="00DA5A6F">
      <w:pPr>
        <w:spacing w:after="60" w:line="240" w:lineRule="auto"/>
        <w:jc w:val="both"/>
      </w:pPr>
      <w:r w:rsidRPr="00B77A92">
        <w:t>Clause 11.4.3 Route Monitoring states;</w:t>
      </w:r>
    </w:p>
    <w:p w14:paraId="56C8947E" w14:textId="6616E136" w:rsidR="001275B6" w:rsidRPr="00B77A92" w:rsidRDefault="0042577E" w:rsidP="00DA5A6F">
      <w:pPr>
        <w:pStyle w:val="BlockQuote"/>
        <w:spacing w:after="120" w:line="240" w:lineRule="auto"/>
        <w:jc w:val="both"/>
      </w:pPr>
      <w:r w:rsidRPr="00B77A92">
        <w:t>It should be possible to select that ECDIS gives an alarm and related graphical indication if, within a specified time or distance set by the mariner, own ship will pass closer than a user-selected distance from the safety contour</w:t>
      </w:r>
      <w:del w:id="1138" w:author="Grant, David M (52400) CIV USN NIWC ATLANTIC VA (USA)" w:date="2025-02-24T14:19:00Z" w16du:dateUtc="2025-02-24T19:19:00Z">
        <w:r w:rsidRPr="00B77A92" w:rsidDel="00C81DFA">
          <w:delText>.</w:delText>
        </w:r>
      </w:del>
      <w:r w:rsidR="001275B6" w:rsidRPr="00B77A92">
        <w:t xml:space="preserve">. </w:t>
      </w:r>
    </w:p>
    <w:p w14:paraId="1B923973" w14:textId="77777777" w:rsidR="0042577E" w:rsidRPr="00B77A92" w:rsidRDefault="0042577E" w:rsidP="0042577E">
      <w:pPr>
        <w:spacing w:after="120" w:line="240" w:lineRule="auto"/>
        <w:jc w:val="both"/>
      </w:pPr>
      <w:r w:rsidRPr="00B77A92">
        <w:t>Clause 11.4.7 Route Monitoring states:</w:t>
      </w:r>
    </w:p>
    <w:p w14:paraId="7AC037E6" w14:textId="5FA0F5E8" w:rsidR="00114860" w:rsidRPr="00760179" w:rsidRDefault="0042577E" w:rsidP="00760179">
      <w:pPr>
        <w:spacing w:after="120" w:line="240" w:lineRule="auto"/>
        <w:ind w:left="709"/>
        <w:jc w:val="both"/>
        <w:rPr>
          <w:i/>
          <w:iCs/>
        </w:rPr>
      </w:pPr>
      <w:bookmarkStart w:id="1139" w:name="_Hlk189057382"/>
      <w:r w:rsidRPr="002D7DEE">
        <w:rPr>
          <w:i/>
          <w:iCs/>
        </w:rPr>
        <w:t>A graphical indication should be given if the current or the next leg of the selected route passes closer than a user-specified distance from the safety contour.</w:t>
      </w:r>
    </w:p>
    <w:bookmarkEnd w:id="1139"/>
    <w:p w14:paraId="61E2048B" w14:textId="126D00B1" w:rsidR="00947715" w:rsidRPr="001D7E15" w:rsidRDefault="00947715" w:rsidP="00DA5A6F">
      <w:pPr>
        <w:spacing w:after="120" w:line="240" w:lineRule="auto"/>
        <w:jc w:val="both"/>
      </w:pPr>
      <w:r w:rsidRPr="00B812CA">
        <w:t xml:space="preserve">The ECDIS must implement support for </w:t>
      </w:r>
      <w:r w:rsidR="00DA5A6F" w:rsidRPr="00B812CA">
        <w:t>A</w:t>
      </w:r>
      <w:r w:rsidRPr="00B812CA">
        <w:t xml:space="preserve">lert and </w:t>
      </w:r>
      <w:r w:rsidR="00DA5A6F" w:rsidRPr="00B812CA">
        <w:t>I</w:t>
      </w:r>
      <w:r w:rsidRPr="00B812CA">
        <w:t xml:space="preserve">ndications </w:t>
      </w:r>
      <w:r w:rsidR="00DA5A6F" w:rsidRPr="00B812CA">
        <w:t>Catalogue</w:t>
      </w:r>
      <w:r w:rsidR="004E69AF" w:rsidRPr="00B812CA">
        <w:t>s</w:t>
      </w:r>
      <w:r w:rsidRPr="00B812CA">
        <w:t xml:space="preserve"> </w:t>
      </w:r>
    </w:p>
    <w:p w14:paraId="4972FE83" w14:textId="2E003BE6" w:rsidR="001275B6" w:rsidRPr="001D7E15" w:rsidRDefault="001275B6" w:rsidP="00DA5A6F">
      <w:pPr>
        <w:spacing w:after="120" w:line="240" w:lineRule="auto"/>
        <w:jc w:val="both"/>
      </w:pPr>
      <w:r w:rsidRPr="00B812CA">
        <w:t xml:space="preserve">The point, </w:t>
      </w:r>
      <w:r w:rsidR="00FF731D" w:rsidRPr="00B812CA">
        <w:t xml:space="preserve">curve </w:t>
      </w:r>
      <w:r w:rsidRPr="00B812CA">
        <w:t xml:space="preserve">or surface </w:t>
      </w:r>
      <w:r w:rsidR="004E69AF" w:rsidRPr="00B812CA">
        <w:t xml:space="preserve">must </w:t>
      </w:r>
      <w:r w:rsidRPr="00B812CA">
        <w:t>be graphically indicated using the presentation named as “</w:t>
      </w:r>
      <w:r w:rsidR="000B797B" w:rsidRPr="00B812CA">
        <w:t>DNGHLT</w:t>
      </w:r>
      <w:r w:rsidRPr="00B812CA">
        <w:t xml:space="preserve">” in the </w:t>
      </w:r>
      <w:r w:rsidR="00FF731D" w:rsidRPr="00B812CA">
        <w:t xml:space="preserve">S-101 </w:t>
      </w:r>
      <w:r w:rsidR="009C3086" w:rsidRPr="00B812CA">
        <w:t>P</w:t>
      </w:r>
      <w:r w:rsidRPr="00B812CA">
        <w:t xml:space="preserve">ortrayal </w:t>
      </w:r>
      <w:r w:rsidR="009C3086" w:rsidRPr="00B812CA">
        <w:t>C</w:t>
      </w:r>
      <w:r w:rsidRPr="00B812CA">
        <w:t xml:space="preserve">atalogue, as depicted in </w:t>
      </w:r>
      <w:r w:rsidR="001F0B6C" w:rsidRPr="00B812CA">
        <w:fldChar w:fldCharType="begin"/>
      </w:r>
      <w:r w:rsidR="001F0B6C" w:rsidRPr="00B812CA">
        <w:instrText xml:space="preserve"> REF _Ref47324104 \h </w:instrText>
      </w:r>
      <w:r w:rsidR="00DA5A6F" w:rsidRPr="00B812CA">
        <w:instrText xml:space="preserve"> \* MERGEFORMAT </w:instrText>
      </w:r>
      <w:r w:rsidR="001F0B6C" w:rsidRPr="00B812CA">
        <w:fldChar w:fldCharType="separate"/>
      </w:r>
      <w:r w:rsidR="000553AC" w:rsidRPr="00B77A92">
        <w:t xml:space="preserve">Figure </w:t>
      </w:r>
      <w:del w:id="1140" w:author="Jonathan Pritchard" w:date="2025-03-10T08:00:00Z" w16du:dateUtc="2025-03-10T08:00:00Z">
        <w:r w:rsidR="000553AC" w:rsidRPr="00B77A92" w:rsidDel="00A74A4F">
          <w:delText>C-</w:delText>
        </w:r>
      </w:del>
      <w:r w:rsidR="000553AC">
        <w:t>3</w:t>
      </w:r>
      <w:r w:rsidR="001F0B6C" w:rsidRPr="00B812CA">
        <w:fldChar w:fldCharType="end"/>
      </w:r>
      <w:r w:rsidRPr="00B812CA">
        <w:t>.</w:t>
      </w:r>
    </w:p>
    <w:p w14:paraId="7957D30A" w14:textId="77777777" w:rsidR="001F0B6C" w:rsidRPr="00B77A92" w:rsidRDefault="001F0B6C" w:rsidP="004E61EE">
      <w:pPr>
        <w:keepNext/>
        <w:spacing w:line="240" w:lineRule="auto"/>
        <w:jc w:val="center"/>
      </w:pPr>
      <w:r w:rsidRPr="00450770">
        <w:rPr>
          <w:noProof/>
          <w:lang w:eastAsia="fr-FR"/>
        </w:rPr>
        <w:drawing>
          <wp:inline distT="0" distB="0" distL="0" distR="0" wp14:anchorId="66C72B1E" wp14:editId="576C0AE6">
            <wp:extent cx="4389500" cy="30543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gerHighlight.png"/>
                    <pic:cNvPicPr/>
                  </pic:nvPicPr>
                  <pic:blipFill>
                    <a:blip r:embed="rId30">
                      <a:extLst>
                        <a:ext uri="{28A0092B-C50C-407E-A947-70E740481C1C}">
                          <a14:useLocalDpi xmlns:a14="http://schemas.microsoft.com/office/drawing/2010/main" val="0"/>
                        </a:ext>
                      </a:extLst>
                    </a:blip>
                    <a:stretch>
                      <a:fillRect/>
                    </a:stretch>
                  </pic:blipFill>
                  <pic:spPr>
                    <a:xfrm>
                      <a:off x="0" y="0"/>
                      <a:ext cx="4389500" cy="3054361"/>
                    </a:xfrm>
                    <a:prstGeom prst="rect">
                      <a:avLst/>
                    </a:prstGeom>
                  </pic:spPr>
                </pic:pic>
              </a:graphicData>
            </a:graphic>
          </wp:inline>
        </w:drawing>
      </w:r>
    </w:p>
    <w:p w14:paraId="1670DF32" w14:textId="0667BA1A" w:rsidR="001F0B6C" w:rsidRPr="00B77A92" w:rsidRDefault="001F0B6C" w:rsidP="009C3086">
      <w:pPr>
        <w:pStyle w:val="Caption"/>
        <w:spacing w:after="120" w:line="240" w:lineRule="auto"/>
        <w:jc w:val="center"/>
      </w:pPr>
      <w:bookmarkStart w:id="1141" w:name="_Ref47324104"/>
      <w:r w:rsidRPr="00B77A92">
        <w:t xml:space="preserve">Figure </w:t>
      </w:r>
      <w:del w:id="1142" w:author="Jonathan Pritchard" w:date="2025-03-10T08:00:00Z" w16du:dateUtc="2025-03-10T08:00:00Z">
        <w:r w:rsidR="009C3086" w:rsidRPr="00B77A92" w:rsidDel="00A74A4F">
          <w:delText>C-</w:delText>
        </w:r>
      </w:del>
      <w:r w:rsidRPr="00B77A92">
        <w:fldChar w:fldCharType="begin"/>
      </w:r>
      <w:r w:rsidRPr="00B77A92">
        <w:instrText xml:space="preserve"> SEQ Figure \* ARABIC </w:instrText>
      </w:r>
      <w:r w:rsidRPr="00B77A92">
        <w:fldChar w:fldCharType="separate"/>
      </w:r>
      <w:r w:rsidR="00B7137E">
        <w:rPr>
          <w:noProof/>
        </w:rPr>
        <w:t>3</w:t>
      </w:r>
      <w:r w:rsidRPr="00B77A92">
        <w:fldChar w:fldCharType="end"/>
      </w:r>
      <w:bookmarkEnd w:id="1141"/>
      <w:r w:rsidRPr="00B77A92">
        <w:t xml:space="preserve"> - Example</w:t>
      </w:r>
      <w:r w:rsidR="00A96A31" w:rsidRPr="00B77A92">
        <w:t>s</w:t>
      </w:r>
      <w:r w:rsidRPr="00B77A92">
        <w:t xml:space="preserve"> of danger highlight</w:t>
      </w:r>
      <w:r w:rsidR="00A96A31" w:rsidRPr="00B77A92">
        <w:t>s</w:t>
      </w:r>
      <w:r w:rsidRPr="00B77A92">
        <w:t xml:space="preserve"> in ECDIS</w:t>
      </w:r>
    </w:p>
    <w:p w14:paraId="7DB3A481" w14:textId="77777777" w:rsidR="004256B9" w:rsidRPr="00B77A92" w:rsidRDefault="004256B9"/>
    <w:p w14:paraId="79FD5625" w14:textId="2AB142F5" w:rsidR="009A3284" w:rsidRPr="00733813" w:rsidRDefault="009A3284" w:rsidP="00B812CA">
      <w:pPr>
        <w:pStyle w:val="Heading3"/>
      </w:pPr>
      <w:bookmarkStart w:id="1143" w:name="_Toc194067139"/>
      <w:r w:rsidRPr="00733813">
        <w:t>Indications related to ENC accuracy</w:t>
      </w:r>
      <w:bookmarkEnd w:id="1143"/>
      <w:r w:rsidRPr="00733813">
        <w:t xml:space="preserve"> </w:t>
      </w:r>
    </w:p>
    <w:p w14:paraId="06DEBB43" w14:textId="2CD398FB" w:rsidR="009A3284" w:rsidRDefault="009A3284" w:rsidP="009A3284">
      <w:pPr>
        <w:jc w:val="both"/>
      </w:pPr>
      <w:r w:rsidRPr="00733813">
        <w:t xml:space="preserve">The IMO Performance Standard for ECDIS </w:t>
      </w:r>
      <w:del w:id="1144" w:author="Jonathan Pritchard" w:date="2025-03-10T07:42:00Z" w16du:dateUtc="2025-03-10T07:42:00Z">
        <w:r w:rsidRPr="00733813" w:rsidDel="0056040E">
          <w:delText>MSC.530(106)</w:delText>
        </w:r>
      </w:del>
      <w:ins w:id="1145" w:author="Jonathan Pritchard" w:date="2025-03-10T07:42:00Z" w16du:dateUtc="2025-03-10T07:42:00Z">
        <w:r w:rsidR="0056040E">
          <w:t>MSC.530(106)/</w:t>
        </w:r>
      </w:ins>
      <w:ins w:id="1146" w:author="Jonathan Pritchard" w:date="2025-03-10T07:46:00Z" w16du:dateUtc="2025-03-10T07:46:00Z">
        <w:r w:rsidR="0056040E">
          <w:t>Rev</w:t>
        </w:r>
      </w:ins>
      <w:ins w:id="1147" w:author="Jonathan Pritchard" w:date="2025-03-10T07:42:00Z" w16du:dateUtc="2025-03-10T07:42:00Z">
        <w:r w:rsidR="0056040E">
          <w:t>.1</w:t>
        </w:r>
      </w:ins>
      <w:r w:rsidRPr="00733813">
        <w:t>, clause 11.3.</w:t>
      </w:r>
      <w:r>
        <w:t>6</w:t>
      </w:r>
      <w:r w:rsidRPr="00733813">
        <w:t xml:space="preserve"> Route Planning states;</w:t>
      </w:r>
    </w:p>
    <w:p w14:paraId="29C2A985" w14:textId="177D45BC" w:rsidR="009A3284" w:rsidRPr="00DB38D2" w:rsidRDefault="009A3284" w:rsidP="009A3284">
      <w:pPr>
        <w:spacing w:after="0" w:line="240" w:lineRule="auto"/>
        <w:jc w:val="both"/>
        <w:rPr>
          <w:i/>
          <w:iCs/>
        </w:rPr>
      </w:pPr>
      <w:r w:rsidRPr="00DB38D2">
        <w:rPr>
          <w:i/>
          <w:iCs/>
        </w:rPr>
        <w:t>11.3.</w:t>
      </w:r>
      <w:ins w:id="1148" w:author="Jonathan Pritchard" w:date="2025-03-10T12:15:00Z" w16du:dateUtc="2025-03-10T12:15:00Z">
        <w:r w:rsidR="003A53A9">
          <w:rPr>
            <w:i/>
            <w:iCs/>
          </w:rPr>
          <w:t>8</w:t>
        </w:r>
      </w:ins>
      <w:del w:id="1149" w:author="Jonathan Pritchard" w:date="2025-03-10T12:15:00Z" w16du:dateUtc="2025-03-10T12:15:00Z">
        <w:r w:rsidRPr="00DB38D2" w:rsidDel="003A53A9">
          <w:rPr>
            <w:i/>
            <w:iCs/>
          </w:rPr>
          <w:delText>6</w:delText>
        </w:r>
      </w:del>
      <w:r w:rsidRPr="00DB38D2">
        <w:rPr>
          <w:i/>
          <w:iCs/>
        </w:rPr>
        <w:t xml:space="preserve"> It should be possible for the mariner to select that the indications of 11.3.</w:t>
      </w:r>
      <w:ins w:id="1150" w:author="Jonathan Pritchard" w:date="2025-03-10T12:16:00Z" w16du:dateUtc="2025-03-10T12:16:00Z">
        <w:r w:rsidR="003A53A9">
          <w:rPr>
            <w:i/>
            <w:iCs/>
          </w:rPr>
          <w:t>6</w:t>
        </w:r>
      </w:ins>
      <w:del w:id="1151" w:author="Jonathan Pritchard" w:date="2025-03-10T12:16:00Z" w16du:dateUtc="2025-03-10T12:16:00Z">
        <w:r w:rsidRPr="00DB38D2" w:rsidDel="003A53A9">
          <w:rPr>
            <w:i/>
            <w:iCs/>
          </w:rPr>
          <w:delText>4</w:delText>
        </w:r>
      </w:del>
      <w:r w:rsidRPr="00DB38D2">
        <w:rPr>
          <w:i/>
          <w:iCs/>
        </w:rPr>
        <w:t xml:space="preserve"> and 11.3.</w:t>
      </w:r>
      <w:ins w:id="1152" w:author="Jonathan Pritchard" w:date="2025-03-10T12:16:00Z" w16du:dateUtc="2025-03-10T12:16:00Z">
        <w:r w:rsidR="003A53A9">
          <w:rPr>
            <w:i/>
            <w:iCs/>
          </w:rPr>
          <w:t>7</w:t>
        </w:r>
      </w:ins>
      <w:del w:id="1153" w:author="Jonathan Pritchard" w:date="2025-03-10T12:16:00Z" w16du:dateUtc="2025-03-10T12:16:00Z">
        <w:r w:rsidRPr="00DB38D2" w:rsidDel="003A53A9">
          <w:rPr>
            <w:i/>
            <w:iCs/>
          </w:rPr>
          <w:delText>5</w:delText>
        </w:r>
      </w:del>
    </w:p>
    <w:p w14:paraId="2BEE254A" w14:textId="77777777" w:rsidR="009A3284" w:rsidRPr="00DB38D2" w:rsidRDefault="009A3284" w:rsidP="009A3284">
      <w:pPr>
        <w:spacing w:after="0" w:line="240" w:lineRule="auto"/>
        <w:jc w:val="both"/>
        <w:rPr>
          <w:i/>
          <w:iCs/>
        </w:rPr>
      </w:pPr>
      <w:r w:rsidRPr="00DB38D2">
        <w:rPr>
          <w:i/>
          <w:iCs/>
        </w:rPr>
        <w:t>take into account accuracy information of relevant hydrographic information, as defined by IHO</w:t>
      </w:r>
    </w:p>
    <w:p w14:paraId="6A1956C8" w14:textId="77777777" w:rsidR="009A3284" w:rsidRPr="00DB38D2" w:rsidRDefault="009A3284" w:rsidP="009A3284">
      <w:pPr>
        <w:spacing w:after="0" w:line="240" w:lineRule="auto"/>
        <w:jc w:val="both"/>
        <w:rPr>
          <w:i/>
          <w:iCs/>
        </w:rPr>
      </w:pPr>
      <w:r w:rsidRPr="00DB38D2">
        <w:rPr>
          <w:i/>
          <w:iCs/>
        </w:rPr>
        <w:t>standards.</w:t>
      </w:r>
    </w:p>
    <w:p w14:paraId="69231AC2" w14:textId="77777777" w:rsidR="009A3284" w:rsidRDefault="009A3284" w:rsidP="009A3284">
      <w:pPr>
        <w:spacing w:after="0" w:line="240" w:lineRule="auto"/>
        <w:jc w:val="both"/>
      </w:pPr>
    </w:p>
    <w:p w14:paraId="02C67818" w14:textId="77777777" w:rsidR="009A3284" w:rsidRDefault="009A3284" w:rsidP="009A3284">
      <w:pPr>
        <w:spacing w:after="0" w:line="240" w:lineRule="auto"/>
        <w:jc w:val="both"/>
      </w:pPr>
      <w:r w:rsidRPr="00DB38D2">
        <w:t>Clause 11.4.</w:t>
      </w:r>
      <w:r>
        <w:t>9</w:t>
      </w:r>
      <w:r w:rsidRPr="00DB38D2">
        <w:t xml:space="preserve"> Route Monitoring states;</w:t>
      </w:r>
    </w:p>
    <w:p w14:paraId="12F9EE9D" w14:textId="77777777" w:rsidR="009A3284" w:rsidRDefault="009A3284" w:rsidP="009A3284">
      <w:pPr>
        <w:spacing w:after="0" w:line="240" w:lineRule="auto"/>
        <w:jc w:val="both"/>
      </w:pPr>
    </w:p>
    <w:p w14:paraId="1943B1DD" w14:textId="77777777" w:rsidR="009A3284" w:rsidRDefault="009A3284" w:rsidP="009A3284">
      <w:pPr>
        <w:spacing w:after="0" w:line="240" w:lineRule="auto"/>
        <w:jc w:val="both"/>
        <w:rPr>
          <w:i/>
          <w:iCs/>
        </w:rPr>
      </w:pPr>
      <w:r w:rsidRPr="00DB38D2">
        <w:rPr>
          <w:i/>
          <w:iCs/>
        </w:rPr>
        <w:t>11.4.9 It should be possible for the mariner to select that the indications of 11.4.3, 11.4.4, 11.4.6, 11.4.7 and 11.4.8 take into account accuracy information of relevant hydrographic information, as defined by IHO standards.</w:t>
      </w:r>
    </w:p>
    <w:p w14:paraId="550B37F0" w14:textId="77777777" w:rsidR="009A3284" w:rsidRDefault="009A3284" w:rsidP="009A3284">
      <w:pPr>
        <w:spacing w:after="0" w:line="240" w:lineRule="auto"/>
        <w:jc w:val="both"/>
        <w:rPr>
          <w:i/>
          <w:iCs/>
        </w:rPr>
      </w:pPr>
    </w:p>
    <w:p w14:paraId="2A6DC50F" w14:textId="77777777" w:rsidR="009A3284" w:rsidRDefault="009A3284" w:rsidP="009A3284">
      <w:pPr>
        <w:spacing w:after="0" w:line="240" w:lineRule="auto"/>
        <w:jc w:val="both"/>
      </w:pPr>
      <w:r>
        <w:t xml:space="preserve">When the Mariner has chosen to take accuracy of hydrographic information into account the ECDIS must use a </w:t>
      </w:r>
      <w:r w:rsidRPr="00155ADB">
        <w:rPr>
          <w:i/>
          <w:iCs/>
        </w:rPr>
        <w:t>zoneOfConfidence</w:t>
      </w:r>
      <w:r w:rsidRPr="00184ABE">
        <w:rPr>
          <w:b/>
          <w:bCs/>
          <w:i/>
          <w:iCs/>
        </w:rPr>
        <w:t xml:space="preserve"> </w:t>
      </w:r>
      <w:r w:rsidRPr="00155ADB">
        <w:rPr>
          <w:b/>
          <w:bCs/>
          <w:i/>
          <w:iCs/>
        </w:rPr>
        <w:t xml:space="preserve"> </w:t>
      </w:r>
      <w:r w:rsidRPr="00184ABE">
        <w:t>attribute</w:t>
      </w:r>
      <w:r>
        <w:t xml:space="preserve"> to extend the check area in a horizontal direction for route plans (</w:t>
      </w:r>
      <w:r w:rsidRPr="000530EB">
        <w:t>closer than a user-specified distance</w:t>
      </w:r>
      <w:r>
        <w:t>) and for own ship (</w:t>
      </w:r>
      <w:r w:rsidRPr="000530EB">
        <w:t>within a specified time or distance set by the mariner, own ship will pass closer than a user-selected distance</w:t>
      </w:r>
      <w:r>
        <w:t>).</w:t>
      </w:r>
    </w:p>
    <w:p w14:paraId="502DA63E" w14:textId="77777777" w:rsidR="009A3284" w:rsidRDefault="009A3284" w:rsidP="009A3284">
      <w:pPr>
        <w:spacing w:after="0" w:line="240" w:lineRule="auto"/>
        <w:jc w:val="both"/>
      </w:pPr>
    </w:p>
    <w:p w14:paraId="024F718B" w14:textId="1A277D13" w:rsidR="009A3284" w:rsidRPr="00FB64A7" w:rsidRDefault="009A3284">
      <w:pPr>
        <w:pStyle w:val="Heading3"/>
        <w:numPr>
          <w:ilvl w:val="3"/>
          <w:numId w:val="188"/>
        </w:numPr>
        <w:rPr>
          <w:rFonts w:eastAsia="Calibri"/>
          <w:b w:val="0"/>
          <w:bCs w:val="0"/>
          <w:snapToGrid w:val="0"/>
          <w:lang w:eastAsia="fr-FR"/>
          <w:rPrChange w:id="1154" w:author="Jonathan Pritchard" w:date="2025-03-07T16:31:00Z" w16du:dateUtc="2025-03-07T16:31:00Z">
            <w:rPr>
              <w:b/>
              <w:bCs/>
            </w:rPr>
          </w:rPrChange>
        </w:rPr>
        <w:pPrChange w:id="1155" w:author="Jonathan Pritchard" w:date="2025-03-07T16:31:00Z" w16du:dateUtc="2025-03-07T16:31:00Z">
          <w:pPr>
            <w:spacing w:after="0" w:line="240" w:lineRule="auto"/>
            <w:jc w:val="both"/>
          </w:pPr>
        </w:pPrChange>
      </w:pPr>
      <w:del w:id="1156" w:author="Jonathan Pritchard" w:date="2025-03-07T16:31:00Z" w16du:dateUtc="2025-03-07T16:31:00Z">
        <w:r w:rsidRPr="00FB64A7" w:rsidDel="00FB64A7">
          <w:rPr>
            <w:rFonts w:eastAsia="Calibri"/>
            <w:snapToGrid w:val="0"/>
            <w:highlight w:val="yellow"/>
            <w:lang w:eastAsia="fr-FR"/>
            <w:rPrChange w:id="1157" w:author="Jonathan Pritchard" w:date="2025-03-07T16:30:00Z" w16du:dateUtc="2025-03-07T16:30:00Z">
              <w:rPr>
                <w:rFonts w:eastAsia="Calibri"/>
                <w:b/>
                <w:snapToGrid w:val="0"/>
                <w:lang w:eastAsia="fr-FR"/>
              </w:rPr>
            </w:rPrChange>
          </w:rPr>
          <w:delText>10.5.13.1</w:delText>
        </w:r>
        <w:r w:rsidDel="00FB64A7">
          <w:rPr>
            <w:rFonts w:eastAsia="Calibri"/>
            <w:snapToGrid w:val="0"/>
            <w:lang w:eastAsia="fr-FR"/>
          </w:rPr>
          <w:delText xml:space="preserve"> </w:delText>
        </w:r>
      </w:del>
      <w:bookmarkStart w:id="1158" w:name="_Toc194067140"/>
      <w:r w:rsidRPr="00155ADB">
        <w:t>Check area extension value – S-101</w:t>
      </w:r>
      <w:r>
        <w:t xml:space="preserve"> only</w:t>
      </w:r>
      <w:bookmarkEnd w:id="1158"/>
    </w:p>
    <w:p w14:paraId="3CC38CE1" w14:textId="77777777" w:rsidR="009A3284" w:rsidRDefault="009A3284" w:rsidP="009A3284">
      <w:pPr>
        <w:spacing w:after="0" w:line="240" w:lineRule="auto"/>
        <w:jc w:val="both"/>
      </w:pPr>
    </w:p>
    <w:p w14:paraId="35007419" w14:textId="498BC5BA" w:rsidR="009A3284" w:rsidRDefault="009A3284" w:rsidP="009A3284">
      <w:pPr>
        <w:spacing w:after="0" w:line="240" w:lineRule="auto"/>
        <w:jc w:val="both"/>
      </w:pPr>
      <w:r>
        <w:t xml:space="preserve">When the ECDIS is using S-101 without any S-102 depth substitution or S-104 depth adjustment the S-101 QualityOfBathymetricData feature contains a zoneOfConfidence complex attribute. This provides either a </w:t>
      </w:r>
      <w:r w:rsidRPr="00155ADB">
        <w:rPr>
          <w:i/>
          <w:iCs/>
        </w:rPr>
        <w:t>horizontalPositionUncertainty</w:t>
      </w:r>
      <w:r>
        <w:t xml:space="preserve"> </w:t>
      </w:r>
      <w:commentRangeStart w:id="1159"/>
      <w:r>
        <w:t>sub-attribute</w:t>
      </w:r>
      <w:r w:rsidR="008972A2">
        <w:t xml:space="preserve"> </w:t>
      </w:r>
      <w:r>
        <w:t xml:space="preserve">If </w:t>
      </w:r>
      <w:commentRangeEnd w:id="1159"/>
      <w:r w:rsidR="00260888">
        <w:rPr>
          <w:rStyle w:val="CommentReference"/>
        </w:rPr>
        <w:commentReference w:id="1159"/>
      </w:r>
      <w:r>
        <w:t xml:space="preserve">no </w:t>
      </w:r>
      <w:r w:rsidRPr="0097518F">
        <w:rPr>
          <w:i/>
          <w:iCs/>
        </w:rPr>
        <w:t>horizontalPositionUncertainty</w:t>
      </w:r>
      <w:r>
        <w:t xml:space="preserve">  value is available then the amount of extension must be taken from the sub-attribute </w:t>
      </w:r>
      <w:r w:rsidRPr="00155ADB">
        <w:rPr>
          <w:i/>
          <w:iCs/>
        </w:rPr>
        <w:t>categoryOfZoneOfConfidence</w:t>
      </w:r>
      <w:r>
        <w:t xml:space="preserve"> according to the following table of default values:</w:t>
      </w:r>
    </w:p>
    <w:p w14:paraId="6D72C430" w14:textId="77777777" w:rsidR="009A3284" w:rsidRDefault="009A3284" w:rsidP="009A3284">
      <w:pPr>
        <w:spacing w:after="0" w:line="240" w:lineRule="auto"/>
        <w:jc w:val="both"/>
      </w:pPr>
      <w:r>
        <w:t xml:space="preserve"> </w:t>
      </w:r>
    </w:p>
    <w:tbl>
      <w:tblPr>
        <w:tblStyle w:val="TableGrid"/>
        <w:tblW w:w="0" w:type="auto"/>
        <w:jc w:val="center"/>
        <w:tblLook w:val="04A0" w:firstRow="1" w:lastRow="0" w:firstColumn="1" w:lastColumn="0" w:noHBand="0" w:noVBand="1"/>
      </w:tblPr>
      <w:tblGrid>
        <w:gridCol w:w="3556"/>
        <w:gridCol w:w="2268"/>
      </w:tblGrid>
      <w:tr w:rsidR="009A3284" w14:paraId="23748FC0" w14:textId="77777777" w:rsidTr="00D343CC">
        <w:trPr>
          <w:jc w:val="center"/>
        </w:trPr>
        <w:tc>
          <w:tcPr>
            <w:tcW w:w="3556" w:type="dxa"/>
          </w:tcPr>
          <w:p w14:paraId="66DD4EDC" w14:textId="77777777" w:rsidR="009A3284" w:rsidRPr="00155ADB" w:rsidRDefault="009A3284" w:rsidP="00D343CC">
            <w:pPr>
              <w:rPr>
                <w:b/>
                <w:bCs/>
                <w:i/>
                <w:iCs/>
              </w:rPr>
            </w:pPr>
            <w:r w:rsidRPr="00155ADB">
              <w:rPr>
                <w:b/>
                <w:bCs/>
                <w:i/>
                <w:iCs/>
              </w:rPr>
              <w:t xml:space="preserve">categoryOfZoneOfConfidence value. </w:t>
            </w:r>
          </w:p>
        </w:tc>
        <w:tc>
          <w:tcPr>
            <w:tcW w:w="2268" w:type="dxa"/>
          </w:tcPr>
          <w:p w14:paraId="53273DA4" w14:textId="77777777" w:rsidR="009A3284" w:rsidRPr="00206CEB" w:rsidRDefault="009A3284" w:rsidP="00D343CC">
            <w:pPr>
              <w:rPr>
                <w:b/>
                <w:bCs/>
              </w:rPr>
            </w:pPr>
            <w:r w:rsidRPr="00206CEB">
              <w:rPr>
                <w:b/>
                <w:bCs/>
              </w:rPr>
              <w:t xml:space="preserve">Positional Accuracy </w:t>
            </w:r>
          </w:p>
        </w:tc>
      </w:tr>
      <w:tr w:rsidR="009A3284" w14:paraId="75A0E1A4" w14:textId="77777777" w:rsidTr="00D343CC">
        <w:trPr>
          <w:jc w:val="center"/>
        </w:trPr>
        <w:tc>
          <w:tcPr>
            <w:tcW w:w="3556" w:type="dxa"/>
          </w:tcPr>
          <w:p w14:paraId="49BB840D" w14:textId="77777777" w:rsidR="009A3284" w:rsidRDefault="009A3284" w:rsidP="002D7DEE">
            <w:pPr>
              <w:jc w:val="center"/>
            </w:pPr>
            <w:r>
              <w:t>A1</w:t>
            </w:r>
          </w:p>
        </w:tc>
        <w:tc>
          <w:tcPr>
            <w:tcW w:w="2268" w:type="dxa"/>
          </w:tcPr>
          <w:p w14:paraId="39C5D59E" w14:textId="77777777" w:rsidR="009A3284" w:rsidRDefault="009A3284" w:rsidP="002D7DEE">
            <w:pPr>
              <w:jc w:val="center"/>
            </w:pPr>
            <w:r>
              <w:t>5m</w:t>
            </w:r>
          </w:p>
        </w:tc>
      </w:tr>
      <w:tr w:rsidR="009A3284" w14:paraId="7BD29AB0" w14:textId="77777777" w:rsidTr="00D343CC">
        <w:trPr>
          <w:jc w:val="center"/>
        </w:trPr>
        <w:tc>
          <w:tcPr>
            <w:tcW w:w="3556" w:type="dxa"/>
          </w:tcPr>
          <w:p w14:paraId="37FD4937" w14:textId="77777777" w:rsidR="009A3284" w:rsidRDefault="009A3284" w:rsidP="002D7DEE">
            <w:pPr>
              <w:jc w:val="center"/>
            </w:pPr>
            <w:r>
              <w:t>A2</w:t>
            </w:r>
          </w:p>
        </w:tc>
        <w:tc>
          <w:tcPr>
            <w:tcW w:w="2268" w:type="dxa"/>
          </w:tcPr>
          <w:p w14:paraId="0AEE878B" w14:textId="77777777" w:rsidR="009A3284" w:rsidRDefault="009A3284" w:rsidP="002D7DEE">
            <w:pPr>
              <w:jc w:val="center"/>
            </w:pPr>
            <w:r>
              <w:t>20m</w:t>
            </w:r>
          </w:p>
        </w:tc>
      </w:tr>
      <w:tr w:rsidR="009A3284" w14:paraId="670EC738" w14:textId="77777777" w:rsidTr="00D343CC">
        <w:trPr>
          <w:jc w:val="center"/>
        </w:trPr>
        <w:tc>
          <w:tcPr>
            <w:tcW w:w="3556" w:type="dxa"/>
          </w:tcPr>
          <w:p w14:paraId="59853ECF" w14:textId="77777777" w:rsidR="009A3284" w:rsidRDefault="009A3284" w:rsidP="002D7DEE">
            <w:pPr>
              <w:jc w:val="center"/>
            </w:pPr>
            <w:r>
              <w:t>B</w:t>
            </w:r>
          </w:p>
        </w:tc>
        <w:tc>
          <w:tcPr>
            <w:tcW w:w="2268" w:type="dxa"/>
          </w:tcPr>
          <w:p w14:paraId="67C76230" w14:textId="77777777" w:rsidR="009A3284" w:rsidRDefault="009A3284" w:rsidP="002D7DEE">
            <w:pPr>
              <w:jc w:val="center"/>
            </w:pPr>
            <w:r>
              <w:t>50m</w:t>
            </w:r>
          </w:p>
        </w:tc>
      </w:tr>
      <w:tr w:rsidR="009A3284" w14:paraId="2E24D9D7" w14:textId="77777777" w:rsidTr="00D343CC">
        <w:trPr>
          <w:jc w:val="center"/>
        </w:trPr>
        <w:tc>
          <w:tcPr>
            <w:tcW w:w="3556" w:type="dxa"/>
          </w:tcPr>
          <w:p w14:paraId="3CFD8BE1" w14:textId="77777777" w:rsidR="009A3284" w:rsidRDefault="009A3284" w:rsidP="002D7DEE">
            <w:pPr>
              <w:jc w:val="center"/>
            </w:pPr>
            <w:r>
              <w:t>C</w:t>
            </w:r>
          </w:p>
        </w:tc>
        <w:tc>
          <w:tcPr>
            <w:tcW w:w="2268" w:type="dxa"/>
          </w:tcPr>
          <w:p w14:paraId="65EC1D17" w14:textId="77777777" w:rsidR="009A3284" w:rsidRDefault="009A3284" w:rsidP="002D7DEE">
            <w:pPr>
              <w:jc w:val="center"/>
            </w:pPr>
            <w:r>
              <w:t>500m</w:t>
            </w:r>
          </w:p>
        </w:tc>
      </w:tr>
      <w:tr w:rsidR="009A3284" w14:paraId="6025E226" w14:textId="77777777" w:rsidTr="00D343CC">
        <w:trPr>
          <w:jc w:val="center"/>
        </w:trPr>
        <w:tc>
          <w:tcPr>
            <w:tcW w:w="3556" w:type="dxa"/>
          </w:tcPr>
          <w:p w14:paraId="56C5E8D1" w14:textId="77777777" w:rsidR="009A3284" w:rsidRDefault="009A3284" w:rsidP="002D7DEE">
            <w:pPr>
              <w:jc w:val="center"/>
            </w:pPr>
            <w:r>
              <w:t>D</w:t>
            </w:r>
          </w:p>
        </w:tc>
        <w:tc>
          <w:tcPr>
            <w:tcW w:w="2268" w:type="dxa"/>
          </w:tcPr>
          <w:p w14:paraId="0181805B" w14:textId="77777777" w:rsidR="009A3284" w:rsidRDefault="009A3284" w:rsidP="002D7DEE">
            <w:pPr>
              <w:jc w:val="center"/>
            </w:pPr>
            <w:r w:rsidRPr="000C41C9">
              <w:t>500m</w:t>
            </w:r>
          </w:p>
        </w:tc>
      </w:tr>
      <w:tr w:rsidR="009A3284" w14:paraId="065CCFEC" w14:textId="77777777" w:rsidTr="00D343CC">
        <w:trPr>
          <w:jc w:val="center"/>
        </w:trPr>
        <w:tc>
          <w:tcPr>
            <w:tcW w:w="3556" w:type="dxa"/>
          </w:tcPr>
          <w:p w14:paraId="2861A366" w14:textId="77777777" w:rsidR="009A3284" w:rsidRDefault="009A3284" w:rsidP="002D7DEE">
            <w:pPr>
              <w:jc w:val="center"/>
            </w:pPr>
            <w:r>
              <w:t>U</w:t>
            </w:r>
          </w:p>
        </w:tc>
        <w:tc>
          <w:tcPr>
            <w:tcW w:w="2268" w:type="dxa"/>
          </w:tcPr>
          <w:p w14:paraId="44C64BF5" w14:textId="77777777" w:rsidR="009A3284" w:rsidRDefault="009A3284">
            <w:pPr>
              <w:keepNext/>
              <w:jc w:val="center"/>
              <w:pPrChange w:id="1160" w:author="Jonathan Pritchard" w:date="2025-03-07T16:40:00Z" w16du:dateUtc="2025-03-07T16:40:00Z">
                <w:pPr>
                  <w:jc w:val="center"/>
                </w:pPr>
              </w:pPrChange>
            </w:pPr>
            <w:r w:rsidRPr="000C41C9">
              <w:t>500m</w:t>
            </w:r>
          </w:p>
        </w:tc>
      </w:tr>
    </w:tbl>
    <w:p w14:paraId="31A14303" w14:textId="5828768E" w:rsidR="009A3284" w:rsidRDefault="00C56536">
      <w:pPr>
        <w:pStyle w:val="Caption"/>
        <w:jc w:val="center"/>
        <w:pPrChange w:id="1161" w:author="Jonathan Pritchard" w:date="2025-03-07T16:40:00Z" w16du:dateUtc="2025-03-07T16:40:00Z">
          <w:pPr>
            <w:spacing w:after="0" w:line="240" w:lineRule="auto"/>
            <w:jc w:val="both"/>
          </w:pPr>
        </w:pPrChange>
      </w:pPr>
      <w:ins w:id="1162" w:author="Jonathan Pritchard" w:date="2025-03-07T16:40:00Z" w16du:dateUtc="2025-03-07T16:40:00Z">
        <w:r>
          <w:t xml:space="preserve">Table </w:t>
        </w:r>
        <w:r>
          <w:fldChar w:fldCharType="begin"/>
        </w:r>
        <w:r>
          <w:instrText xml:space="preserve"> SEQ Table \* ARABIC </w:instrText>
        </w:r>
      </w:ins>
      <w:r>
        <w:fldChar w:fldCharType="separate"/>
      </w:r>
      <w:ins w:id="1163" w:author="Jonathan Pritchard" w:date="2025-03-07T16:40:00Z" w16du:dateUtc="2025-03-07T16:40:00Z">
        <w:r>
          <w:rPr>
            <w:noProof/>
          </w:rPr>
          <w:t>3</w:t>
        </w:r>
        <w:r>
          <w:fldChar w:fldCharType="end"/>
        </w:r>
        <w:r>
          <w:t>: categoryOfZoneOfConfidence and Accuracy values.</w:t>
        </w:r>
      </w:ins>
    </w:p>
    <w:p w14:paraId="12949F5D" w14:textId="1F37132B" w:rsidR="009A3284" w:rsidRPr="00155ADB" w:rsidRDefault="00265357">
      <w:pPr>
        <w:pStyle w:val="Heading3"/>
        <w:numPr>
          <w:ilvl w:val="3"/>
          <w:numId w:val="188"/>
        </w:numPr>
        <w:pPrChange w:id="1164" w:author="Jonathan Pritchard" w:date="2025-03-07T16:31:00Z" w16du:dateUtc="2025-03-07T16:31:00Z">
          <w:pPr>
            <w:spacing w:after="0" w:line="240" w:lineRule="auto"/>
            <w:jc w:val="both"/>
          </w:pPr>
        </w:pPrChange>
      </w:pPr>
      <w:ins w:id="1165" w:author="jon pritchard" w:date="2025-03-28T15:10:00Z" w16du:dateUtc="2025-03-28T14:10:00Z">
        <w:r>
          <w:rPr>
            <w:rFonts w:eastAsia="Calibri"/>
            <w:snapToGrid w:val="0"/>
            <w:highlight w:val="yellow"/>
            <w:lang w:eastAsia="fr-FR"/>
          </w:rPr>
          <w:t xml:space="preserve"> </w:t>
        </w:r>
      </w:ins>
      <w:del w:id="1166" w:author="Jonathan Pritchard" w:date="2025-03-07T16:31:00Z" w16du:dateUtc="2025-03-07T16:31:00Z">
        <w:r w:rsidR="009A3284" w:rsidRPr="00FB64A7" w:rsidDel="00FB64A7">
          <w:rPr>
            <w:rFonts w:eastAsia="Calibri"/>
            <w:snapToGrid w:val="0"/>
            <w:highlight w:val="yellow"/>
            <w:lang w:eastAsia="fr-FR"/>
            <w:rPrChange w:id="1167" w:author="Jonathan Pritchard" w:date="2025-03-07T16:30:00Z" w16du:dateUtc="2025-03-07T16:30:00Z">
              <w:rPr>
                <w:rFonts w:eastAsia="Calibri"/>
                <w:b/>
                <w:snapToGrid w:val="0"/>
                <w:lang w:eastAsia="fr-FR"/>
              </w:rPr>
            </w:rPrChange>
          </w:rPr>
          <w:delText>10.5.13.2</w:delText>
        </w:r>
        <w:r w:rsidR="009A3284" w:rsidDel="00FB64A7">
          <w:rPr>
            <w:rFonts w:eastAsia="Calibri"/>
            <w:snapToGrid w:val="0"/>
            <w:lang w:eastAsia="fr-FR"/>
          </w:rPr>
          <w:delText xml:space="preserve"> </w:delText>
        </w:r>
      </w:del>
      <w:bookmarkStart w:id="1168" w:name="_Toc194067141"/>
      <w:r w:rsidR="009A3284" w:rsidRPr="00155ADB">
        <w:t>Check are</w:t>
      </w:r>
      <w:r w:rsidR="009A3284">
        <w:t>a</w:t>
      </w:r>
      <w:r w:rsidR="009A3284" w:rsidRPr="00155ADB">
        <w:t xml:space="preserve"> extension</w:t>
      </w:r>
      <w:r w:rsidR="009A3284">
        <w:t xml:space="preserve"> value </w:t>
      </w:r>
      <w:r w:rsidR="009A3284" w:rsidRPr="00155ADB">
        <w:t xml:space="preserve"> – S-102 depth substitution</w:t>
      </w:r>
      <w:bookmarkEnd w:id="1168"/>
    </w:p>
    <w:p w14:paraId="6AB25B05" w14:textId="65D219CE" w:rsidR="009A3284" w:rsidRDefault="009A3284" w:rsidP="009A3284">
      <w:pPr>
        <w:spacing w:after="0" w:line="240" w:lineRule="auto"/>
      </w:pPr>
      <w:r>
        <w:t xml:space="preserve">When the depth information in the S-101 is substituted by S-102  the </w:t>
      </w:r>
      <w:r w:rsidRPr="00155ADB">
        <w:rPr>
          <w:i/>
          <w:iCs/>
        </w:rPr>
        <w:t>zoneOfConfidence.horizontalPositionUncertainty.</w:t>
      </w:r>
      <w:r w:rsidRPr="00C56536">
        <w:rPr>
          <w:rPrChange w:id="1169" w:author="Jonathan Pritchard" w:date="2025-03-07T16:40:00Z" w16du:dateUtc="2025-03-07T16:40:00Z">
            <w:rPr>
              <w:i/>
              <w:iCs/>
            </w:rPr>
          </w:rPrChange>
        </w:rPr>
        <w:t>uncertaintyFixed</w:t>
      </w:r>
      <w:r w:rsidRPr="00155ADB">
        <w:rPr>
          <w:i/>
          <w:iCs/>
        </w:rPr>
        <w:t xml:space="preserve">  </w:t>
      </w:r>
      <w:ins w:id="1170" w:author="Jonathan Pritchard" w:date="2025-03-07T16:40:00Z" w16du:dateUtc="2025-03-07T16:40:00Z">
        <w:r w:rsidR="00C56536">
          <w:t>in</w:t>
        </w:r>
      </w:ins>
      <w:del w:id="1171" w:author="Jonathan Pritchard" w:date="2025-03-07T16:40:00Z" w16du:dateUtc="2025-03-07T16:40:00Z">
        <w:r w:rsidRPr="00155ADB" w:rsidDel="00C56536">
          <w:rPr>
            <w:i/>
            <w:iCs/>
          </w:rPr>
          <w:delText>in</w:delText>
        </w:r>
      </w:del>
      <w:r>
        <w:t xml:space="preserve"> the </w:t>
      </w:r>
      <w:r w:rsidRPr="00184ABE">
        <w:t>QualityOfBathymetryCoverage</w:t>
      </w:r>
      <w:r>
        <w:t xml:space="preserve"> feature attribute table (S-100 Part 10c, 9.6.2)  </w:t>
      </w:r>
      <w:commentRangeStart w:id="1172"/>
      <w:r>
        <w:t>from the S-102 must be used instead  of the S-101 feature information as defined in the last clause if it is set.</w:t>
      </w:r>
      <w:commentRangeEnd w:id="1172"/>
      <w:r w:rsidR="00DE39F1">
        <w:rPr>
          <w:rStyle w:val="CommentReference"/>
        </w:rPr>
        <w:commentReference w:id="1172"/>
      </w:r>
      <w:r>
        <w:t xml:space="preserve"> If this value is not available  then the S-101 value defined in the previous clause must be used instead.</w:t>
      </w:r>
    </w:p>
    <w:p w14:paraId="575ABD69" w14:textId="77777777" w:rsidR="009A3284" w:rsidRDefault="009A3284" w:rsidP="009A3284">
      <w:pPr>
        <w:spacing w:after="0" w:line="240" w:lineRule="auto"/>
      </w:pPr>
    </w:p>
    <w:p w14:paraId="4F2142E1" w14:textId="61A6870A" w:rsidR="009A3284" w:rsidRPr="00155ADB" w:rsidRDefault="009A3284">
      <w:pPr>
        <w:pStyle w:val="Heading3"/>
        <w:numPr>
          <w:ilvl w:val="3"/>
          <w:numId w:val="188"/>
        </w:numPr>
        <w:rPr>
          <w:lang w:val="en-US"/>
        </w:rPr>
        <w:pPrChange w:id="1173" w:author="Jonathan Pritchard" w:date="2025-03-07T16:32:00Z" w16du:dateUtc="2025-03-07T16:32:00Z">
          <w:pPr>
            <w:spacing w:after="0" w:line="240" w:lineRule="auto"/>
          </w:pPr>
        </w:pPrChange>
      </w:pPr>
      <w:del w:id="1174" w:author="Jonathan Pritchard" w:date="2025-03-07T16:32:00Z" w16du:dateUtc="2025-03-07T16:32:00Z">
        <w:r w:rsidRPr="00FB64A7" w:rsidDel="00FB64A7">
          <w:rPr>
            <w:rFonts w:eastAsia="Calibri"/>
            <w:snapToGrid w:val="0"/>
            <w:highlight w:val="yellow"/>
            <w:lang w:eastAsia="fr-FR"/>
            <w:rPrChange w:id="1175" w:author="Jonathan Pritchard" w:date="2025-03-07T16:30:00Z" w16du:dateUtc="2025-03-07T16:30:00Z">
              <w:rPr>
                <w:rFonts w:eastAsia="Calibri"/>
                <w:b/>
                <w:snapToGrid w:val="0"/>
                <w:lang w:eastAsia="fr-FR"/>
              </w:rPr>
            </w:rPrChange>
          </w:rPr>
          <w:delText>10.5.13.3</w:delText>
        </w:r>
        <w:r w:rsidDel="00FB64A7">
          <w:rPr>
            <w:rFonts w:eastAsia="Calibri"/>
            <w:snapToGrid w:val="0"/>
            <w:lang w:eastAsia="fr-FR"/>
          </w:rPr>
          <w:delText xml:space="preserve"> </w:delText>
        </w:r>
      </w:del>
      <w:bookmarkStart w:id="1176" w:name="_Toc194067142"/>
      <w:r w:rsidRPr="00155ADB">
        <w:t xml:space="preserve">Check area extension value – S-102 </w:t>
      </w:r>
      <w:r>
        <w:t xml:space="preserve">depth substitution </w:t>
      </w:r>
      <w:r w:rsidRPr="00155ADB">
        <w:t>and S-104</w:t>
      </w:r>
      <w:r>
        <w:t xml:space="preserve"> adjustment</w:t>
      </w:r>
      <w:bookmarkEnd w:id="1176"/>
    </w:p>
    <w:p w14:paraId="4A0F947E" w14:textId="43CA6584" w:rsidR="009A3284" w:rsidRPr="00202C16" w:rsidRDefault="009A3284" w:rsidP="00760179">
      <w:pPr>
        <w:spacing w:after="0" w:line="240" w:lineRule="auto"/>
      </w:pPr>
      <w:r>
        <w:t xml:space="preserve">When the depth values in the S-101 are substituted for S-102 and also adjusted by the S-104 values (as documented in </w:t>
      </w:r>
      <w:del w:id="1177" w:author="jon pritchard" w:date="2025-03-28T15:11:00Z" w16du:dateUtc="2025-03-28T14:11:00Z">
        <w:r w:rsidRPr="00265357" w:rsidDel="00265357">
          <w:delText>[</w:delText>
        </w:r>
        <w:r w:rsidRPr="00265357" w:rsidDel="00265357">
          <w:rPr>
            <w:rPrChange w:id="1178" w:author="jon pritchard" w:date="2025-03-28T15:11:00Z" w16du:dateUtc="2025-03-28T14:11:00Z">
              <w:rPr>
                <w:b/>
                <w:bCs/>
              </w:rPr>
            </w:rPrChange>
          </w:rPr>
          <w:delText>WLA Annex</w:delText>
        </w:r>
      </w:del>
      <w:ins w:id="1179" w:author="jon pritchard" w:date="2025-03-28T15:11:00Z" w16du:dateUtc="2025-03-28T14:11:00Z">
        <w:r w:rsidR="00265357" w:rsidRPr="00265357">
          <w:rPr>
            <w:rPrChange w:id="1180" w:author="jon pritchard" w:date="2025-03-28T15:11:00Z" w16du:dateUtc="2025-03-28T14:11:00Z">
              <w:rPr>
                <w:b/>
                <w:bCs/>
              </w:rPr>
            </w:rPrChange>
          </w:rPr>
          <w:t>Appendix</w:t>
        </w:r>
        <w:r w:rsidR="00265357" w:rsidRPr="00265357">
          <w:rPr>
            <w:b/>
            <w:bCs/>
          </w:rPr>
          <w:t xml:space="preserve"> </w:t>
        </w:r>
        <w:r w:rsidR="00265357" w:rsidRPr="00265357">
          <w:rPr>
            <w:rPrChange w:id="1181" w:author="jon pritchard" w:date="2025-03-28T15:11:00Z" w16du:dateUtc="2025-03-28T14:11:00Z">
              <w:rPr>
                <w:b/>
                <w:bCs/>
              </w:rPr>
            </w:rPrChange>
          </w:rPr>
          <w:t>D</w:t>
        </w:r>
      </w:ins>
      <w:del w:id="1182" w:author="jon pritchard" w:date="2025-03-28T15:11:00Z" w16du:dateUtc="2025-03-28T14:11:00Z">
        <w:r w:rsidDel="00265357">
          <w:delText>]</w:delText>
        </w:r>
      </w:del>
      <w:r>
        <w:t xml:space="preserve">) then the total value for the extension of the check area, as defined in the previous clause must then be further adjusted by adding the uncertainty value in the S-104 feature attribute table </w:t>
      </w:r>
      <w:r w:rsidRPr="00202C16">
        <w:rPr>
          <w:i/>
          <w:iCs/>
        </w:rPr>
        <w:t>zoneOfConfidence.horizontalPositionUncertainty.uncertaintyFixed</w:t>
      </w:r>
      <w:r w:rsidRPr="00202C16">
        <w:rPr>
          <w:b/>
          <w:bCs/>
        </w:rPr>
        <w:t> </w:t>
      </w:r>
      <w:r>
        <w:t>if defined.</w:t>
      </w:r>
    </w:p>
    <w:p w14:paraId="52C08F0C" w14:textId="77777777" w:rsidR="009A3284" w:rsidRDefault="009A3284" w:rsidP="00760179">
      <w:pPr>
        <w:spacing w:after="0" w:line="240" w:lineRule="auto"/>
      </w:pPr>
    </w:p>
    <w:p w14:paraId="403CA111" w14:textId="77777777" w:rsidR="009A3284" w:rsidRDefault="009A3284" w:rsidP="00760179">
      <w:pPr>
        <w:spacing w:after="0" w:line="240" w:lineRule="auto"/>
      </w:pPr>
      <w:commentRangeStart w:id="1183"/>
      <w:r>
        <w:t xml:space="preserve">For example, when the ECDIS is using S-101 only, if the value of “closer than user specified distance is 100 m and if the value of </w:t>
      </w:r>
      <w:r w:rsidRPr="00A51B43">
        <w:rPr>
          <w:i/>
          <w:iCs/>
        </w:rPr>
        <w:t>categoryOfZoneOfConfidence</w:t>
      </w:r>
      <w:r>
        <w:rPr>
          <w:b/>
          <w:bCs/>
          <w:i/>
          <w:iCs/>
        </w:rPr>
        <w:t xml:space="preserve"> </w:t>
      </w:r>
      <w:r>
        <w:t>is A2 (a value of 20 m from the table of defaults) then the check is extended in the horizontal direction up to 120 m.</w:t>
      </w:r>
      <w:commentRangeEnd w:id="1183"/>
      <w:r w:rsidR="0079459A">
        <w:rPr>
          <w:rStyle w:val="CommentReference"/>
        </w:rPr>
        <w:commentReference w:id="1183"/>
      </w:r>
    </w:p>
    <w:p w14:paraId="70FBDD9E" w14:textId="77777777" w:rsidR="009A3284" w:rsidRDefault="009A3284" w:rsidP="009A3284">
      <w:pPr>
        <w:tabs>
          <w:tab w:val="left" w:pos="7629"/>
        </w:tabs>
        <w:spacing w:after="0" w:line="240" w:lineRule="auto"/>
      </w:pPr>
      <w:r>
        <w:tab/>
      </w:r>
    </w:p>
    <w:p w14:paraId="0971EB71" w14:textId="77777777" w:rsidR="009A3284" w:rsidRDefault="009A3284" w:rsidP="009A3284">
      <w:pPr>
        <w:spacing w:after="0" w:line="240" w:lineRule="auto"/>
      </w:pPr>
      <w:r>
        <w:rPr>
          <w:noProof/>
        </w:rPr>
        <w:lastRenderedPageBreak/>
        <w:drawing>
          <wp:inline distT="0" distB="0" distL="0" distR="0" wp14:anchorId="23D635B3" wp14:editId="6BD6D3B7">
            <wp:extent cx="5731510" cy="1961515"/>
            <wp:effectExtent l="0" t="0" r="2540" b="635"/>
            <wp:docPr id="1258626047" name="Picture 3"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26047" name="Picture 3" descr="A close-up of a map&#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961515"/>
                    </a:xfrm>
                    <a:prstGeom prst="rect">
                      <a:avLst/>
                    </a:prstGeom>
                    <a:noFill/>
                    <a:ln>
                      <a:noFill/>
                    </a:ln>
                  </pic:spPr>
                </pic:pic>
              </a:graphicData>
            </a:graphic>
          </wp:inline>
        </w:drawing>
      </w:r>
    </w:p>
    <w:p w14:paraId="7261F709" w14:textId="77777777" w:rsidR="009A3284" w:rsidRDefault="009A3284" w:rsidP="009A3284">
      <w:pPr>
        <w:spacing w:after="0" w:line="240" w:lineRule="auto"/>
      </w:pPr>
    </w:p>
    <w:p w14:paraId="334EFBD2" w14:textId="77777777" w:rsidR="009A3284" w:rsidRPr="005548BD" w:rsidRDefault="009A3284" w:rsidP="009A3284">
      <w:pPr>
        <w:pBdr>
          <w:top w:val="single" w:sz="6" w:space="0" w:color="FFFFFF"/>
          <w:left w:val="single" w:sz="6" w:space="0" w:color="FFFFFF"/>
          <w:bottom w:val="single" w:sz="6" w:space="0" w:color="FFFFFF"/>
          <w:right w:val="single" w:sz="6" w:space="0" w:color="FFFFFF"/>
        </w:pBdr>
        <w:tabs>
          <w:tab w:val="left" w:pos="-360"/>
          <w:tab w:val="left" w:pos="360"/>
          <w:tab w:val="left" w:pos="72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spacing w:after="0" w:line="240" w:lineRule="auto"/>
        <w:jc w:val="center"/>
        <w:rPr>
          <w:rFonts w:eastAsia="Calibri" w:cs="Arial"/>
          <w:b/>
          <w:bCs/>
          <w:lang w:eastAsia="fr-FR"/>
        </w:rPr>
      </w:pPr>
      <w:r w:rsidRPr="005548BD">
        <w:rPr>
          <w:rFonts w:eastAsia="Calibri" w:cs="Arial"/>
          <w:b/>
          <w:bCs/>
          <w:lang w:eastAsia="fr-FR"/>
        </w:rPr>
        <w:t xml:space="preserve">Fig </w:t>
      </w:r>
      <w:r>
        <w:rPr>
          <w:rFonts w:eastAsia="Calibri" w:cs="Arial"/>
          <w:b/>
          <w:bCs/>
          <w:lang w:eastAsia="fr-FR"/>
        </w:rPr>
        <w:t>9</w:t>
      </w:r>
      <w:r w:rsidRPr="005548BD">
        <w:rPr>
          <w:rFonts w:eastAsia="Calibri" w:cs="Arial"/>
          <w:b/>
          <w:bCs/>
          <w:lang w:eastAsia="fr-FR"/>
        </w:rPr>
        <w:t xml:space="preserve">. Example Danger Highlight </w:t>
      </w:r>
      <w:r>
        <w:rPr>
          <w:rFonts w:eastAsia="Calibri" w:cs="Arial"/>
          <w:b/>
          <w:bCs/>
          <w:lang w:eastAsia="fr-FR"/>
        </w:rPr>
        <w:t xml:space="preserve">extended by underlaying value of </w:t>
      </w:r>
      <w:r w:rsidRPr="00155ADB">
        <w:rPr>
          <w:b/>
          <w:bCs/>
          <w:i/>
          <w:iCs/>
        </w:rPr>
        <w:t>categoryOfZoneOfConfidence</w:t>
      </w:r>
      <w:r>
        <w:rPr>
          <w:rFonts w:eastAsia="Calibri" w:cs="Arial"/>
          <w:b/>
          <w:bCs/>
          <w:lang w:eastAsia="fr-FR"/>
        </w:rPr>
        <w:t>, left is without extension and right is with extension</w:t>
      </w:r>
    </w:p>
    <w:p w14:paraId="781F8253" w14:textId="77777777" w:rsidR="009A3284" w:rsidRDefault="009A3284" w:rsidP="009A3284">
      <w:pPr>
        <w:spacing w:after="0" w:line="240" w:lineRule="auto"/>
      </w:pPr>
    </w:p>
    <w:p w14:paraId="6BD79E97" w14:textId="77777777" w:rsidR="009A3284" w:rsidRDefault="009A3284" w:rsidP="009A3284">
      <w:pPr>
        <w:spacing w:after="0" w:line="240" w:lineRule="auto"/>
      </w:pPr>
      <w:r>
        <w:t xml:space="preserve">For the S-101 case, when multiple QualityOfBathymetricData features with different  </w:t>
      </w:r>
      <w:r w:rsidRPr="0097518F">
        <w:rPr>
          <w:i/>
          <w:iCs/>
        </w:rPr>
        <w:t>categoryOfZoneOfConfidence</w:t>
      </w:r>
      <w:r>
        <w:t xml:space="preserve">  values underlay the check area, then the value of extension changes at the point where the original non-extended check area crosses the boundary of the QualityOfBathymetricData areas with different </w:t>
      </w:r>
      <w:r w:rsidRPr="0097518F">
        <w:rPr>
          <w:i/>
          <w:iCs/>
        </w:rPr>
        <w:t>categoryOfZoneOfConfidence</w:t>
      </w:r>
      <w:r>
        <w:t xml:space="preserve"> values, see the example below:</w:t>
      </w:r>
    </w:p>
    <w:p w14:paraId="49EBEB2F" w14:textId="77777777" w:rsidR="009A3284" w:rsidRDefault="009A3284" w:rsidP="009A3284">
      <w:pPr>
        <w:spacing w:after="0" w:line="240" w:lineRule="auto"/>
      </w:pPr>
    </w:p>
    <w:p w14:paraId="7AAA4C4D" w14:textId="77777777" w:rsidR="009A3284" w:rsidRDefault="009A3284" w:rsidP="009A3284">
      <w:pPr>
        <w:spacing w:after="0" w:line="240" w:lineRule="auto"/>
      </w:pPr>
      <w:r>
        <w:rPr>
          <w:noProof/>
        </w:rPr>
        <w:drawing>
          <wp:inline distT="0" distB="0" distL="0" distR="0" wp14:anchorId="2B84FC75" wp14:editId="27D5DA6A">
            <wp:extent cx="5724525" cy="3133725"/>
            <wp:effectExtent l="0" t="0" r="9525" b="9525"/>
            <wp:docPr id="1544528503" name="Picture 4" descr="A diagram of a catz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28503" name="Picture 4" descr="A diagram of a catzode&#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723E2B31" w14:textId="77777777" w:rsidR="009A3284" w:rsidRDefault="009A3284" w:rsidP="009A3284">
      <w:pPr>
        <w:spacing w:after="0" w:line="240" w:lineRule="auto"/>
      </w:pPr>
    </w:p>
    <w:p w14:paraId="560BF581" w14:textId="77777777" w:rsidR="009A3284" w:rsidRPr="00155ADB" w:rsidRDefault="009A3284" w:rsidP="009A3284">
      <w:pPr>
        <w:pBdr>
          <w:top w:val="single" w:sz="6" w:space="0" w:color="FFFFFF"/>
          <w:left w:val="single" w:sz="6" w:space="0" w:color="FFFFFF"/>
          <w:bottom w:val="single" w:sz="6" w:space="0" w:color="FFFFFF"/>
          <w:right w:val="single" w:sz="6" w:space="0" w:color="FFFFFF"/>
        </w:pBdr>
        <w:tabs>
          <w:tab w:val="left" w:pos="-360"/>
          <w:tab w:val="left" w:pos="360"/>
          <w:tab w:val="left" w:pos="72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spacing w:after="0" w:line="240" w:lineRule="auto"/>
        <w:jc w:val="center"/>
        <w:rPr>
          <w:rFonts w:eastAsia="Calibri" w:cs="Arial"/>
          <w:b/>
          <w:bCs/>
          <w:lang w:eastAsia="fr-FR"/>
        </w:rPr>
      </w:pPr>
      <w:r w:rsidRPr="00155ADB">
        <w:rPr>
          <w:rFonts w:eastAsia="Calibri" w:cs="Arial"/>
          <w:b/>
          <w:bCs/>
          <w:lang w:eastAsia="fr-FR"/>
        </w:rPr>
        <w:t xml:space="preserve">Fig 10. Example Extension of check-area by multiple underlaying </w:t>
      </w:r>
      <w:r w:rsidRPr="00155ADB">
        <w:rPr>
          <w:b/>
          <w:bCs/>
        </w:rPr>
        <w:t xml:space="preserve">QualityOfBathymetricData </w:t>
      </w:r>
      <w:r w:rsidRPr="00155ADB">
        <w:rPr>
          <w:rFonts w:eastAsia="Calibri" w:cs="Arial"/>
          <w:b/>
          <w:bCs/>
          <w:lang w:eastAsia="fr-FR"/>
        </w:rPr>
        <w:t xml:space="preserve">areas with different values of </w:t>
      </w:r>
      <w:r w:rsidRPr="00155ADB">
        <w:rPr>
          <w:b/>
          <w:bCs/>
          <w:i/>
          <w:iCs/>
        </w:rPr>
        <w:t>categoryOfZoneOfConfidence</w:t>
      </w:r>
      <w:r w:rsidRPr="00155ADB">
        <w:rPr>
          <w:b/>
          <w:bCs/>
        </w:rPr>
        <w:t xml:space="preserve"> </w:t>
      </w:r>
    </w:p>
    <w:p w14:paraId="12B3F1A4" w14:textId="77777777" w:rsidR="00AB2742" w:rsidRPr="00B77A92" w:rsidRDefault="00AB2742" w:rsidP="00450770"/>
    <w:p w14:paraId="638D6DCB" w14:textId="4290E745" w:rsidR="00927EBE" w:rsidRPr="00B77A92" w:rsidRDefault="00927EBE" w:rsidP="00EC44E4">
      <w:pPr>
        <w:pStyle w:val="Heading3"/>
      </w:pPr>
      <w:bookmarkStart w:id="1184" w:name="_Ref88060090"/>
      <w:commentRangeStart w:id="1185"/>
      <w:del w:id="1186" w:author="jon pritchard" w:date="2025-03-28T15:02:00Z" w16du:dateUtc="2025-03-28T14:02:00Z">
        <w:r w:rsidRPr="00B77A92" w:rsidDel="00C5483B">
          <w:delText>User Selected</w:delText>
        </w:r>
      </w:del>
      <w:bookmarkStart w:id="1187" w:name="_Toc194067143"/>
      <w:ins w:id="1188" w:author="jon pritchard" w:date="2025-03-28T15:02:00Z" w16du:dateUtc="2025-03-28T14:02:00Z">
        <w:r w:rsidR="00C5483B">
          <w:t>Enhanced</w:t>
        </w:r>
      </w:ins>
      <w:r w:rsidRPr="00B77A92">
        <w:t xml:space="preserve"> Safety Contour</w:t>
      </w:r>
      <w:bookmarkEnd w:id="1184"/>
      <w:commentRangeEnd w:id="1185"/>
      <w:r w:rsidR="008A760C">
        <w:rPr>
          <w:rStyle w:val="CommentReference"/>
          <w:b w:val="0"/>
          <w:bCs w:val="0"/>
        </w:rPr>
        <w:commentReference w:id="1185"/>
      </w:r>
      <w:r w:rsidR="007D1C60" w:rsidRPr="00B77A92">
        <w:t xml:space="preserve"> and Water Level Adjustment.</w:t>
      </w:r>
      <w:bookmarkEnd w:id="1187"/>
    </w:p>
    <w:p w14:paraId="16BA64E1" w14:textId="2B263947" w:rsidR="00DE0E6F" w:rsidRPr="00B77A92" w:rsidRDefault="00C56536" w:rsidP="009C3086">
      <w:pPr>
        <w:spacing w:after="120" w:line="240" w:lineRule="auto"/>
        <w:jc w:val="both"/>
      </w:pPr>
      <w:ins w:id="1189" w:author="Jonathan Pritchard" w:date="2025-03-07T16:41:00Z" w16du:dateUtc="2025-03-07T16:41:00Z">
        <w:r>
          <w:t>The term “</w:t>
        </w:r>
      </w:ins>
      <w:del w:id="1190" w:author="jon pritchard" w:date="2025-03-28T15:02:00Z" w16du:dateUtc="2025-03-28T14:02:00Z">
        <w:r w:rsidR="00927EBE" w:rsidRPr="00B77A92" w:rsidDel="00C5483B">
          <w:delText xml:space="preserve">User </w:delText>
        </w:r>
        <w:r w:rsidR="00256259" w:rsidRPr="00B77A92" w:rsidDel="00C5483B">
          <w:delText>selected</w:delText>
        </w:r>
      </w:del>
      <w:ins w:id="1191" w:author="jon pritchard" w:date="2025-03-28T15:02:00Z" w16du:dateUtc="2025-03-28T14:02:00Z">
        <w:r w:rsidR="00C5483B">
          <w:t>Enhanced</w:t>
        </w:r>
      </w:ins>
      <w:r w:rsidR="00927EBE" w:rsidRPr="00B77A92">
        <w:t xml:space="preserve"> </w:t>
      </w:r>
      <w:ins w:id="1192" w:author="jon pritchard" w:date="2025-03-28T15:13:00Z" w16du:dateUtc="2025-03-28T14:13:00Z">
        <w:r w:rsidR="00826214">
          <w:t>S</w:t>
        </w:r>
      </w:ins>
      <w:del w:id="1193" w:author="jon pritchard" w:date="2025-03-28T15:12:00Z" w16du:dateUtc="2025-03-28T14:12:00Z">
        <w:r w:rsidR="00927EBE" w:rsidRPr="00B77A92" w:rsidDel="00826214">
          <w:delText>s</w:delText>
        </w:r>
      </w:del>
      <w:r w:rsidR="00927EBE" w:rsidRPr="00B77A92">
        <w:t xml:space="preserve">afety </w:t>
      </w:r>
      <w:ins w:id="1194" w:author="jon pritchard" w:date="2025-03-28T15:13:00Z" w16du:dateUtc="2025-03-28T14:13:00Z">
        <w:r w:rsidR="00826214">
          <w:t>C</w:t>
        </w:r>
      </w:ins>
      <w:del w:id="1195" w:author="jon pritchard" w:date="2025-03-28T15:13:00Z" w16du:dateUtc="2025-03-28T14:13:00Z">
        <w:r w:rsidR="00927EBE" w:rsidRPr="00B77A92" w:rsidDel="00826214">
          <w:delText>c</w:delText>
        </w:r>
      </w:del>
      <w:r w:rsidR="00927EBE" w:rsidRPr="00B77A92">
        <w:t>ontour</w:t>
      </w:r>
      <w:ins w:id="1196" w:author="Jonathan Pritchard" w:date="2025-03-07T16:41:00Z" w16du:dateUtc="2025-03-07T16:41:00Z">
        <w:r>
          <w:t>”</w:t>
        </w:r>
      </w:ins>
      <w:r w:rsidR="00927EBE" w:rsidRPr="00B77A92">
        <w:t xml:space="preserve"> means </w:t>
      </w:r>
      <w:del w:id="1197" w:author="Jonathan Pritchard" w:date="2025-03-07T16:41:00Z" w16du:dateUtc="2025-03-07T16:41:00Z">
        <w:r w:rsidR="00927EBE" w:rsidRPr="00B77A92" w:rsidDel="00C56536">
          <w:delText>the creation of the</w:delText>
        </w:r>
      </w:del>
      <w:ins w:id="1198" w:author="Jonathan Pritchard" w:date="2025-03-07T16:41:00Z" w16du:dateUtc="2025-03-07T16:41:00Z">
        <w:r>
          <w:t>a</w:t>
        </w:r>
      </w:ins>
      <w:r w:rsidR="00927EBE" w:rsidRPr="00B77A92">
        <w:t xml:space="preserve"> safety contour </w:t>
      </w:r>
      <w:ins w:id="1199" w:author="Jonathan Pritchard" w:date="2025-03-07T16:41:00Z" w16du:dateUtc="2025-03-07T16:41:00Z">
        <w:r>
          <w:t xml:space="preserve">created </w:t>
        </w:r>
      </w:ins>
      <w:r w:rsidR="00927EBE" w:rsidRPr="00B77A92">
        <w:t xml:space="preserve">from bathymetric grid data </w:t>
      </w:r>
      <w:del w:id="1200" w:author="Jonathan Pritchard" w:date="2025-03-07T16:41:00Z" w16du:dateUtc="2025-03-07T16:41:00Z">
        <w:r w:rsidR="00927EBE" w:rsidRPr="00B77A92" w:rsidDel="00C56536">
          <w:delText>based on</w:delText>
        </w:r>
      </w:del>
      <w:ins w:id="1201" w:author="Jonathan Pritchard" w:date="2025-03-07T16:41:00Z" w16du:dateUtc="2025-03-07T16:41:00Z">
        <w:r>
          <w:t>using</w:t>
        </w:r>
      </w:ins>
      <w:r w:rsidR="00927EBE" w:rsidRPr="00B77A92">
        <w:t xml:space="preserve"> </w:t>
      </w:r>
      <w:ins w:id="1202" w:author="jon pritchard" w:date="2025-03-28T15:13:00Z" w16du:dateUtc="2025-03-28T14:13:00Z">
        <w:r w:rsidR="00826214">
          <w:t>the</w:t>
        </w:r>
      </w:ins>
      <w:del w:id="1203" w:author="jon pritchard" w:date="2025-03-28T15:13:00Z" w16du:dateUtc="2025-03-28T14:13:00Z">
        <w:r w:rsidR="00256259" w:rsidRPr="00B77A92" w:rsidDel="00826214">
          <w:delText>a</w:delText>
        </w:r>
      </w:del>
      <w:r w:rsidR="00927EBE" w:rsidRPr="00B77A92">
        <w:t xml:space="preserve"> value set by the user. </w:t>
      </w:r>
      <w:r w:rsidR="007D1C60" w:rsidRPr="00B77A92">
        <w:t>With</w:t>
      </w:r>
      <w:r w:rsidR="00DE0E6F" w:rsidRPr="00B77A92">
        <w:t xml:space="preserve"> ENCs the u</w:t>
      </w:r>
      <w:r w:rsidR="007D1C60" w:rsidRPr="00B77A92">
        <w:t>ser set</w:t>
      </w:r>
      <w:r w:rsidR="00DE0E6F" w:rsidRPr="00B77A92">
        <w:t>s</w:t>
      </w:r>
      <w:r w:rsidR="007D1C60" w:rsidRPr="00B77A92">
        <w:t xml:space="preserve"> </w:t>
      </w:r>
      <w:r w:rsidR="00DE0E6F" w:rsidRPr="00B77A92">
        <w:t>a</w:t>
      </w:r>
      <w:r w:rsidR="007D1C60" w:rsidRPr="00B77A92">
        <w:t xml:space="preserve"> value for the safety contour, but if </w:t>
      </w:r>
      <w:ins w:id="1204" w:author="Jonathan Pritchard" w:date="2025-03-07T16:42:00Z" w16du:dateUtc="2025-03-07T16:42:00Z">
        <w:r>
          <w:t xml:space="preserve">a contour of that value </w:t>
        </w:r>
      </w:ins>
      <w:del w:id="1205" w:author="Jonathan Pritchard" w:date="2025-03-07T16:42:00Z" w16du:dateUtc="2025-03-07T16:42:00Z">
        <w:r w:rsidR="007D1C60" w:rsidRPr="00B77A92" w:rsidDel="00C56536">
          <w:delText xml:space="preserve">the exact fit </w:delText>
        </w:r>
      </w:del>
      <w:r w:rsidR="007D1C60" w:rsidRPr="00B77A92">
        <w:t xml:space="preserve">is not found </w:t>
      </w:r>
      <w:del w:id="1206" w:author="Jonathan Pritchard" w:date="2025-03-07T16:42:00Z" w16du:dateUtc="2025-03-07T16:42:00Z">
        <w:r w:rsidR="007D1C60" w:rsidRPr="00B77A92" w:rsidDel="00C56536">
          <w:delText xml:space="preserve">from the available depth information </w:delText>
        </w:r>
      </w:del>
      <w:r w:rsidR="007D1C60" w:rsidRPr="00B77A92">
        <w:t xml:space="preserve">in </w:t>
      </w:r>
      <w:r w:rsidR="00DE0E6F" w:rsidRPr="00B77A92">
        <w:t>the ENC t</w:t>
      </w:r>
      <w:r w:rsidR="007D1C60" w:rsidRPr="00B77A92">
        <w:t xml:space="preserve">hen the safety contour defaults to the next deepest </w:t>
      </w:r>
      <w:ins w:id="1207" w:author="Jonathan Pritchard" w:date="2025-03-07T16:42:00Z" w16du:dateUtc="2025-03-07T16:42:00Z">
        <w:r>
          <w:t xml:space="preserve">available contour </w:t>
        </w:r>
      </w:ins>
      <w:r w:rsidR="007D1C60" w:rsidRPr="00B77A92">
        <w:t xml:space="preserve">which </w:t>
      </w:r>
      <w:r w:rsidR="00DE0E6F" w:rsidRPr="00B77A92">
        <w:t>can be substantially deeper th</w:t>
      </w:r>
      <w:r w:rsidR="007D1C60" w:rsidRPr="00B77A92">
        <w:t xml:space="preserve">an the </w:t>
      </w:r>
      <w:r w:rsidR="00DE0E6F" w:rsidRPr="00B77A92">
        <w:t>v</w:t>
      </w:r>
      <w:r w:rsidR="007D1C60" w:rsidRPr="00B77A92">
        <w:t xml:space="preserve">alue </w:t>
      </w:r>
      <w:r w:rsidR="00256259" w:rsidRPr="00B77A92">
        <w:t>requested</w:t>
      </w:r>
      <w:r w:rsidR="007D1C60" w:rsidRPr="00B77A92">
        <w:t xml:space="preserve"> by the user.</w:t>
      </w:r>
      <w:r w:rsidR="00DE0E6F" w:rsidRPr="00B77A92">
        <w:t xml:space="preserve"> </w:t>
      </w:r>
    </w:p>
    <w:p w14:paraId="72614166" w14:textId="6183F4BF" w:rsidR="007D1C60" w:rsidRPr="009A3284" w:rsidRDefault="00DE0E6F" w:rsidP="009C3086">
      <w:pPr>
        <w:spacing w:after="120" w:line="240" w:lineRule="auto"/>
        <w:jc w:val="both"/>
      </w:pPr>
      <w:r w:rsidRPr="00B77A92">
        <w:t xml:space="preserve">Bathymetric grid data allows the user the ability to define a value and for the system to delineate areas of safe and unsafe water based on that value. The areas defined can then be used for the definition of safety contour and attendant alerts/indications. When this is done contextual ENC features with depth information are also substituted </w:t>
      </w:r>
      <w:r w:rsidRPr="009A3284">
        <w:t>from the bathymetric grid to present the user a harmonised picture.</w:t>
      </w:r>
    </w:p>
    <w:p w14:paraId="4AED00C6" w14:textId="4E7EBC43" w:rsidR="00DE0E6F" w:rsidRPr="00B77A92" w:rsidRDefault="007D1C60" w:rsidP="009C3086">
      <w:pPr>
        <w:spacing w:after="120" w:line="240" w:lineRule="auto"/>
        <w:jc w:val="both"/>
      </w:pPr>
      <w:r w:rsidRPr="009A3284">
        <w:lastRenderedPageBreak/>
        <w:t xml:space="preserve">The combination of S-101 with </w:t>
      </w:r>
      <w:r w:rsidR="00EA43FD" w:rsidRPr="00B812CA">
        <w:t xml:space="preserve">S-102 and </w:t>
      </w:r>
      <w:r w:rsidRPr="00B812CA">
        <w:t>S-104</w:t>
      </w:r>
      <w:r w:rsidRPr="009A3284">
        <w:t xml:space="preserve"> </w:t>
      </w:r>
      <w:r w:rsidR="00F135E7" w:rsidRPr="009A3284">
        <w:t>together</w:t>
      </w:r>
      <w:r w:rsidRPr="00B77A92">
        <w:t xml:space="preserve"> enable Water Level Adjustment (WLA), allowing the water level data contained in S-104 to complement the </w:t>
      </w:r>
      <w:r w:rsidR="00F135E7" w:rsidRPr="00B77A92">
        <w:t xml:space="preserve">S-102 and </w:t>
      </w:r>
      <w:r w:rsidRPr="00B77A92">
        <w:t xml:space="preserve">S-101 chart data. </w:t>
      </w:r>
      <w:r w:rsidR="00DE0E6F" w:rsidRPr="00B77A92">
        <w:t xml:space="preserve">As with depth information, WLA processes adjust attribute values in the ENC </w:t>
      </w:r>
      <w:r w:rsidR="00F135E7" w:rsidRPr="00B77A92">
        <w:t xml:space="preserve">data </w:t>
      </w:r>
      <w:r w:rsidR="00DE0E6F" w:rsidRPr="00B77A92">
        <w:t xml:space="preserve">to present the user </w:t>
      </w:r>
      <w:r w:rsidR="004256B9" w:rsidRPr="00B77A92">
        <w:t xml:space="preserve">with </w:t>
      </w:r>
      <w:r w:rsidR="00DE0E6F" w:rsidRPr="00B77A92">
        <w:t>a harmonised picture.</w:t>
      </w:r>
    </w:p>
    <w:p w14:paraId="61A0F549" w14:textId="2E208D5D" w:rsidR="00927EBE" w:rsidDel="00826214" w:rsidRDefault="007D1C60" w:rsidP="009C3086">
      <w:pPr>
        <w:spacing w:after="120" w:line="240" w:lineRule="auto"/>
        <w:jc w:val="both"/>
        <w:rPr>
          <w:del w:id="1208" w:author="jon pritchard" w:date="2025-03-28T15:12:00Z" w16du:dateUtc="2025-03-28T14:12:00Z"/>
        </w:rPr>
      </w:pPr>
      <w:r w:rsidRPr="00B77A92">
        <w:t xml:space="preserve">Appendix </w:t>
      </w:r>
      <w:r w:rsidR="00760179">
        <w:t>D</w:t>
      </w:r>
      <w:r w:rsidRPr="00B77A92">
        <w:t xml:space="preserve"> defines the</w:t>
      </w:r>
      <w:r w:rsidR="00DE0E6F" w:rsidRPr="00B77A92">
        <w:t xml:space="preserve"> detailed mechanisms for </w:t>
      </w:r>
      <w:del w:id="1209" w:author="jon pritchard" w:date="2025-03-28T15:03:00Z" w16du:dateUtc="2025-03-28T14:03:00Z">
        <w:r w:rsidR="00DE0E6F" w:rsidRPr="00B77A92" w:rsidDel="00C5483B">
          <w:delText>user selected</w:delText>
        </w:r>
      </w:del>
      <w:ins w:id="1210" w:author="jon pritchard" w:date="2025-03-28T15:03:00Z" w16du:dateUtc="2025-03-28T14:03:00Z">
        <w:r w:rsidR="00C5483B">
          <w:t>Enhanced</w:t>
        </w:r>
      </w:ins>
      <w:r w:rsidR="00DE0E6F" w:rsidRPr="00B77A92">
        <w:t xml:space="preserve"> </w:t>
      </w:r>
      <w:ins w:id="1211" w:author="jon pritchard" w:date="2025-03-28T15:03:00Z" w16du:dateUtc="2025-03-28T14:03:00Z">
        <w:r w:rsidR="00C5483B">
          <w:t>S</w:t>
        </w:r>
      </w:ins>
      <w:del w:id="1212" w:author="jon pritchard" w:date="2025-03-28T15:03:00Z" w16du:dateUtc="2025-03-28T14:03:00Z">
        <w:r w:rsidR="00DE0E6F" w:rsidRPr="00B77A92" w:rsidDel="00C5483B">
          <w:delText>s</w:delText>
        </w:r>
      </w:del>
      <w:r w:rsidR="00DE0E6F" w:rsidRPr="00B77A92">
        <w:t xml:space="preserve">afety </w:t>
      </w:r>
      <w:ins w:id="1213" w:author="jon pritchard" w:date="2025-03-28T15:03:00Z" w16du:dateUtc="2025-03-28T14:03:00Z">
        <w:r w:rsidR="00C5483B">
          <w:t>C</w:t>
        </w:r>
      </w:ins>
      <w:del w:id="1214" w:author="jon pritchard" w:date="2025-03-28T15:03:00Z" w16du:dateUtc="2025-03-28T14:03:00Z">
        <w:r w:rsidR="00DE0E6F" w:rsidRPr="00B77A92" w:rsidDel="00C5483B">
          <w:delText>c</w:delText>
        </w:r>
      </w:del>
      <w:r w:rsidR="00DE0E6F" w:rsidRPr="00B77A92">
        <w:t xml:space="preserve">ontour and </w:t>
      </w:r>
      <w:del w:id="1215" w:author="Jonathan Pritchard" w:date="2025-03-11T16:20:00Z" w16du:dateUtc="2025-03-11T16:20:00Z">
        <w:r w:rsidR="00DE0E6F" w:rsidRPr="00B77A92" w:rsidDel="009D5976">
          <w:delText>water level adjustment</w:delText>
        </w:r>
      </w:del>
      <w:ins w:id="1216" w:author="Jonathan Pritchard" w:date="2025-03-11T16:20:00Z" w16du:dateUtc="2025-03-11T16:20:00Z">
        <w:r w:rsidR="009D5976">
          <w:t>Water Level Adjustment</w:t>
        </w:r>
      </w:ins>
      <w:r w:rsidR="00DE0E6F" w:rsidRPr="00B77A92">
        <w:t>.</w:t>
      </w:r>
      <w:ins w:id="1217" w:author="jon pritchard" w:date="2025-03-28T15:14:00Z" w16du:dateUtc="2025-03-28T14:14:00Z">
        <w:r w:rsidR="00826214">
          <w:t xml:space="preserve"> </w:t>
        </w:r>
      </w:ins>
    </w:p>
    <w:p w14:paraId="12AC62BC" w14:textId="32D8BC80" w:rsidR="00114860" w:rsidRPr="00B77A92" w:rsidDel="00C5483B" w:rsidRDefault="00114860" w:rsidP="009C3086">
      <w:pPr>
        <w:spacing w:after="120" w:line="240" w:lineRule="auto"/>
        <w:jc w:val="both"/>
        <w:rPr>
          <w:del w:id="1218" w:author="jon pritchard" w:date="2025-03-28T15:03:00Z" w16du:dateUtc="2025-03-28T14:03:00Z"/>
        </w:rPr>
      </w:pPr>
      <w:r w:rsidRPr="00760179">
        <w:t xml:space="preserve">The ECDIS must support </w:t>
      </w:r>
      <w:ins w:id="1219" w:author="jon pritchard" w:date="2025-03-28T15:12:00Z" w16du:dateUtc="2025-03-28T14:12:00Z">
        <w:r w:rsidR="00265357">
          <w:t>th</w:t>
        </w:r>
        <w:r w:rsidR="00826214">
          <w:t xml:space="preserve">e </w:t>
        </w:r>
      </w:ins>
      <w:del w:id="1220" w:author="jon pritchard" w:date="2025-03-28T15:03:00Z" w16du:dateUtc="2025-03-28T14:03:00Z">
        <w:r w:rsidRPr="00760179" w:rsidDel="00C5483B">
          <w:delText>User Selected</w:delText>
        </w:r>
      </w:del>
      <w:ins w:id="1221" w:author="jon pritchard" w:date="2025-03-28T15:03:00Z" w16du:dateUtc="2025-03-28T14:03:00Z">
        <w:r w:rsidR="00C5483B">
          <w:t>Enhanced</w:t>
        </w:r>
      </w:ins>
      <w:r w:rsidRPr="00760179">
        <w:t xml:space="preserve"> Safety Contour and Water Level Adjustment features.</w:t>
      </w:r>
      <w:ins w:id="1222" w:author="jon pritchard" w:date="2025-03-28T15:03:00Z" w16du:dateUtc="2025-03-28T14:03:00Z">
        <w:r w:rsidR="00C5483B">
          <w:t xml:space="preserve"> </w:t>
        </w:r>
      </w:ins>
    </w:p>
    <w:p w14:paraId="27DB4762" w14:textId="770E024E" w:rsidR="00853C83" w:rsidRPr="00B77A92" w:rsidRDefault="00853C83" w:rsidP="00C5483B">
      <w:pPr>
        <w:spacing w:after="120" w:line="240" w:lineRule="auto"/>
        <w:jc w:val="both"/>
        <w:pPrChange w:id="1223" w:author="jon pritchard" w:date="2025-03-28T15:03:00Z" w16du:dateUtc="2025-03-28T14:03:00Z">
          <w:pPr>
            <w:pStyle w:val="BlockQuote"/>
            <w:spacing w:after="120" w:line="240" w:lineRule="auto"/>
            <w:jc w:val="both"/>
          </w:pPr>
        </w:pPrChange>
      </w:pPr>
    </w:p>
    <w:p w14:paraId="64B96ED8" w14:textId="3B72FCE7" w:rsidR="00647464" w:rsidRPr="00450770" w:rsidRDefault="00A841E5" w:rsidP="00DB7CFE">
      <w:pPr>
        <w:pStyle w:val="Heading2"/>
        <w:rPr>
          <w:strike/>
        </w:rPr>
      </w:pPr>
      <w:ins w:id="1224" w:author="jon pritchard" w:date="2025-03-28T14:01:00Z" w16du:dateUtc="2025-03-28T13:01:00Z">
        <w:r>
          <w:t xml:space="preserve"> </w:t>
        </w:r>
      </w:ins>
      <w:bookmarkStart w:id="1225" w:name="_Toc194067144"/>
      <w:r w:rsidR="004F141B">
        <w:t>Other</w:t>
      </w:r>
      <w:r w:rsidR="00286BF8" w:rsidRPr="00B77A92">
        <w:t xml:space="preserve"> specified display features</w:t>
      </w:r>
      <w:bookmarkStart w:id="1226" w:name="_Toc175130256"/>
      <w:bookmarkStart w:id="1227" w:name="_Toc175130257"/>
      <w:bookmarkStart w:id="1228" w:name="_Toc175130258"/>
      <w:bookmarkStart w:id="1229" w:name="_Toc175130259"/>
      <w:bookmarkStart w:id="1230" w:name="_Toc175130260"/>
      <w:bookmarkStart w:id="1231" w:name="_Toc175130261"/>
      <w:bookmarkStart w:id="1232" w:name="_Toc175130262"/>
      <w:bookmarkEnd w:id="1225"/>
      <w:bookmarkEnd w:id="1226"/>
      <w:bookmarkEnd w:id="1227"/>
      <w:bookmarkEnd w:id="1228"/>
      <w:bookmarkEnd w:id="1229"/>
      <w:bookmarkEnd w:id="1230"/>
      <w:bookmarkEnd w:id="1231"/>
      <w:bookmarkEnd w:id="1232"/>
      <w:r w:rsidR="001A432B" w:rsidRPr="00450770">
        <w:rPr>
          <w:strike/>
        </w:rPr>
        <w:t xml:space="preserve"> </w:t>
      </w:r>
    </w:p>
    <w:p w14:paraId="413066EB" w14:textId="696B084F" w:rsidR="00411F4B" w:rsidRPr="00B812CA" w:rsidRDefault="00411F4B" w:rsidP="00411F4B">
      <w:pPr>
        <w:pStyle w:val="Heading3"/>
        <w:rPr>
          <w:ins w:id="1233" w:author="Jonathan Pritchard" w:date="2025-03-14T08:54:00Z" w16du:dateUtc="2025-03-14T08:54:00Z"/>
        </w:rPr>
      </w:pPr>
      <w:bookmarkStart w:id="1234" w:name="_Ref48912766"/>
      <w:bookmarkStart w:id="1235" w:name="_Toc194067145"/>
      <w:ins w:id="1236" w:author="Jonathan Pritchard" w:date="2025-03-14T08:54:00Z" w16du:dateUtc="2025-03-14T08:54:00Z">
        <w:r w:rsidRPr="00A527F0">
          <w:t>Legend</w:t>
        </w:r>
      </w:ins>
      <w:bookmarkEnd w:id="1235"/>
      <w:ins w:id="1237" w:author="Jonathan Pritchard" w:date="2025-03-14T08:55:00Z" w16du:dateUtc="2025-03-14T08:55:00Z">
        <w:del w:id="1238" w:author="jon pritchard" w:date="2025-03-28T14:01:00Z" w16du:dateUtc="2025-03-28T13:01:00Z">
          <w:r w:rsidDel="00A841E5">
            <w:delText xml:space="preserve"> </w:delText>
          </w:r>
          <w:r w:rsidRPr="00283798" w:rsidDel="00A841E5">
            <w:rPr>
              <w:strike/>
              <w:rPrChange w:id="1239" w:author="jon pritchard" w:date="2025-03-26T00:51:00Z" w16du:dateUtc="2025-03-25T23:51:00Z">
                <w:rPr/>
              </w:rPrChange>
            </w:rPr>
            <w:delText>[original 9.1.5]</w:delText>
          </w:r>
        </w:del>
      </w:ins>
    </w:p>
    <w:p w14:paraId="78E91611" w14:textId="019788C4" w:rsidR="00411F4B" w:rsidRPr="00A527F0" w:rsidRDefault="00411F4B" w:rsidP="00411F4B">
      <w:pPr>
        <w:spacing w:after="60" w:line="240" w:lineRule="auto"/>
        <w:jc w:val="both"/>
        <w:rPr>
          <w:ins w:id="1240" w:author="Jonathan Pritchard" w:date="2025-03-14T08:54:00Z" w16du:dateUtc="2025-03-14T08:54:00Z"/>
        </w:rPr>
      </w:pPr>
      <w:ins w:id="1241" w:author="Jonathan Pritchard" w:date="2025-03-14T08:54:00Z" w16du:dateUtc="2025-03-14T08:54:00Z">
        <w:r w:rsidRPr="00B812CA">
          <w:t xml:space="preserve">A standard legend of </w:t>
        </w:r>
        <w:r w:rsidRPr="00AF5CDD">
          <w:rPr>
            <w:rPrChange w:id="1242" w:author="jon pritchard" w:date="2025-03-28T09:53:00Z" w16du:dateUtc="2025-03-28T08:53:00Z">
              <w:rPr>
                <w:highlight w:val="yellow"/>
              </w:rPr>
            </w:rPrChange>
          </w:rPr>
          <w:t>general</w:t>
        </w:r>
        <w:del w:id="1243" w:author="jon pritchard" w:date="2025-03-28T09:53:00Z" w16du:dateUtc="2025-03-28T08:53:00Z">
          <w:r w:rsidRPr="00AF5CDD" w:rsidDel="00AF5CDD">
            <w:rPr>
              <w:rPrChange w:id="1244" w:author="jon pritchard" w:date="2025-03-28T09:53:00Z" w16du:dateUtc="2025-03-28T08:53:00Z">
                <w:rPr>
                  <w:highlight w:val="yellow"/>
                </w:rPr>
              </w:rPrChange>
            </w:rPr>
            <w:delText xml:space="preserve">? </w:delText>
          </w:r>
          <w:r w:rsidRPr="00AF5CDD" w:rsidDel="00AF5CDD">
            <w:rPr>
              <w:strike/>
              <w:rPrChange w:id="1245" w:author="jon pritchard" w:date="2025-03-28T09:53:00Z" w16du:dateUtc="2025-03-28T08:53:00Z">
                <w:rPr>
                  <w:strike/>
                  <w:highlight w:val="yellow"/>
                </w:rPr>
              </w:rPrChange>
            </w:rPr>
            <w:delText>S-101</w:delText>
          </w:r>
        </w:del>
        <w:r w:rsidRPr="00AF5CDD">
          <w:rPr>
            <w:rPrChange w:id="1246" w:author="jon pritchard" w:date="2025-03-28T09:53:00Z" w16du:dateUtc="2025-03-28T08:53:00Z">
              <w:rPr>
                <w:highlight w:val="yellow"/>
              </w:rPr>
            </w:rPrChange>
          </w:rPr>
          <w:t xml:space="preserve"> information</w:t>
        </w:r>
        <w:r w:rsidRPr="00B812CA">
          <w:t xml:space="preserve"> relating to the area displayed, applicable to the position selected by the mariner, must be shown on a graphic or text display. This legend must </w:t>
        </w:r>
        <w:r w:rsidRPr="00A527F0">
          <w:t>contain at minimum (and, as applicable):</w:t>
        </w:r>
      </w:ins>
    </w:p>
    <w:p w14:paraId="21007C12" w14:textId="77777777" w:rsidR="00411F4B" w:rsidRPr="00A527F0" w:rsidRDefault="00411F4B">
      <w:pPr>
        <w:pStyle w:val="ListParagraph"/>
        <w:numPr>
          <w:ilvl w:val="0"/>
          <w:numId w:val="246"/>
        </w:numPr>
        <w:spacing w:after="60" w:line="240" w:lineRule="auto"/>
        <w:jc w:val="both"/>
        <w:rPr>
          <w:ins w:id="1247" w:author="Jonathan Pritchard" w:date="2025-03-14T08:54:00Z" w16du:dateUtc="2025-03-14T08:54:00Z"/>
        </w:rPr>
        <w:pPrChange w:id="1248" w:author="jon pritchard" w:date="2025-03-28T09:53:00Z" w16du:dateUtc="2025-03-28T08:53:00Z">
          <w:pPr>
            <w:pStyle w:val="ListParagraph"/>
            <w:numPr>
              <w:numId w:val="24"/>
            </w:numPr>
            <w:spacing w:after="60" w:line="240" w:lineRule="auto"/>
            <w:ind w:hanging="360"/>
            <w:jc w:val="both"/>
          </w:pPr>
        </w:pPrChange>
      </w:pPr>
      <w:ins w:id="1249" w:author="Jonathan Pritchard" w:date="2025-03-14T08:54:00Z" w16du:dateUtc="2025-03-14T08:54:00Z">
        <w:r w:rsidRPr="00A527F0">
          <w:t>Scale of display; in addition overscale indication where appropriate;</w:t>
        </w:r>
      </w:ins>
    </w:p>
    <w:p w14:paraId="2AA4759D" w14:textId="77777777" w:rsidR="00411F4B" w:rsidRPr="00A527F0" w:rsidRDefault="00411F4B">
      <w:pPr>
        <w:pStyle w:val="ListParagraph"/>
        <w:numPr>
          <w:ilvl w:val="0"/>
          <w:numId w:val="246"/>
        </w:numPr>
        <w:spacing w:after="60" w:line="240" w:lineRule="auto"/>
        <w:jc w:val="both"/>
        <w:rPr>
          <w:ins w:id="1250" w:author="Jonathan Pritchard" w:date="2025-03-14T08:54:00Z" w16du:dateUtc="2025-03-14T08:54:00Z"/>
        </w:rPr>
        <w:pPrChange w:id="1251" w:author="jon pritchard" w:date="2025-03-28T09:53:00Z" w16du:dateUtc="2025-03-28T08:53:00Z">
          <w:pPr>
            <w:pStyle w:val="ListParagraph"/>
            <w:numPr>
              <w:numId w:val="24"/>
            </w:numPr>
            <w:spacing w:after="60" w:line="240" w:lineRule="auto"/>
            <w:ind w:hanging="360"/>
            <w:jc w:val="both"/>
          </w:pPr>
        </w:pPrChange>
      </w:pPr>
      <w:ins w:id="1252" w:author="Jonathan Pritchard" w:date="2025-03-14T08:54:00Z" w16du:dateUtc="2025-03-14T08:54:00Z">
        <w:r w:rsidRPr="00A527F0">
          <w:t>Data quality indicator;</w:t>
        </w:r>
      </w:ins>
    </w:p>
    <w:p w14:paraId="0240CEEC" w14:textId="77777777" w:rsidR="00411F4B" w:rsidRPr="00A527F0" w:rsidRDefault="00411F4B">
      <w:pPr>
        <w:pStyle w:val="ListParagraph"/>
        <w:numPr>
          <w:ilvl w:val="0"/>
          <w:numId w:val="246"/>
        </w:numPr>
        <w:spacing w:after="60" w:line="240" w:lineRule="auto"/>
        <w:jc w:val="both"/>
        <w:rPr>
          <w:ins w:id="1253" w:author="Jonathan Pritchard" w:date="2025-03-14T08:54:00Z" w16du:dateUtc="2025-03-14T08:54:00Z"/>
        </w:rPr>
        <w:pPrChange w:id="1254" w:author="jon pritchard" w:date="2025-03-28T09:53:00Z" w16du:dateUtc="2025-03-28T08:53:00Z">
          <w:pPr>
            <w:pStyle w:val="ListParagraph"/>
            <w:numPr>
              <w:numId w:val="24"/>
            </w:numPr>
            <w:spacing w:after="60" w:line="240" w:lineRule="auto"/>
            <w:ind w:hanging="360"/>
            <w:jc w:val="both"/>
          </w:pPr>
        </w:pPrChange>
      </w:pPr>
      <w:ins w:id="1255" w:author="Jonathan Pritchard" w:date="2025-03-14T08:54:00Z" w16du:dateUtc="2025-03-14T08:54:00Z">
        <w:r w:rsidRPr="00A527F0">
          <w:t>Sounding/vertical datum;</w:t>
        </w:r>
      </w:ins>
    </w:p>
    <w:p w14:paraId="0B4EE0C5" w14:textId="77777777" w:rsidR="00411F4B" w:rsidRPr="00A527F0" w:rsidRDefault="00411F4B">
      <w:pPr>
        <w:pStyle w:val="ListParagraph"/>
        <w:numPr>
          <w:ilvl w:val="0"/>
          <w:numId w:val="246"/>
        </w:numPr>
        <w:spacing w:after="60" w:line="240" w:lineRule="auto"/>
        <w:jc w:val="both"/>
        <w:rPr>
          <w:ins w:id="1256" w:author="Jonathan Pritchard" w:date="2025-03-14T08:54:00Z" w16du:dateUtc="2025-03-14T08:54:00Z"/>
        </w:rPr>
        <w:pPrChange w:id="1257" w:author="jon pritchard" w:date="2025-03-28T09:53:00Z" w16du:dateUtc="2025-03-28T08:53:00Z">
          <w:pPr>
            <w:pStyle w:val="ListParagraph"/>
            <w:numPr>
              <w:numId w:val="24"/>
            </w:numPr>
            <w:spacing w:after="60" w:line="240" w:lineRule="auto"/>
            <w:ind w:hanging="360"/>
            <w:jc w:val="both"/>
          </w:pPr>
        </w:pPrChange>
      </w:pPr>
      <w:ins w:id="1258" w:author="Jonathan Pritchard" w:date="2025-03-14T08:54:00Z" w16du:dateUtc="2025-03-14T08:54:00Z">
        <w:r w:rsidRPr="00A527F0">
          <w:t>Horizontal datum;</w:t>
        </w:r>
      </w:ins>
    </w:p>
    <w:p w14:paraId="6C119F69" w14:textId="77777777" w:rsidR="00411F4B" w:rsidRPr="00B94DFF" w:rsidRDefault="00411F4B">
      <w:pPr>
        <w:pStyle w:val="ListParagraph"/>
        <w:numPr>
          <w:ilvl w:val="0"/>
          <w:numId w:val="246"/>
        </w:numPr>
        <w:spacing w:after="60" w:line="240" w:lineRule="auto"/>
        <w:jc w:val="both"/>
        <w:rPr>
          <w:ins w:id="1259" w:author="Jonathan Pritchard" w:date="2025-03-14T08:54:00Z" w16du:dateUtc="2025-03-14T08:54:00Z"/>
        </w:rPr>
        <w:pPrChange w:id="1260" w:author="jon pritchard" w:date="2025-03-28T09:53:00Z" w16du:dateUtc="2025-03-28T08:53:00Z">
          <w:pPr>
            <w:pStyle w:val="ListParagraph"/>
            <w:numPr>
              <w:numId w:val="24"/>
            </w:numPr>
            <w:spacing w:after="60" w:line="240" w:lineRule="auto"/>
            <w:ind w:hanging="360"/>
            <w:jc w:val="both"/>
          </w:pPr>
        </w:pPrChange>
      </w:pPr>
      <w:ins w:id="1261" w:author="Jonathan Pritchard" w:date="2025-03-14T08:54:00Z" w16du:dateUtc="2025-03-14T08:54:00Z">
        <w:r w:rsidRPr="00B94DFF">
          <w:t>The value of the safety depth if used;</w:t>
        </w:r>
      </w:ins>
    </w:p>
    <w:p w14:paraId="7B1D78AA" w14:textId="77777777" w:rsidR="00411F4B" w:rsidRPr="002D7DEE" w:rsidRDefault="00411F4B">
      <w:pPr>
        <w:pStyle w:val="ListParagraph"/>
        <w:numPr>
          <w:ilvl w:val="0"/>
          <w:numId w:val="246"/>
        </w:numPr>
        <w:spacing w:after="60" w:line="240" w:lineRule="auto"/>
        <w:jc w:val="both"/>
        <w:rPr>
          <w:ins w:id="1262" w:author="Jonathan Pritchard" w:date="2025-03-14T08:54:00Z" w16du:dateUtc="2025-03-14T08:54:00Z"/>
        </w:rPr>
        <w:pPrChange w:id="1263" w:author="jon pritchard" w:date="2025-03-28T09:53:00Z" w16du:dateUtc="2025-03-28T08:53:00Z">
          <w:pPr>
            <w:pStyle w:val="ListParagraph"/>
            <w:numPr>
              <w:numId w:val="24"/>
            </w:numPr>
            <w:spacing w:after="60" w:line="240" w:lineRule="auto"/>
            <w:ind w:hanging="360"/>
            <w:jc w:val="both"/>
          </w:pPr>
        </w:pPrChange>
      </w:pPr>
      <w:ins w:id="1264" w:author="Jonathan Pritchard" w:date="2025-03-14T08:54:00Z" w16du:dateUtc="2025-03-14T08:54:00Z">
        <w:r w:rsidRPr="00B94DFF">
          <w:t xml:space="preserve">The value of the safety contour selected by the mariner, as well as the </w:t>
        </w:r>
        <w:commentRangeStart w:id="1265"/>
        <w:r w:rsidRPr="00B94DFF">
          <w:t xml:space="preserve">value of the safety contour displayed </w:t>
        </w:r>
        <w:commentRangeEnd w:id="1265"/>
        <w:r>
          <w:rPr>
            <w:rStyle w:val="CommentReference"/>
          </w:rPr>
          <w:commentReference w:id="1265"/>
        </w:r>
        <w:r w:rsidRPr="00B94DFF">
          <w:t>(which may be different from that selected by the mariner);</w:t>
        </w:r>
      </w:ins>
    </w:p>
    <w:p w14:paraId="34AB1AA7" w14:textId="77777777" w:rsidR="00411F4B" w:rsidRPr="00B94DFF" w:rsidRDefault="00411F4B">
      <w:pPr>
        <w:pStyle w:val="ListParagraph"/>
        <w:numPr>
          <w:ilvl w:val="0"/>
          <w:numId w:val="246"/>
        </w:numPr>
        <w:spacing w:after="60" w:line="240" w:lineRule="auto"/>
        <w:jc w:val="both"/>
        <w:rPr>
          <w:ins w:id="1266" w:author="Jonathan Pritchard" w:date="2025-03-14T08:54:00Z" w16du:dateUtc="2025-03-14T08:54:00Z"/>
        </w:rPr>
        <w:pPrChange w:id="1267" w:author="jon pritchard" w:date="2025-03-28T09:53:00Z" w16du:dateUtc="2025-03-28T08:53:00Z">
          <w:pPr>
            <w:pStyle w:val="ListParagraph"/>
            <w:numPr>
              <w:numId w:val="24"/>
            </w:numPr>
            <w:spacing w:after="60" w:line="240" w:lineRule="auto"/>
            <w:ind w:hanging="360"/>
            <w:jc w:val="both"/>
          </w:pPr>
        </w:pPrChange>
      </w:pPr>
      <w:ins w:id="1268" w:author="Jonathan Pritchard" w:date="2025-03-14T08:54:00Z" w16du:dateUtc="2025-03-14T08:54:00Z">
        <w:r w:rsidRPr="002D7DEE">
          <w:t>Method of Water Level Adjustment (if enabled)</w:t>
        </w:r>
      </w:ins>
    </w:p>
    <w:p w14:paraId="232A4D1D" w14:textId="77777777" w:rsidR="00411F4B" w:rsidRPr="00A527F0" w:rsidRDefault="00411F4B">
      <w:pPr>
        <w:pStyle w:val="ListParagraph"/>
        <w:numPr>
          <w:ilvl w:val="0"/>
          <w:numId w:val="246"/>
        </w:numPr>
        <w:spacing w:after="60" w:line="240" w:lineRule="auto"/>
        <w:jc w:val="both"/>
        <w:rPr>
          <w:ins w:id="1269" w:author="Jonathan Pritchard" w:date="2025-03-14T08:54:00Z" w16du:dateUtc="2025-03-14T08:54:00Z"/>
        </w:rPr>
        <w:pPrChange w:id="1270" w:author="jon pritchard" w:date="2025-03-28T09:53:00Z" w16du:dateUtc="2025-03-28T08:53:00Z">
          <w:pPr>
            <w:pStyle w:val="ListParagraph"/>
            <w:numPr>
              <w:numId w:val="24"/>
            </w:numPr>
            <w:spacing w:after="60" w:line="240" w:lineRule="auto"/>
            <w:ind w:hanging="360"/>
            <w:jc w:val="both"/>
          </w:pPr>
        </w:pPrChange>
      </w:pPr>
      <w:ins w:id="1271" w:author="Jonathan Pritchard" w:date="2025-03-14T08:54:00Z" w16du:dateUtc="2025-03-14T08:54:00Z">
        <w:r w:rsidRPr="00A527F0">
          <w:t>Magnetic variation;</w:t>
        </w:r>
      </w:ins>
    </w:p>
    <w:p w14:paraId="28DD2036" w14:textId="77777777" w:rsidR="00411F4B" w:rsidRPr="00A527F0" w:rsidRDefault="00411F4B">
      <w:pPr>
        <w:pStyle w:val="ListParagraph"/>
        <w:numPr>
          <w:ilvl w:val="0"/>
          <w:numId w:val="246"/>
        </w:numPr>
        <w:spacing w:after="60" w:line="240" w:lineRule="auto"/>
        <w:jc w:val="both"/>
        <w:rPr>
          <w:ins w:id="1272" w:author="Jonathan Pritchard" w:date="2025-03-14T08:54:00Z" w16du:dateUtc="2025-03-14T08:54:00Z"/>
        </w:rPr>
        <w:pPrChange w:id="1273" w:author="jon pritchard" w:date="2025-03-28T09:53:00Z" w16du:dateUtc="2025-03-28T08:53:00Z">
          <w:pPr>
            <w:pStyle w:val="ListParagraph"/>
            <w:numPr>
              <w:numId w:val="24"/>
            </w:numPr>
            <w:spacing w:after="60" w:line="240" w:lineRule="auto"/>
            <w:ind w:hanging="360"/>
            <w:jc w:val="both"/>
          </w:pPr>
        </w:pPrChange>
      </w:pPr>
      <w:commentRangeStart w:id="1274"/>
      <w:ins w:id="1275" w:author="Jonathan Pritchard" w:date="2025-03-14T08:54:00Z" w16du:dateUtc="2025-03-14T08:54:00Z">
        <w:r w:rsidRPr="00A527F0">
          <w:t>Date and number of last update(s) affecting the datasets currently in use;</w:t>
        </w:r>
        <w:commentRangeEnd w:id="1274"/>
        <w:r>
          <w:rPr>
            <w:rStyle w:val="CommentReference"/>
          </w:rPr>
          <w:commentReference w:id="1274"/>
        </w:r>
      </w:ins>
    </w:p>
    <w:p w14:paraId="462986D1" w14:textId="77777777" w:rsidR="00411F4B" w:rsidRPr="00A527F0" w:rsidRDefault="00411F4B">
      <w:pPr>
        <w:pStyle w:val="ListParagraph"/>
        <w:numPr>
          <w:ilvl w:val="0"/>
          <w:numId w:val="246"/>
        </w:numPr>
        <w:spacing w:after="60" w:line="240" w:lineRule="auto"/>
        <w:jc w:val="both"/>
        <w:rPr>
          <w:ins w:id="1276" w:author="Jonathan Pritchard" w:date="2025-03-14T08:54:00Z" w16du:dateUtc="2025-03-14T08:54:00Z"/>
        </w:rPr>
        <w:pPrChange w:id="1277" w:author="jon pritchard" w:date="2025-03-28T09:53:00Z" w16du:dateUtc="2025-03-28T08:53:00Z">
          <w:pPr>
            <w:pStyle w:val="ListParagraph"/>
            <w:numPr>
              <w:numId w:val="24"/>
            </w:numPr>
            <w:spacing w:after="60" w:line="240" w:lineRule="auto"/>
            <w:ind w:hanging="360"/>
            <w:jc w:val="both"/>
          </w:pPr>
        </w:pPrChange>
      </w:pPr>
      <w:ins w:id="1278" w:author="Jonathan Pritchard" w:date="2025-03-14T08:54:00Z" w16du:dateUtc="2025-03-14T08:54:00Z">
        <w:r w:rsidRPr="00A527F0">
          <w:t xml:space="preserve">Edition number and date of issue of the </w:t>
        </w:r>
        <w:commentRangeStart w:id="1279"/>
        <w:r w:rsidRPr="00A527F0">
          <w:t>datasets</w:t>
        </w:r>
        <w:r>
          <w:t xml:space="preserve"> </w:t>
        </w:r>
        <w:commentRangeEnd w:id="1279"/>
        <w:r>
          <w:rPr>
            <w:rStyle w:val="CommentReference"/>
          </w:rPr>
          <w:commentReference w:id="1279"/>
        </w:r>
        <w:r>
          <w:t>currently in use</w:t>
        </w:r>
        <w:r w:rsidRPr="00A527F0">
          <w:t>;</w:t>
        </w:r>
      </w:ins>
    </w:p>
    <w:p w14:paraId="4225D98A" w14:textId="61D4F212" w:rsidR="00411F4B" w:rsidRPr="00AF5CDD" w:rsidRDefault="00411F4B">
      <w:pPr>
        <w:pStyle w:val="ListParagraph"/>
        <w:numPr>
          <w:ilvl w:val="0"/>
          <w:numId w:val="246"/>
        </w:numPr>
        <w:spacing w:after="120" w:line="240" w:lineRule="auto"/>
        <w:jc w:val="both"/>
        <w:rPr>
          <w:ins w:id="1280" w:author="Jonathan Pritchard" w:date="2025-03-14T08:54:00Z" w16du:dateUtc="2025-03-14T08:54:00Z"/>
        </w:rPr>
        <w:pPrChange w:id="1281" w:author="jon pritchard" w:date="2025-03-28T09:53:00Z" w16du:dateUtc="2025-03-28T08:53:00Z">
          <w:pPr>
            <w:pStyle w:val="ListParagraph"/>
            <w:numPr>
              <w:numId w:val="24"/>
            </w:numPr>
            <w:spacing w:after="120" w:line="240" w:lineRule="auto"/>
            <w:ind w:hanging="360"/>
            <w:jc w:val="both"/>
          </w:pPr>
        </w:pPrChange>
      </w:pPr>
      <w:commentRangeStart w:id="1282"/>
      <w:ins w:id="1283" w:author="Jonathan Pritchard" w:date="2025-03-14T08:54:00Z" w16du:dateUtc="2025-03-14T08:54:00Z">
        <w:del w:id="1284" w:author="jon pritchard" w:date="2025-03-28T09:54:00Z" w16du:dateUtc="2025-03-28T08:54:00Z">
          <w:r w:rsidRPr="00AF5CDD" w:rsidDel="00AF5CDD">
            <w:rPr>
              <w:rPrChange w:id="1285" w:author="jon pritchard" w:date="2025-03-28T09:54:00Z" w16du:dateUtc="2025-03-28T08:54:00Z">
                <w:rPr>
                  <w:highlight w:val="yellow"/>
                </w:rPr>
              </w:rPrChange>
            </w:rPr>
            <w:delText xml:space="preserve">ENC </w:delText>
          </w:r>
          <w:commentRangeEnd w:id="1282"/>
          <w:r w:rsidRPr="00AF5CDD" w:rsidDel="00AF5CDD">
            <w:rPr>
              <w:rStyle w:val="CommentReference"/>
              <w:rPrChange w:id="1286" w:author="jon pritchard" w:date="2025-03-28T09:54:00Z" w16du:dateUtc="2025-03-28T08:54:00Z">
                <w:rPr>
                  <w:rStyle w:val="CommentReference"/>
                  <w:highlight w:val="yellow"/>
                </w:rPr>
              </w:rPrChange>
            </w:rPr>
            <w:commentReference w:id="1282"/>
          </w:r>
          <w:r w:rsidRPr="00AF5CDD" w:rsidDel="00AF5CDD">
            <w:rPr>
              <w:rPrChange w:id="1287" w:author="jon pritchard" w:date="2025-03-28T09:54:00Z" w16du:dateUtc="2025-03-28T08:54:00Z">
                <w:rPr>
                  <w:highlight w:val="yellow"/>
                </w:rPr>
              </w:rPrChange>
            </w:rPr>
            <w:delText>Chart</w:delText>
          </w:r>
        </w:del>
      </w:ins>
      <w:ins w:id="1288" w:author="jon pritchard" w:date="2025-03-28T09:54:00Z" w16du:dateUtc="2025-03-28T08:54:00Z">
        <w:r w:rsidR="00AF5CDD" w:rsidRPr="00AF5CDD">
          <w:rPr>
            <w:rPrChange w:id="1289" w:author="jon pritchard" w:date="2025-03-28T09:54:00Z" w16du:dateUtc="2025-03-28T08:54:00Z">
              <w:rPr>
                <w:highlight w:val="yellow"/>
              </w:rPr>
            </w:rPrChange>
          </w:rPr>
          <w:t>Display</w:t>
        </w:r>
      </w:ins>
      <w:ins w:id="1290" w:author="Jonathan Pritchard" w:date="2025-03-14T08:54:00Z" w16du:dateUtc="2025-03-14T08:54:00Z">
        <w:r w:rsidRPr="00AF5CDD">
          <w:rPr>
            <w:rPrChange w:id="1291" w:author="jon pritchard" w:date="2025-03-28T09:54:00Z" w16du:dateUtc="2025-03-28T08:54:00Z">
              <w:rPr>
                <w:highlight w:val="yellow"/>
              </w:rPr>
            </w:rPrChange>
          </w:rPr>
          <w:t xml:space="preserve"> projection</w:t>
        </w:r>
        <w:r w:rsidRPr="00AF5CDD">
          <w:t>.</w:t>
        </w:r>
      </w:ins>
    </w:p>
    <w:p w14:paraId="41176643" w14:textId="5829320B" w:rsidR="00411F4B" w:rsidRPr="00A527F0" w:rsidDel="00560AA4" w:rsidRDefault="00411F4B" w:rsidP="00411F4B">
      <w:pPr>
        <w:spacing w:after="120" w:line="240" w:lineRule="auto"/>
        <w:jc w:val="both"/>
        <w:rPr>
          <w:ins w:id="1292" w:author="Jonathan Pritchard" w:date="2025-03-14T08:54:00Z" w16du:dateUtc="2025-03-14T08:54:00Z"/>
          <w:del w:id="1293" w:author="jon pritchard" w:date="2025-03-28T14:17:00Z" w16du:dateUtc="2025-03-28T13:17:00Z"/>
        </w:rPr>
      </w:pPr>
      <w:ins w:id="1294" w:author="Jonathan Pritchard" w:date="2025-03-14T08:54:00Z" w16du:dateUtc="2025-03-14T08:54:00Z">
        <w:del w:id="1295" w:author="jon pritchard" w:date="2025-03-28T14:17:00Z" w16du:dateUtc="2025-03-28T13:17:00Z">
          <w:r w:rsidRPr="00A527F0" w:rsidDel="00560AA4">
            <w:delText xml:space="preserve">See clause </w:delText>
          </w:r>
          <w:r w:rsidRPr="00A527F0" w:rsidDel="00560AA4">
            <w:fldChar w:fldCharType="begin"/>
          </w:r>
          <w:r w:rsidRPr="00A527F0" w:rsidDel="00560AA4">
            <w:delInstrText xml:space="preserve"> REF _Ref48912766 \r \h  \* MERGEFORMAT </w:delInstrText>
          </w:r>
        </w:del>
      </w:ins>
      <w:del w:id="1296" w:author="jon pritchard" w:date="2025-03-28T14:17:00Z" w16du:dateUtc="2025-03-28T13:17:00Z"/>
      <w:ins w:id="1297" w:author="Jonathan Pritchard" w:date="2025-03-14T08:54:00Z" w16du:dateUtc="2025-03-14T08:54:00Z">
        <w:del w:id="1298" w:author="jon pritchard" w:date="2025-03-28T14:17:00Z" w16du:dateUtc="2025-03-28T13:17:00Z">
          <w:r w:rsidRPr="00A527F0" w:rsidDel="00560AA4">
            <w:fldChar w:fldCharType="separate"/>
          </w:r>
          <w:r w:rsidDel="00560AA4">
            <w:delText>12.11.1</w:delText>
          </w:r>
          <w:r w:rsidRPr="00A527F0" w:rsidDel="00560AA4">
            <w:fldChar w:fldCharType="end"/>
          </w:r>
          <w:r w:rsidRPr="00A527F0" w:rsidDel="00560AA4">
            <w:delText xml:space="preserve"> for source details about the listed items.</w:delText>
          </w:r>
        </w:del>
      </w:ins>
    </w:p>
    <w:p w14:paraId="0F181901" w14:textId="6F9B231A" w:rsidR="00411F4B" w:rsidRDefault="00411F4B">
      <w:pPr>
        <w:spacing w:after="120" w:line="240" w:lineRule="auto"/>
        <w:jc w:val="both"/>
        <w:rPr>
          <w:ins w:id="1299" w:author="Jonathan Pritchard" w:date="2025-03-14T08:55:00Z" w16du:dateUtc="2025-03-14T08:55:00Z"/>
        </w:rPr>
        <w:pPrChange w:id="1300" w:author="Jonathan Pritchard" w:date="2025-03-14T08:55:00Z" w16du:dateUtc="2025-03-14T08:55:00Z">
          <w:pPr>
            <w:pStyle w:val="Heading3"/>
          </w:pPr>
        </w:pPrChange>
      </w:pPr>
      <w:commentRangeStart w:id="1301"/>
      <w:ins w:id="1302" w:author="Jonathan Pritchard" w:date="2025-03-14T08:54:00Z" w16du:dateUtc="2025-03-14T08:54:00Z">
        <w:r w:rsidRPr="00A527F0">
          <w:t>Since attempting to display all the above items for all displayed data products may lead to an unduly large legend, manufacturers may suppress information from data products other than ENCs. If this is done, the suppressed information should be available through simple operator action, such as a temporary expansion of the legend activated by clicking on a target in the legend. (Note that some of the items will be the same for all data products - in particular, units and datums should be the same for all products, or converted to present the same display result, in order to reduce the chances of user error.)</w:t>
        </w:r>
        <w:commentRangeEnd w:id="1301"/>
        <w:r>
          <w:rPr>
            <w:rStyle w:val="CommentReference"/>
          </w:rPr>
          <w:commentReference w:id="1301"/>
        </w:r>
      </w:ins>
    </w:p>
    <w:p w14:paraId="2A83EBC5" w14:textId="499916CF" w:rsidR="00411F4B" w:rsidRDefault="00411F4B" w:rsidP="00411F4B">
      <w:pPr>
        <w:pStyle w:val="Heading3"/>
        <w:rPr>
          <w:ins w:id="1303" w:author="Jonathan Pritchard" w:date="2025-03-14T08:55:00Z" w16du:dateUtc="2025-03-14T08:55:00Z"/>
        </w:rPr>
      </w:pPr>
      <w:bookmarkStart w:id="1304" w:name="_Toc194067146"/>
      <w:ins w:id="1305" w:author="Jonathan Pritchard" w:date="2025-03-14T08:55:00Z" w16du:dateUtc="2025-03-14T08:55:00Z">
        <w:r>
          <w:t>Legend details</w:t>
        </w:r>
        <w:bookmarkEnd w:id="1304"/>
        <w:del w:id="1306" w:author="jon pritchard" w:date="2025-03-28T14:01:00Z" w16du:dateUtc="2025-03-28T13:01:00Z">
          <w:r w:rsidDel="00A841E5">
            <w:delText xml:space="preserve"> [from Appendix D]</w:delText>
          </w:r>
        </w:del>
      </w:ins>
    </w:p>
    <w:p w14:paraId="3440D655" w14:textId="55057E4F" w:rsidR="00411F4B" w:rsidRDefault="00411F4B">
      <w:pPr>
        <w:rPr>
          <w:ins w:id="1307" w:author="Jonathan Pritchard" w:date="2025-03-14T08:54:00Z" w16du:dateUtc="2025-03-14T08:54:00Z"/>
        </w:rPr>
        <w:pPrChange w:id="1308" w:author="Jonathan Pritchard" w:date="2025-03-14T08:55:00Z" w16du:dateUtc="2025-03-14T08:55:00Z">
          <w:pPr>
            <w:pStyle w:val="Heading3"/>
          </w:pPr>
        </w:pPrChange>
      </w:pPr>
      <w:ins w:id="1309" w:author="Jonathan Pritchard" w:date="2025-03-14T08:55:00Z" w16du:dateUtc="2025-03-14T08:55:00Z">
        <w:r>
          <w:t xml:space="preserve">The legend must additionally indicate the vertical datum of </w:t>
        </w:r>
      </w:ins>
      <w:ins w:id="1310" w:author="jon pritchard" w:date="2025-03-28T14:01:00Z" w16du:dateUtc="2025-03-28T13:01:00Z">
        <w:r w:rsidR="00A841E5">
          <w:t xml:space="preserve">any </w:t>
        </w:r>
      </w:ins>
      <w:ins w:id="1311" w:author="Jonathan Pritchard" w:date="2025-03-14T08:55:00Z" w16du:dateUtc="2025-03-14T08:55:00Z">
        <w:r>
          <w:t>S-102 and S-104</w:t>
        </w:r>
      </w:ins>
      <w:ins w:id="1312" w:author="jon pritchard" w:date="2025-03-28T14:02:00Z" w16du:dateUtc="2025-03-28T13:02:00Z">
        <w:r w:rsidR="00A841E5">
          <w:t xml:space="preserve"> used for </w:t>
        </w:r>
      </w:ins>
      <w:ins w:id="1313" w:author="jon pritchard" w:date="2025-03-28T14:18:00Z" w16du:dateUtc="2025-03-28T13:18:00Z">
        <w:r w:rsidR="00FF7A4B">
          <w:t>E</w:t>
        </w:r>
      </w:ins>
      <w:ins w:id="1314" w:author="jon pritchard" w:date="2025-03-28T14:02:00Z" w16du:dateUtc="2025-03-28T13:02:00Z">
        <w:r w:rsidR="00A841E5">
          <w:t xml:space="preserve">nhanced </w:t>
        </w:r>
      </w:ins>
      <w:ins w:id="1315" w:author="jon pritchard" w:date="2025-03-28T15:14:00Z" w16du:dateUtc="2025-03-28T14:14:00Z">
        <w:r w:rsidR="00826214">
          <w:t>Safety Contour and Water Level Adjustment</w:t>
        </w:r>
      </w:ins>
      <w:ins w:id="1316" w:author="jon pritchard" w:date="2025-03-28T14:02:00Z" w16du:dateUtc="2025-03-28T13:02:00Z">
        <w:r w:rsidR="00A841E5">
          <w:t xml:space="preserve"> on the display</w:t>
        </w:r>
      </w:ins>
      <w:ins w:id="1317" w:author="jon pritchard" w:date="2025-03-26T00:52:00Z" w16du:dateUtc="2025-03-25T23:52:00Z">
        <w:r w:rsidR="00283798">
          <w:t>.</w:t>
        </w:r>
      </w:ins>
      <w:ins w:id="1318" w:author="jon pritchard" w:date="2025-03-28T14:01:00Z" w16du:dateUtc="2025-03-28T13:01:00Z">
        <w:r w:rsidR="00A841E5">
          <w:t xml:space="preserve"> </w:t>
        </w:r>
      </w:ins>
      <w:ins w:id="1319" w:author="Jonathan Pritchard" w:date="2025-03-14T08:55:00Z" w16du:dateUtc="2025-03-14T08:55:00Z">
        <w:del w:id="1320" w:author="jon pritchard" w:date="2025-03-26T00:52:00Z" w16du:dateUtc="2025-03-25T23:52:00Z">
          <w:r w:rsidDel="00283798">
            <w:delText xml:space="preserve"> </w:delText>
          </w:r>
        </w:del>
        <w:r>
          <w:t>If the vertical datums are the same then a single indication is enough to cover S-101, S-102 and S-104.</w:t>
        </w:r>
      </w:ins>
    </w:p>
    <w:p w14:paraId="597986F9" w14:textId="19A738B6" w:rsidR="008042A0" w:rsidRPr="00283798" w:rsidRDefault="008042A0" w:rsidP="00EC44E4">
      <w:pPr>
        <w:pStyle w:val="Heading3"/>
        <w:rPr>
          <w:strike/>
          <w:rPrChange w:id="1321" w:author="jon pritchard" w:date="2025-03-26T00:52:00Z" w16du:dateUtc="2025-03-25T23:52:00Z">
            <w:rPr/>
          </w:rPrChange>
        </w:rPr>
      </w:pPr>
      <w:bookmarkStart w:id="1322" w:name="_Toc194067147"/>
      <w:r w:rsidRPr="00450770">
        <w:t>ECDIS Legend</w:t>
      </w:r>
      <w:bookmarkEnd w:id="1234"/>
      <w:bookmarkEnd w:id="1322"/>
      <w:ins w:id="1323" w:author="Jonathan Pritchard" w:date="2025-03-14T08:55:00Z" w16du:dateUtc="2025-03-14T08:55:00Z">
        <w:del w:id="1324" w:author="jon pritchard" w:date="2025-03-28T14:02:00Z" w16du:dateUtc="2025-03-28T13:02:00Z">
          <w:r w:rsidR="00411F4B" w:rsidDel="00A841E5">
            <w:delText xml:space="preserve"> </w:delText>
          </w:r>
          <w:r w:rsidR="00411F4B" w:rsidRPr="00283798" w:rsidDel="00A841E5">
            <w:rPr>
              <w:strike/>
              <w:rPrChange w:id="1325" w:author="jon pritchard" w:date="2025-03-26T00:52:00Z" w16du:dateUtc="2025-03-25T23:52:00Z">
                <w:rPr/>
              </w:rPrChange>
            </w:rPr>
            <w:delText>[Original 12.11.11]</w:delText>
          </w:r>
        </w:del>
      </w:ins>
    </w:p>
    <w:p w14:paraId="6D42C272" w14:textId="6F17FD87" w:rsidR="00A14827" w:rsidRPr="00B77A92" w:rsidDel="00C56536" w:rsidRDefault="00AA63B2" w:rsidP="000A67D1">
      <w:pPr>
        <w:spacing w:after="120" w:line="240" w:lineRule="auto"/>
        <w:jc w:val="both"/>
        <w:rPr>
          <w:del w:id="1326" w:author="Jonathan Pritchard" w:date="2025-03-07T16:44:00Z" w16du:dateUtc="2025-03-07T16:44:00Z"/>
        </w:rPr>
      </w:pPr>
      <w:r w:rsidRPr="00B77A92">
        <w:t xml:space="preserve">The ECDIS chart legend containing the </w:t>
      </w:r>
      <w:ins w:id="1327" w:author="Jonathan Pritchard" w:date="2025-03-07T16:43:00Z" w16du:dateUtc="2025-03-07T16:43:00Z">
        <w:r w:rsidR="00C56536">
          <w:t xml:space="preserve">items in Table 4 </w:t>
        </w:r>
      </w:ins>
      <w:del w:id="1328" w:author="Jonathan Pritchard" w:date="2025-03-07T16:43:00Z" w16du:dateUtc="2025-03-07T16:43:00Z">
        <w:r w:rsidRPr="00B77A92" w:rsidDel="00C56536">
          <w:delText xml:space="preserve">following elements </w:delText>
        </w:r>
      </w:del>
      <w:r w:rsidR="00A14827" w:rsidRPr="00B77A92">
        <w:t xml:space="preserve">must </w:t>
      </w:r>
      <w:r w:rsidRPr="00B77A92">
        <w:t xml:space="preserve">be available for display </w:t>
      </w:r>
      <w:del w:id="1329" w:author="Jonathan Pritchard" w:date="2025-03-07T16:44:00Z" w16du:dateUtc="2025-03-07T16:44:00Z">
        <w:r w:rsidR="002121DE" w:rsidRPr="00B77A92" w:rsidDel="00C56536">
          <w:delText>of</w:delText>
        </w:r>
      </w:del>
      <w:ins w:id="1330" w:author="Jonathan Pritchard" w:date="2025-03-07T16:44:00Z" w16du:dateUtc="2025-03-07T16:44:00Z">
        <w:r w:rsidR="00C56536">
          <w:t>for</w:t>
        </w:r>
      </w:ins>
      <w:del w:id="1331" w:author="Jonathan Pritchard" w:date="2025-03-07T16:44:00Z" w16du:dateUtc="2025-03-07T16:44:00Z">
        <w:r w:rsidR="002121DE" w:rsidRPr="00B77A92" w:rsidDel="00C56536">
          <w:delText xml:space="preserve"> values derived from</w:delText>
        </w:r>
      </w:del>
      <w:r w:rsidR="002121DE" w:rsidRPr="00B77A92">
        <w:t xml:space="preserve"> </w:t>
      </w:r>
      <w:r w:rsidRPr="00B77A92">
        <w:t>a position selected by the Mariner.</w:t>
      </w:r>
      <w:del w:id="1332" w:author="Jonathan Pritchard" w:date="2025-03-14T08:55:00Z" w16du:dateUtc="2025-03-14T08:55:00Z">
        <w:r w:rsidRPr="00B77A92" w:rsidDel="00411F4B">
          <w:delText xml:space="preserve"> </w:delText>
        </w:r>
      </w:del>
    </w:p>
    <w:p w14:paraId="07B009C5" w14:textId="5A98F798" w:rsidR="008042A0" w:rsidRPr="00B77A92" w:rsidDel="00C56536" w:rsidRDefault="005D62A2" w:rsidP="000A67D1">
      <w:pPr>
        <w:spacing w:after="120" w:line="240" w:lineRule="auto"/>
        <w:jc w:val="both"/>
        <w:rPr>
          <w:del w:id="1333" w:author="Jonathan Pritchard" w:date="2025-03-07T16:44:00Z" w16du:dateUtc="2025-03-07T16:44:00Z"/>
        </w:rPr>
      </w:pPr>
      <w:del w:id="1334" w:author="Jonathan Pritchard" w:date="2025-03-07T16:43:00Z" w16du:dateUtc="2025-03-07T16:43:00Z">
        <w:r w:rsidRPr="00B77A92" w:rsidDel="00C56536">
          <w:fldChar w:fldCharType="begin"/>
        </w:r>
        <w:r w:rsidRPr="00B77A92" w:rsidDel="00C56536">
          <w:delInstrText xml:space="preserve"> REF _Ref47362462 \h </w:delInstrText>
        </w:r>
        <w:r w:rsidR="000A67D1" w:rsidRPr="00B77A92" w:rsidDel="00C56536">
          <w:delInstrText xml:space="preserve"> \* MERGEFORMAT </w:delInstrText>
        </w:r>
        <w:r w:rsidRPr="00B77A92" w:rsidDel="00C56536">
          <w:fldChar w:fldCharType="separate"/>
        </w:r>
        <w:r w:rsidR="000553AC" w:rsidRPr="00B77A92" w:rsidDel="00C56536">
          <w:delText xml:space="preserve">Table </w:delText>
        </w:r>
        <w:r w:rsidR="000553AC" w:rsidDel="00C56536">
          <w:delText>3</w:delText>
        </w:r>
        <w:r w:rsidRPr="00B77A92" w:rsidDel="00C56536">
          <w:fldChar w:fldCharType="end"/>
        </w:r>
      </w:del>
      <w:del w:id="1335" w:author="Jonathan Pritchard" w:date="2025-03-07T16:44:00Z" w16du:dateUtc="2025-03-07T16:44:00Z">
        <w:r w:rsidRPr="00B77A92" w:rsidDel="00C56536">
          <w:delText xml:space="preserve"> </w:delText>
        </w:r>
        <w:r w:rsidR="00AA63B2" w:rsidRPr="00760179" w:rsidDel="00C56536">
          <w:delText>indicates which ENC data elements</w:delText>
        </w:r>
        <w:r w:rsidR="00AA63B2" w:rsidRPr="00B77A92" w:rsidDel="00C56536">
          <w:delText xml:space="preserve"> </w:delText>
        </w:r>
        <w:r w:rsidR="00A14827" w:rsidRPr="00B77A92" w:rsidDel="00C56536">
          <w:delText xml:space="preserve">must </w:delText>
        </w:r>
        <w:r w:rsidR="00AA63B2" w:rsidRPr="00B77A92" w:rsidDel="00C56536">
          <w:delText>be used.</w:delText>
        </w:r>
      </w:del>
    </w:p>
    <w:p w14:paraId="2419E469" w14:textId="605B429F" w:rsidR="001E2115" w:rsidRPr="00450770" w:rsidRDefault="001E2115" w:rsidP="000A67D1">
      <w:pPr>
        <w:spacing w:after="120" w:line="240" w:lineRule="auto"/>
        <w:jc w:val="both"/>
        <w:rPr>
          <w:strike/>
        </w:rPr>
      </w:pPr>
    </w:p>
    <w:tbl>
      <w:tblPr>
        <w:tblStyle w:val="TableGrid"/>
        <w:tblW w:w="0" w:type="auto"/>
        <w:jc w:val="center"/>
        <w:tblCellMar>
          <w:left w:w="115" w:type="dxa"/>
          <w:right w:w="115" w:type="dxa"/>
        </w:tblCellMar>
        <w:tblLook w:val="04A0" w:firstRow="1" w:lastRow="0" w:firstColumn="1" w:lastColumn="0" w:noHBand="0" w:noVBand="1"/>
      </w:tblPr>
      <w:tblGrid>
        <w:gridCol w:w="3305"/>
        <w:gridCol w:w="5713"/>
        <w:gridCol w:w="78"/>
      </w:tblGrid>
      <w:tr w:rsidR="007B5B9A" w:rsidRPr="00B77A92" w14:paraId="3DADB245" w14:textId="77777777" w:rsidTr="000A67D1">
        <w:trPr>
          <w:cantSplit/>
          <w:tblHeader/>
          <w:jc w:val="center"/>
        </w:trPr>
        <w:tc>
          <w:tcPr>
            <w:tcW w:w="3366" w:type="dxa"/>
            <w:shd w:val="clear" w:color="auto" w:fill="D9D9D9" w:themeFill="background1" w:themeFillShade="D9"/>
          </w:tcPr>
          <w:p w14:paraId="32307583" w14:textId="60DB0CF7" w:rsidR="007B5B9A" w:rsidRPr="00B77A92" w:rsidRDefault="007B5B9A" w:rsidP="000A67D1">
            <w:pPr>
              <w:spacing w:before="60" w:after="60"/>
              <w:rPr>
                <w:b/>
                <w:bCs/>
              </w:rPr>
            </w:pPr>
            <w:r w:rsidRPr="00B77A92">
              <w:rPr>
                <w:b/>
                <w:bCs/>
              </w:rPr>
              <w:t>ECDIS Legend</w:t>
            </w:r>
            <w:r w:rsidR="00236C1D" w:rsidRPr="00B77A92">
              <w:rPr>
                <w:b/>
                <w:bCs/>
              </w:rPr>
              <w:t xml:space="preserve"> Item</w:t>
            </w:r>
          </w:p>
        </w:tc>
        <w:tc>
          <w:tcPr>
            <w:tcW w:w="5730" w:type="dxa"/>
            <w:gridSpan w:val="2"/>
            <w:shd w:val="clear" w:color="auto" w:fill="D9D9D9" w:themeFill="background1" w:themeFillShade="D9"/>
          </w:tcPr>
          <w:p w14:paraId="0818E249" w14:textId="77777777" w:rsidR="007B5B9A" w:rsidRPr="00B77A92" w:rsidRDefault="007B5B9A" w:rsidP="000A67D1">
            <w:pPr>
              <w:spacing w:before="60" w:after="60"/>
              <w:rPr>
                <w:b/>
                <w:bCs/>
              </w:rPr>
            </w:pPr>
            <w:r w:rsidRPr="00B77A92">
              <w:rPr>
                <w:b/>
                <w:bCs/>
              </w:rPr>
              <w:t>Values</w:t>
            </w:r>
          </w:p>
        </w:tc>
      </w:tr>
      <w:tr w:rsidR="007B5B9A" w:rsidRPr="00B77A92" w14:paraId="1005B1EA" w14:textId="77777777" w:rsidTr="000A67D1">
        <w:trPr>
          <w:cantSplit/>
          <w:jc w:val="center"/>
        </w:trPr>
        <w:tc>
          <w:tcPr>
            <w:tcW w:w="3366" w:type="dxa"/>
          </w:tcPr>
          <w:p w14:paraId="4B9CD58C" w14:textId="77777777" w:rsidR="007B5B9A" w:rsidRPr="00B77A92" w:rsidRDefault="007B5B9A" w:rsidP="000A67D1">
            <w:pPr>
              <w:spacing w:before="60" w:after="60"/>
            </w:pPr>
            <w:r w:rsidRPr="00B77A92">
              <w:t>Units for depth</w:t>
            </w:r>
          </w:p>
        </w:tc>
        <w:tc>
          <w:tcPr>
            <w:tcW w:w="5730" w:type="dxa"/>
            <w:gridSpan w:val="2"/>
          </w:tcPr>
          <w:p w14:paraId="5AB94129" w14:textId="34C835D6" w:rsidR="007B5B9A" w:rsidRPr="00B77A92" w:rsidRDefault="001E2115" w:rsidP="000A67D1">
            <w:pPr>
              <w:spacing w:before="60" w:after="60"/>
            </w:pPr>
            <w:r w:rsidRPr="00B77A92">
              <w:t>Axis Unit of Measure (</w:t>
            </w:r>
            <w:r w:rsidR="007B5B9A" w:rsidRPr="00B77A92">
              <w:t>AXUM</w:t>
            </w:r>
            <w:r w:rsidRPr="00B77A92">
              <w:t>)</w:t>
            </w:r>
            <w:r w:rsidR="007B5B9A" w:rsidRPr="00B77A92">
              <w:t xml:space="preserve"> subfield in the </w:t>
            </w:r>
            <w:r w:rsidRPr="00B77A92">
              <w:t>Coordinate System Axes (</w:t>
            </w:r>
            <w:r w:rsidR="007B5B9A" w:rsidRPr="00B77A92">
              <w:t>CSAX</w:t>
            </w:r>
            <w:r w:rsidRPr="00B77A92">
              <w:t>)</w:t>
            </w:r>
            <w:r w:rsidR="007B5B9A" w:rsidRPr="00B77A92">
              <w:t xml:space="preserve"> field</w:t>
            </w:r>
          </w:p>
        </w:tc>
      </w:tr>
      <w:tr w:rsidR="007B5B9A" w:rsidRPr="00B77A92" w14:paraId="0424E24B" w14:textId="77777777" w:rsidTr="000A67D1">
        <w:trPr>
          <w:cantSplit/>
          <w:jc w:val="center"/>
        </w:trPr>
        <w:tc>
          <w:tcPr>
            <w:tcW w:w="3366" w:type="dxa"/>
          </w:tcPr>
          <w:p w14:paraId="458726B0" w14:textId="77777777" w:rsidR="007B5B9A" w:rsidRPr="00B77A92" w:rsidRDefault="007B5B9A" w:rsidP="000A67D1">
            <w:pPr>
              <w:spacing w:before="60" w:after="60"/>
            </w:pPr>
            <w:r w:rsidRPr="00B77A92">
              <w:t>Units for height</w:t>
            </w:r>
          </w:p>
        </w:tc>
        <w:tc>
          <w:tcPr>
            <w:tcW w:w="5730" w:type="dxa"/>
            <w:gridSpan w:val="2"/>
          </w:tcPr>
          <w:p w14:paraId="6CE40F1E" w14:textId="77777777" w:rsidR="007B5B9A" w:rsidRPr="00B77A92" w:rsidRDefault="007B5B9A" w:rsidP="000A67D1">
            <w:pPr>
              <w:spacing w:before="60" w:after="60"/>
            </w:pPr>
            <w:r w:rsidRPr="00B77A92">
              <w:t>AXUM subfield in the CSAX field</w:t>
            </w:r>
          </w:p>
        </w:tc>
      </w:tr>
      <w:tr w:rsidR="003E1CAF" w:rsidRPr="00B77A92" w14:paraId="53922B53" w14:textId="77777777" w:rsidTr="000A67D1">
        <w:trPr>
          <w:cantSplit/>
          <w:jc w:val="center"/>
        </w:trPr>
        <w:tc>
          <w:tcPr>
            <w:tcW w:w="9096" w:type="dxa"/>
            <w:gridSpan w:val="3"/>
          </w:tcPr>
          <w:p w14:paraId="1CF08E5C" w14:textId="7A44C9F6" w:rsidR="003E1CAF" w:rsidRPr="00B77A92" w:rsidRDefault="00A14827" w:rsidP="004B2A18">
            <w:pPr>
              <w:spacing w:before="60" w:after="60"/>
            </w:pPr>
            <w:r w:rsidRPr="00B77A92">
              <w:t>A</w:t>
            </w:r>
            <w:r w:rsidR="003E1CAF" w:rsidRPr="00B77A92">
              <w:t xml:space="preserve">lthough the S-101 </w:t>
            </w:r>
            <w:r w:rsidR="004B2A18" w:rsidRPr="00B77A92">
              <w:t xml:space="preserve">ENC Product Specification </w:t>
            </w:r>
            <w:r w:rsidR="003E1CAF" w:rsidRPr="00B77A92">
              <w:t>does not allow any</w:t>
            </w:r>
            <w:r w:rsidR="006A7A07" w:rsidRPr="00B77A92">
              <w:t xml:space="preserve"> units</w:t>
            </w:r>
            <w:r w:rsidR="003E1CAF" w:rsidRPr="00B77A92">
              <w:t xml:space="preserve"> other than </w:t>
            </w:r>
            <w:r w:rsidR="006A7A07" w:rsidRPr="00B77A92">
              <w:t xml:space="preserve">metres for </w:t>
            </w:r>
            <w:r w:rsidR="003E1CAF" w:rsidRPr="00B77A92">
              <w:t xml:space="preserve">depths and heights, these two elements </w:t>
            </w:r>
            <w:r w:rsidRPr="00B77A92">
              <w:t xml:space="preserve">must </w:t>
            </w:r>
            <w:r w:rsidR="003E1CAF" w:rsidRPr="00B77A92">
              <w:t>be stated for clarity for the Mariner</w:t>
            </w:r>
          </w:p>
        </w:tc>
      </w:tr>
      <w:tr w:rsidR="007B5B9A" w:rsidRPr="00B77A92" w14:paraId="258B6C32" w14:textId="77777777" w:rsidTr="000A67D1">
        <w:trPr>
          <w:cantSplit/>
          <w:jc w:val="center"/>
        </w:trPr>
        <w:tc>
          <w:tcPr>
            <w:tcW w:w="3366" w:type="dxa"/>
          </w:tcPr>
          <w:p w14:paraId="2994E911" w14:textId="77777777" w:rsidR="007B5B9A" w:rsidRPr="00B77A92" w:rsidRDefault="007B5B9A" w:rsidP="000A67D1">
            <w:pPr>
              <w:spacing w:before="60" w:after="60"/>
            </w:pPr>
            <w:r w:rsidRPr="00B77A92">
              <w:t>Scale of display</w:t>
            </w:r>
          </w:p>
        </w:tc>
        <w:tc>
          <w:tcPr>
            <w:tcW w:w="5730" w:type="dxa"/>
            <w:gridSpan w:val="2"/>
          </w:tcPr>
          <w:p w14:paraId="50BE09D1" w14:textId="62BA2284" w:rsidR="003E1CAF" w:rsidRPr="00B77A92" w:rsidRDefault="007B5B9A" w:rsidP="000A67D1">
            <w:pPr>
              <w:spacing w:before="60" w:after="60"/>
            </w:pPr>
            <w:r w:rsidRPr="00B77A92">
              <w:t xml:space="preserve">Selected by </w:t>
            </w:r>
            <w:r w:rsidR="00B46FB0" w:rsidRPr="00B77A92">
              <w:t>m</w:t>
            </w:r>
            <w:r w:rsidR="004B2A18" w:rsidRPr="00B77A92">
              <w:t>ariner</w:t>
            </w:r>
          </w:p>
        </w:tc>
      </w:tr>
      <w:tr w:rsidR="007B5B9A" w:rsidRPr="00B77A92" w14:paraId="0238EBDC" w14:textId="77777777" w:rsidTr="000A67D1">
        <w:trPr>
          <w:cantSplit/>
          <w:jc w:val="center"/>
        </w:trPr>
        <w:tc>
          <w:tcPr>
            <w:tcW w:w="3366" w:type="dxa"/>
          </w:tcPr>
          <w:p w14:paraId="27B6E948" w14:textId="77777777" w:rsidR="007B5B9A" w:rsidRPr="00B77A92" w:rsidRDefault="007B5B9A" w:rsidP="000A67D1">
            <w:pPr>
              <w:spacing w:before="60" w:after="60"/>
            </w:pPr>
            <w:r w:rsidRPr="00B77A92">
              <w:lastRenderedPageBreak/>
              <w:t>Data quality indicator</w:t>
            </w:r>
          </w:p>
        </w:tc>
        <w:tc>
          <w:tcPr>
            <w:tcW w:w="5730" w:type="dxa"/>
            <w:gridSpan w:val="2"/>
          </w:tcPr>
          <w:p w14:paraId="7422FB96" w14:textId="19F903B5" w:rsidR="007B5B9A" w:rsidRPr="00B77A92" w:rsidRDefault="00426D8A" w:rsidP="00EC44E4">
            <w:pPr>
              <w:pStyle w:val="ListParagraph"/>
              <w:numPr>
                <w:ilvl w:val="0"/>
                <w:numId w:val="111"/>
              </w:numPr>
              <w:spacing w:before="60" w:after="60"/>
            </w:pPr>
            <w:r w:rsidRPr="00B77A92">
              <w:t xml:space="preserve">zoneOfConfidence.categoryOfZoneOfConfidence (CATZOC) </w:t>
            </w:r>
            <w:r w:rsidR="007B5B9A" w:rsidRPr="00B77A92">
              <w:t xml:space="preserve">attribute of the </w:t>
            </w:r>
            <w:r w:rsidR="0028392F" w:rsidRPr="00B77A92">
              <w:rPr>
                <w:b/>
                <w:bCs/>
              </w:rPr>
              <w:t>Quality</w:t>
            </w:r>
            <w:r w:rsidR="004F3C6C" w:rsidRPr="00B77A92">
              <w:rPr>
                <w:b/>
                <w:bCs/>
              </w:rPr>
              <w:t xml:space="preserve"> </w:t>
            </w:r>
            <w:r w:rsidR="0028392F" w:rsidRPr="00B77A92">
              <w:rPr>
                <w:b/>
                <w:bCs/>
              </w:rPr>
              <w:t>Of</w:t>
            </w:r>
            <w:r w:rsidR="004F3C6C" w:rsidRPr="00B77A92">
              <w:rPr>
                <w:b/>
                <w:bCs/>
              </w:rPr>
              <w:t xml:space="preserve"> </w:t>
            </w:r>
            <w:r w:rsidR="0028392F" w:rsidRPr="00B77A92">
              <w:rPr>
                <w:b/>
                <w:bCs/>
              </w:rPr>
              <w:t>Bathymetric</w:t>
            </w:r>
            <w:r w:rsidR="004F3C6C" w:rsidRPr="00B77A92">
              <w:rPr>
                <w:b/>
                <w:bCs/>
              </w:rPr>
              <w:t xml:space="preserve"> </w:t>
            </w:r>
            <w:r w:rsidR="0028392F" w:rsidRPr="00B77A92">
              <w:rPr>
                <w:b/>
                <w:bCs/>
              </w:rPr>
              <w:t>Data</w:t>
            </w:r>
            <w:r w:rsidR="0028392F" w:rsidRPr="00B77A92">
              <w:t xml:space="preserve"> (</w:t>
            </w:r>
            <w:r w:rsidR="007B5B9A" w:rsidRPr="00B77A92">
              <w:t>M_QUAL</w:t>
            </w:r>
            <w:r w:rsidR="0028392F" w:rsidRPr="00B77A92">
              <w:t>)</w:t>
            </w:r>
            <w:r w:rsidR="00970467" w:rsidRPr="00B77A92">
              <w:t xml:space="preserve"> meta-feature</w:t>
            </w:r>
            <w:r w:rsidR="007B5B9A" w:rsidRPr="00B77A92">
              <w:t>.</w:t>
            </w:r>
          </w:p>
          <w:p w14:paraId="557B9B7F" w14:textId="36B29204" w:rsidR="00426D8A" w:rsidRPr="00B77A92" w:rsidRDefault="00426D8A" w:rsidP="00426D8A">
            <w:pPr>
              <w:pStyle w:val="ListParagraph"/>
              <w:spacing w:before="60" w:after="60"/>
            </w:pPr>
            <w:r w:rsidRPr="00B77A92">
              <w:t>When multiple temporal attributes are present:</w:t>
            </w:r>
          </w:p>
          <w:p w14:paraId="73D594D7" w14:textId="7F4891A2" w:rsidR="00426D8A" w:rsidRPr="00B77A92" w:rsidRDefault="00426D8A" w:rsidP="00426D8A">
            <w:pPr>
              <w:pStyle w:val="ListParagraph"/>
              <w:spacing w:before="60" w:after="60"/>
            </w:pPr>
            <w:r w:rsidRPr="00B77A92">
              <w:t xml:space="preserve">- If a single attribute value is valid for the selected viewing date range, that value </w:t>
            </w:r>
            <w:r w:rsidR="00D3352A" w:rsidRPr="00B77A92">
              <w:t>must</w:t>
            </w:r>
            <w:r w:rsidRPr="00B77A92">
              <w:t xml:space="preserve"> be displayed.</w:t>
            </w:r>
          </w:p>
          <w:p w14:paraId="0866764F" w14:textId="6F4FC61B" w:rsidR="00426D8A" w:rsidRPr="00B77A92" w:rsidRDefault="00426D8A" w:rsidP="00426D8A">
            <w:pPr>
              <w:pStyle w:val="ListParagraph"/>
              <w:spacing w:before="60" w:after="60"/>
            </w:pPr>
            <w:r w:rsidRPr="00B77A92">
              <w:t xml:space="preserve">If multiple values are valid for the selected viewing date range, the worst-case value </w:t>
            </w:r>
            <w:r w:rsidR="00D3352A" w:rsidRPr="00B77A92">
              <w:t>must</w:t>
            </w:r>
            <w:r w:rsidRPr="00B77A92">
              <w:t xml:space="preserve"> be displayed.</w:t>
            </w:r>
          </w:p>
          <w:p w14:paraId="3AD9B1BF" w14:textId="1AF10CD9" w:rsidR="00426D8A" w:rsidRPr="00B77A92" w:rsidRDefault="00426D8A" w:rsidP="00426D8A">
            <w:pPr>
              <w:pStyle w:val="ListParagraph"/>
              <w:spacing w:before="60" w:after="60"/>
            </w:pPr>
            <w:r w:rsidRPr="00B77A92">
              <w:t>When multiple features are present (to indicate bathymetric data quality at various depths):</w:t>
            </w:r>
          </w:p>
          <w:p w14:paraId="45B278CA" w14:textId="532057CD" w:rsidR="00426D8A" w:rsidRPr="00B77A92" w:rsidRDefault="00426D8A" w:rsidP="00EC44E4">
            <w:pPr>
              <w:pStyle w:val="ListParagraph"/>
              <w:spacing w:before="60" w:after="60"/>
            </w:pPr>
            <w:r w:rsidRPr="00B77A92">
              <w:t xml:space="preserve">- The feature which intersects the specified safety contour value </w:t>
            </w:r>
            <w:r w:rsidR="00D3352A" w:rsidRPr="00B77A92">
              <w:t>must</w:t>
            </w:r>
            <w:r w:rsidRPr="00B77A92">
              <w:t xml:space="preserve"> be used.</w:t>
            </w:r>
          </w:p>
          <w:p w14:paraId="276D6539" w14:textId="77777777" w:rsidR="003E1CAF" w:rsidRDefault="004123D5" w:rsidP="004B2A18">
            <w:pPr>
              <w:spacing w:before="60" w:after="60"/>
              <w:rPr>
                <w:ins w:id="1336" w:author="Jonathan Pritchard" w:date="2025-03-07T16:45:00Z" w16du:dateUtc="2025-03-07T16:45:00Z"/>
              </w:rPr>
            </w:pPr>
            <w:r w:rsidRPr="00B77A92">
              <w:t>(</w:t>
            </w:r>
            <w:r w:rsidR="003E1CAF" w:rsidRPr="00B77A92">
              <w:t>b</w:t>
            </w:r>
            <w:r w:rsidRPr="00B77A92">
              <w:t>)</w:t>
            </w:r>
            <w:r w:rsidR="003E1CAF" w:rsidRPr="00B77A92">
              <w:t xml:space="preserve"> </w:t>
            </w:r>
            <w:r w:rsidR="00426D8A" w:rsidRPr="00B77A92">
              <w:t xml:space="preserve">Total </w:t>
            </w:r>
            <w:r w:rsidR="00C0542A" w:rsidRPr="00B77A92">
              <w:rPr>
                <w:i/>
                <w:iCs/>
              </w:rPr>
              <w:t>horizontalPositionUncertainty</w:t>
            </w:r>
            <w:r w:rsidR="00426D8A" w:rsidRPr="00B77A92">
              <w:t xml:space="preserve"> </w:t>
            </w:r>
            <w:r w:rsidR="003E1CAF" w:rsidRPr="00B77A92">
              <w:t xml:space="preserve"> of the </w:t>
            </w:r>
            <w:r w:rsidR="005B78DC" w:rsidRPr="00B77A92">
              <w:rPr>
                <w:b/>
                <w:bCs/>
              </w:rPr>
              <w:t>Quality</w:t>
            </w:r>
            <w:r w:rsidR="004F3C6C" w:rsidRPr="00B77A92">
              <w:rPr>
                <w:b/>
                <w:bCs/>
              </w:rPr>
              <w:t xml:space="preserve"> </w:t>
            </w:r>
            <w:r w:rsidR="005B78DC" w:rsidRPr="00B77A92">
              <w:rPr>
                <w:b/>
                <w:bCs/>
              </w:rPr>
              <w:t>Of</w:t>
            </w:r>
            <w:r w:rsidR="004F3C6C" w:rsidRPr="00B77A92">
              <w:rPr>
                <w:b/>
                <w:bCs/>
              </w:rPr>
              <w:t xml:space="preserve"> </w:t>
            </w:r>
            <w:r w:rsidR="005B78DC" w:rsidRPr="00B77A92">
              <w:rPr>
                <w:b/>
                <w:bCs/>
              </w:rPr>
              <w:t>Non</w:t>
            </w:r>
            <w:r w:rsidR="004B2A18" w:rsidRPr="00B77A92">
              <w:rPr>
                <w:b/>
                <w:bCs/>
              </w:rPr>
              <w:t>-B</w:t>
            </w:r>
            <w:r w:rsidR="005B78DC" w:rsidRPr="00B77A92">
              <w:rPr>
                <w:b/>
                <w:bCs/>
              </w:rPr>
              <w:t>athymetric</w:t>
            </w:r>
            <w:r w:rsidR="004F3C6C" w:rsidRPr="00B77A92">
              <w:rPr>
                <w:b/>
                <w:bCs/>
              </w:rPr>
              <w:t xml:space="preserve"> </w:t>
            </w:r>
            <w:r w:rsidR="005B78DC" w:rsidRPr="00B77A92">
              <w:rPr>
                <w:b/>
                <w:bCs/>
              </w:rPr>
              <w:t>Data</w:t>
            </w:r>
            <w:r w:rsidR="005B78DC" w:rsidRPr="00B77A92">
              <w:t xml:space="preserve"> </w:t>
            </w:r>
            <w:r w:rsidR="00970467" w:rsidRPr="00B77A92">
              <w:t xml:space="preserve">(M_ACCY) </w:t>
            </w:r>
            <w:r w:rsidR="005B78DC" w:rsidRPr="00B77A92">
              <w:t>meta-feature if available</w:t>
            </w:r>
            <w:r w:rsidR="003E1CAF" w:rsidRPr="00B77A92">
              <w:t>.</w:t>
            </w:r>
          </w:p>
          <w:p w14:paraId="2465BE09" w14:textId="77777777" w:rsidR="00A94BB4" w:rsidRDefault="00A94BB4" w:rsidP="004B2A18">
            <w:pPr>
              <w:spacing w:before="60" w:after="60"/>
              <w:rPr>
                <w:ins w:id="1337" w:author="Jonathan Pritchard" w:date="2025-03-07T16:45:00Z" w16du:dateUtc="2025-03-07T16:45:00Z"/>
              </w:rPr>
            </w:pPr>
          </w:p>
          <w:p w14:paraId="2F203909" w14:textId="0D84F1AA" w:rsidR="00A94BB4" w:rsidRPr="00A94BB4" w:rsidRDefault="00A94BB4" w:rsidP="004B2A18">
            <w:pPr>
              <w:spacing w:before="60" w:after="60"/>
              <w:rPr>
                <w:i/>
                <w:iCs/>
                <w:rPrChange w:id="1338" w:author="Jonathan Pritchard" w:date="2025-03-07T16:45:00Z" w16du:dateUtc="2025-03-07T16:45:00Z">
                  <w:rPr/>
                </w:rPrChange>
              </w:rPr>
            </w:pPr>
            <w:ins w:id="1339" w:author="Jonathan Pritchard" w:date="2025-03-07T16:45:00Z" w16du:dateUtc="2025-03-07T16:45:00Z">
              <w:r w:rsidRPr="00A94BB4">
                <w:rPr>
                  <w:i/>
                  <w:iCs/>
                  <w:rPrChange w:id="1340" w:author="Jonathan Pritchard" w:date="2025-03-07T16:45:00Z" w16du:dateUtc="2025-03-07T16:45:00Z">
                    <w:rPr/>
                  </w:rPrChange>
                </w:rPr>
                <w:t>Note: Due to the way quality is encoded in the ENC, both values (a and b) must be provided</w:t>
              </w:r>
            </w:ins>
          </w:p>
        </w:tc>
      </w:tr>
      <w:tr w:rsidR="003E1CAF" w:rsidRPr="00B77A92" w14:paraId="051628F5" w14:textId="77777777" w:rsidTr="000A67D1">
        <w:trPr>
          <w:cantSplit/>
          <w:jc w:val="center"/>
        </w:trPr>
        <w:tc>
          <w:tcPr>
            <w:tcW w:w="9096" w:type="dxa"/>
            <w:gridSpan w:val="3"/>
          </w:tcPr>
          <w:p w14:paraId="77F174AE" w14:textId="1F7E6546" w:rsidR="003E1CAF" w:rsidRPr="00B77A92" w:rsidRDefault="003E1CAF" w:rsidP="000A67D1">
            <w:pPr>
              <w:spacing w:before="60" w:after="60"/>
            </w:pPr>
            <w:del w:id="1341" w:author="Jonathan Pritchard" w:date="2025-03-07T16:45:00Z" w16du:dateUtc="2025-03-07T16:45:00Z">
              <w:r w:rsidRPr="00B77A92" w:rsidDel="00A94BB4">
                <w:delText xml:space="preserve">Note: Due to the way quality is encoded in the ENC, both </w:delText>
              </w:r>
              <w:r w:rsidR="004B2A18" w:rsidRPr="00B77A92" w:rsidDel="00A94BB4">
                <w:delText xml:space="preserve">values (a </w:delText>
              </w:r>
              <w:r w:rsidR="004B2A18" w:rsidRPr="00760179" w:rsidDel="00A94BB4">
                <w:delText xml:space="preserve">and b) </w:delText>
              </w:r>
              <w:r w:rsidR="00D3352A" w:rsidRPr="00760179" w:rsidDel="00A94BB4">
                <w:delText xml:space="preserve">must </w:delText>
              </w:r>
              <w:r w:rsidR="004B2A18" w:rsidRPr="00760179" w:rsidDel="00A94BB4">
                <w:delText xml:space="preserve">be </w:delText>
              </w:r>
            </w:del>
            <w:del w:id="1342" w:author="Jonathan Pritchard" w:date="2025-03-07T16:44:00Z" w16du:dateUtc="2025-03-07T16:44:00Z">
              <w:r w:rsidR="004B2A18" w:rsidRPr="00760179" w:rsidDel="00A94BB4">
                <w:delText>used</w:delText>
              </w:r>
            </w:del>
          </w:p>
        </w:tc>
      </w:tr>
      <w:tr w:rsidR="007B5B9A" w:rsidRPr="00B77A92" w14:paraId="4F497D51" w14:textId="77777777" w:rsidTr="000A67D1">
        <w:trPr>
          <w:cantSplit/>
          <w:jc w:val="center"/>
        </w:trPr>
        <w:tc>
          <w:tcPr>
            <w:tcW w:w="3366" w:type="dxa"/>
          </w:tcPr>
          <w:p w14:paraId="3E2DE84A" w14:textId="77777777" w:rsidR="007B5B9A" w:rsidRPr="00B77A92" w:rsidRDefault="007B5B9A" w:rsidP="000A67D1">
            <w:pPr>
              <w:spacing w:before="60" w:after="60"/>
            </w:pPr>
            <w:r w:rsidRPr="00B77A92">
              <w:t>Sounding/vertical datum</w:t>
            </w:r>
          </w:p>
        </w:tc>
        <w:tc>
          <w:tcPr>
            <w:tcW w:w="5730" w:type="dxa"/>
            <w:gridSpan w:val="2"/>
          </w:tcPr>
          <w:p w14:paraId="4885C923" w14:textId="0975091E" w:rsidR="007B5B9A" w:rsidRPr="00B77A92" w:rsidRDefault="002121DE" w:rsidP="000A67D1">
            <w:pPr>
              <w:spacing w:before="60" w:after="60"/>
            </w:pPr>
            <w:r w:rsidRPr="00B77A92">
              <w:t xml:space="preserve">The </w:t>
            </w:r>
            <w:r w:rsidR="007B5B9A" w:rsidRPr="00B77A92">
              <w:rPr>
                <w:i/>
                <w:iCs/>
              </w:rPr>
              <w:t>verticalDatum</w:t>
            </w:r>
            <w:r w:rsidR="007B5B9A" w:rsidRPr="00B77A92">
              <w:t xml:space="preserve"> attribute of the </w:t>
            </w:r>
            <w:r w:rsidR="007B5B9A" w:rsidRPr="00B77A92">
              <w:rPr>
                <w:b/>
                <w:bCs/>
              </w:rPr>
              <w:t>SoundingDatum</w:t>
            </w:r>
            <w:r w:rsidR="007B5B9A" w:rsidRPr="00B77A92">
              <w:t xml:space="preserve"> feature and </w:t>
            </w:r>
            <w:r w:rsidR="007B5B9A" w:rsidRPr="00B77A92">
              <w:rPr>
                <w:b/>
                <w:bCs/>
              </w:rPr>
              <w:t>VerticalDatum</w:t>
            </w:r>
            <w:r w:rsidR="00D3352A" w:rsidRPr="00B77A92">
              <w:rPr>
                <w:b/>
                <w:bCs/>
              </w:rPr>
              <w:t>OfData</w:t>
            </w:r>
            <w:r w:rsidR="007B5B9A" w:rsidRPr="00B77A92">
              <w:t xml:space="preserve"> feature when available.</w:t>
            </w:r>
          </w:p>
          <w:p w14:paraId="02353BF3" w14:textId="69EB81F0" w:rsidR="00066F3D" w:rsidRPr="00B77A92" w:rsidRDefault="00066F3D" w:rsidP="000A67D1">
            <w:pPr>
              <w:spacing w:before="60" w:after="60"/>
            </w:pPr>
            <w:r w:rsidRPr="00B77A92">
              <w:t>(</w:t>
            </w:r>
            <w:r w:rsidRPr="00B77A92">
              <w:rPr>
                <w:i/>
                <w:iCs/>
              </w:rPr>
              <w:t>verticalDatum</w:t>
            </w:r>
            <w:r w:rsidRPr="00B77A92">
              <w:t xml:space="preserve"> attributes of individual features </w:t>
            </w:r>
            <w:r w:rsidR="00A14827" w:rsidRPr="00B77A92">
              <w:t xml:space="preserve">must </w:t>
            </w:r>
            <w:r w:rsidRPr="00B77A92">
              <w:t>not be used for the legend.)</w:t>
            </w:r>
          </w:p>
        </w:tc>
      </w:tr>
      <w:tr w:rsidR="007B5B9A" w:rsidRPr="00B77A92" w14:paraId="6F19A772" w14:textId="77777777" w:rsidTr="000A67D1">
        <w:trPr>
          <w:cantSplit/>
          <w:jc w:val="center"/>
        </w:trPr>
        <w:tc>
          <w:tcPr>
            <w:tcW w:w="3366" w:type="dxa"/>
          </w:tcPr>
          <w:p w14:paraId="6CA58DC2" w14:textId="77777777" w:rsidR="007B5B9A" w:rsidRPr="00B77A92" w:rsidRDefault="007B5B9A" w:rsidP="000A67D1">
            <w:pPr>
              <w:spacing w:before="60" w:after="60"/>
            </w:pPr>
            <w:r w:rsidRPr="00B77A92">
              <w:t>Horizontal datum</w:t>
            </w:r>
          </w:p>
        </w:tc>
        <w:tc>
          <w:tcPr>
            <w:tcW w:w="5730" w:type="dxa"/>
            <w:gridSpan w:val="2"/>
          </w:tcPr>
          <w:p w14:paraId="263C3713" w14:textId="77777777" w:rsidR="007B5B9A" w:rsidRPr="00B77A92" w:rsidRDefault="007B5B9A" w:rsidP="000A67D1">
            <w:pPr>
              <w:spacing w:before="60" w:after="60"/>
            </w:pPr>
            <w:r w:rsidRPr="00B77A92">
              <w:t>WGS84</w:t>
            </w:r>
          </w:p>
        </w:tc>
      </w:tr>
      <w:tr w:rsidR="007B5B9A" w:rsidRPr="00B77A92" w14:paraId="17FF7F06" w14:textId="77777777" w:rsidTr="000A67D1">
        <w:trPr>
          <w:cantSplit/>
          <w:jc w:val="center"/>
        </w:trPr>
        <w:tc>
          <w:tcPr>
            <w:tcW w:w="3366" w:type="dxa"/>
          </w:tcPr>
          <w:p w14:paraId="4639AE8F" w14:textId="77777777" w:rsidR="007B5B9A" w:rsidRPr="00B77A92" w:rsidRDefault="007B5B9A" w:rsidP="000A67D1">
            <w:pPr>
              <w:spacing w:before="60" w:after="60"/>
            </w:pPr>
            <w:r w:rsidRPr="00B77A92">
              <w:t>Value of safety depth</w:t>
            </w:r>
          </w:p>
        </w:tc>
        <w:tc>
          <w:tcPr>
            <w:tcW w:w="5730" w:type="dxa"/>
            <w:gridSpan w:val="2"/>
          </w:tcPr>
          <w:p w14:paraId="2DEA7E64" w14:textId="4B3FCB8B" w:rsidR="007B5B9A" w:rsidRPr="00B77A92" w:rsidRDefault="007B5B9A" w:rsidP="000A67D1">
            <w:pPr>
              <w:spacing w:before="60" w:after="60"/>
            </w:pPr>
            <w:r w:rsidRPr="00B77A92">
              <w:t>Selected b</w:t>
            </w:r>
            <w:r w:rsidR="004B2A18" w:rsidRPr="00B77A92">
              <w:t>y Mariner. Default is 30 metres</w:t>
            </w:r>
          </w:p>
        </w:tc>
      </w:tr>
      <w:tr w:rsidR="007B5B9A" w:rsidRPr="00B77A92" w14:paraId="38A80191" w14:textId="77777777" w:rsidTr="000A67D1">
        <w:trPr>
          <w:cantSplit/>
          <w:jc w:val="center"/>
        </w:trPr>
        <w:tc>
          <w:tcPr>
            <w:tcW w:w="3366" w:type="dxa"/>
          </w:tcPr>
          <w:p w14:paraId="3FB8C19A" w14:textId="77777777" w:rsidR="007B5B9A" w:rsidRPr="00B77A92" w:rsidRDefault="007B5B9A" w:rsidP="000A67D1">
            <w:pPr>
              <w:spacing w:before="60" w:after="60"/>
            </w:pPr>
            <w:r w:rsidRPr="00B77A92">
              <w:t>Value of safety contour</w:t>
            </w:r>
          </w:p>
        </w:tc>
        <w:tc>
          <w:tcPr>
            <w:tcW w:w="5730" w:type="dxa"/>
            <w:gridSpan w:val="2"/>
          </w:tcPr>
          <w:p w14:paraId="4227C73C" w14:textId="77777777" w:rsidR="007B5B9A" w:rsidRDefault="007B5B9A" w:rsidP="000A67D1">
            <w:pPr>
              <w:spacing w:before="60" w:after="60"/>
              <w:rPr>
                <w:ins w:id="1343" w:author="Jonathan Pritchard" w:date="2025-03-12T07:59:00Z" w16du:dateUtc="2025-03-12T07:59:00Z"/>
              </w:rPr>
            </w:pPr>
            <w:r w:rsidRPr="00B77A92">
              <w:t>Selected b</w:t>
            </w:r>
            <w:r w:rsidR="004B2A18" w:rsidRPr="00B77A92">
              <w:t>y Mariner. Default is 30 metres</w:t>
            </w:r>
          </w:p>
          <w:p w14:paraId="4C76D350" w14:textId="77777777" w:rsidR="00374334" w:rsidRDefault="00374334" w:rsidP="000A67D1">
            <w:pPr>
              <w:spacing w:before="60" w:after="60"/>
              <w:rPr>
                <w:ins w:id="1344" w:author="Jonathan Pritchard" w:date="2025-03-12T07:59:00Z" w16du:dateUtc="2025-03-12T07:59:00Z"/>
              </w:rPr>
            </w:pPr>
          </w:p>
          <w:p w14:paraId="2DE8022B" w14:textId="56603F97" w:rsidR="00374334" w:rsidRPr="00374334" w:rsidRDefault="00374334" w:rsidP="000A67D1">
            <w:pPr>
              <w:spacing w:before="60" w:after="60"/>
              <w:rPr>
                <w:i/>
                <w:iCs/>
                <w:rPrChange w:id="1345" w:author="Jonathan Pritchard" w:date="2025-03-12T07:59:00Z" w16du:dateUtc="2025-03-12T07:59:00Z">
                  <w:rPr/>
                </w:rPrChange>
              </w:rPr>
            </w:pPr>
            <w:commentRangeStart w:id="1346"/>
            <w:ins w:id="1347" w:author="Jonathan Pritchard" w:date="2025-03-12T07:59:00Z" w16du:dateUtc="2025-03-12T07:59:00Z">
              <w:r w:rsidRPr="00374334">
                <w:rPr>
                  <w:i/>
                  <w:iCs/>
                  <w:rPrChange w:id="1348" w:author="Jonathan Pritchard" w:date="2025-03-12T07:59:00Z" w16du:dateUtc="2025-03-12T07:59:00Z">
                    <w:rPr/>
                  </w:rPrChange>
                </w:rPr>
                <w:t>Note: If the Mariner has selected a contour that is not available in the ENC and the ECDIS displays a default contour, both the contour selected and the contour displayed must be quoted</w:t>
              </w:r>
              <w:commentRangeEnd w:id="1346"/>
              <w:r w:rsidRPr="00374334">
                <w:rPr>
                  <w:rStyle w:val="CommentReference"/>
                  <w:i/>
                  <w:iCs/>
                  <w:rPrChange w:id="1349" w:author="Jonathan Pritchard" w:date="2025-03-12T07:59:00Z" w16du:dateUtc="2025-03-12T07:59:00Z">
                    <w:rPr>
                      <w:rStyle w:val="CommentReference"/>
                    </w:rPr>
                  </w:rPrChange>
                </w:rPr>
                <w:commentReference w:id="1346"/>
              </w:r>
            </w:ins>
          </w:p>
        </w:tc>
      </w:tr>
      <w:tr w:rsidR="003E1CAF" w:rsidRPr="00B77A92" w:rsidDel="00374334" w14:paraId="127B3C5D" w14:textId="1748FD87" w:rsidTr="000A67D1">
        <w:trPr>
          <w:gridAfter w:val="1"/>
          <w:wAfter w:w="80" w:type="dxa"/>
          <w:cantSplit/>
          <w:jc w:val="center"/>
          <w:del w:id="1350" w:author="Jonathan Pritchard" w:date="2025-03-12T07:59:00Z"/>
        </w:trPr>
        <w:tc>
          <w:tcPr>
            <w:tcW w:w="9096" w:type="dxa"/>
            <w:gridSpan w:val="2"/>
          </w:tcPr>
          <w:p w14:paraId="58857235" w14:textId="38A11901" w:rsidR="003E1CAF" w:rsidRPr="00B77A92" w:rsidDel="00374334" w:rsidRDefault="003E1CAF" w:rsidP="000A67D1">
            <w:pPr>
              <w:spacing w:before="60" w:after="60"/>
              <w:rPr>
                <w:del w:id="1351" w:author="Jonathan Pritchard" w:date="2025-03-12T07:59:00Z" w16du:dateUtc="2025-03-12T07:59:00Z"/>
              </w:rPr>
            </w:pPr>
          </w:p>
        </w:tc>
      </w:tr>
      <w:tr w:rsidR="009810BB" w:rsidRPr="00B77A92" w14:paraId="55069771" w14:textId="77777777" w:rsidTr="000A67D1">
        <w:trPr>
          <w:gridAfter w:val="1"/>
          <w:wAfter w:w="80" w:type="dxa"/>
          <w:cantSplit/>
          <w:jc w:val="center"/>
          <w:ins w:id="1352" w:author="Jonathan Pritchard" w:date="2025-03-12T08:40:00Z"/>
        </w:trPr>
        <w:tc>
          <w:tcPr>
            <w:tcW w:w="3366" w:type="dxa"/>
          </w:tcPr>
          <w:p w14:paraId="3D8F70A5" w14:textId="644AD55E" w:rsidR="009810BB" w:rsidRPr="00A841E5" w:rsidRDefault="009810BB" w:rsidP="000A67D1">
            <w:pPr>
              <w:spacing w:before="60" w:after="60"/>
              <w:rPr>
                <w:ins w:id="1353" w:author="Jonathan Pritchard" w:date="2025-03-12T08:40:00Z" w16du:dateUtc="2025-03-12T08:40:00Z"/>
              </w:rPr>
            </w:pPr>
            <w:commentRangeStart w:id="1354"/>
            <w:ins w:id="1355" w:author="Jonathan Pritchard" w:date="2025-03-12T08:40:00Z" w16du:dateUtc="2025-03-12T08:40:00Z">
              <w:r w:rsidRPr="00A841E5">
                <w:t>WLA</w:t>
              </w:r>
            </w:ins>
            <w:commentRangeEnd w:id="1354"/>
            <w:ins w:id="1356" w:author="Jonathan Pritchard" w:date="2025-03-12T08:41:00Z" w16du:dateUtc="2025-03-12T08:41:00Z">
              <w:r w:rsidRPr="00A841E5">
                <w:rPr>
                  <w:rStyle w:val="CommentReference"/>
                </w:rPr>
                <w:commentReference w:id="1354"/>
              </w:r>
            </w:ins>
            <w:ins w:id="1357" w:author="Jonathan Pritchard" w:date="2025-03-12T08:40:00Z" w16du:dateUtc="2025-03-12T08:40:00Z">
              <w:r w:rsidRPr="00A841E5">
                <w:t xml:space="preserve"> method</w:t>
              </w:r>
            </w:ins>
          </w:p>
        </w:tc>
        <w:tc>
          <w:tcPr>
            <w:tcW w:w="5730" w:type="dxa"/>
          </w:tcPr>
          <w:p w14:paraId="42E136F8" w14:textId="63443CEB" w:rsidR="009810BB" w:rsidRPr="00A841E5" w:rsidRDefault="009810BB" w:rsidP="000A67D1">
            <w:pPr>
              <w:spacing w:before="60" w:after="60"/>
              <w:rPr>
                <w:ins w:id="1358" w:author="Jonathan Pritchard" w:date="2025-03-12T08:40:00Z" w16du:dateUtc="2025-03-12T08:40:00Z"/>
                <w:rPrChange w:id="1359" w:author="jon pritchard" w:date="2025-03-28T14:02:00Z" w16du:dateUtc="2025-03-28T13:02:00Z">
                  <w:rPr>
                    <w:ins w:id="1360" w:author="Jonathan Pritchard" w:date="2025-03-12T08:40:00Z" w16du:dateUtc="2025-03-12T08:40:00Z"/>
                    <w:b/>
                    <w:bCs/>
                  </w:rPr>
                </w:rPrChange>
              </w:rPr>
            </w:pPr>
            <w:ins w:id="1361" w:author="Jonathan Pritchard" w:date="2025-03-12T08:40:00Z" w16du:dateUtc="2025-03-12T08:40:00Z">
              <w:r w:rsidRPr="00A841E5">
                <w:rPr>
                  <w:rPrChange w:id="1362" w:author="jon pritchard" w:date="2025-03-28T14:02:00Z" w16du:dateUtc="2025-03-28T13:02:00Z">
                    <w:rPr>
                      <w:b/>
                      <w:bCs/>
                    </w:rPr>
                  </w:rPrChange>
                </w:rPr>
                <w:t>Method of Water Level Adjustment selected.</w:t>
              </w:r>
            </w:ins>
          </w:p>
        </w:tc>
      </w:tr>
      <w:tr w:rsidR="007B5B9A" w:rsidRPr="00B77A92" w14:paraId="16C268BD" w14:textId="77777777" w:rsidTr="000A67D1">
        <w:trPr>
          <w:cantSplit/>
          <w:jc w:val="center"/>
        </w:trPr>
        <w:tc>
          <w:tcPr>
            <w:tcW w:w="3366" w:type="dxa"/>
          </w:tcPr>
          <w:p w14:paraId="1CC77ED9" w14:textId="77777777" w:rsidR="007B5B9A" w:rsidRPr="00B77A92" w:rsidRDefault="007B5B9A" w:rsidP="000A67D1">
            <w:pPr>
              <w:spacing w:before="60" w:after="60"/>
            </w:pPr>
            <w:r w:rsidRPr="00B77A92">
              <w:t>Magnetic variation</w:t>
            </w:r>
          </w:p>
        </w:tc>
        <w:tc>
          <w:tcPr>
            <w:tcW w:w="5730" w:type="dxa"/>
            <w:gridSpan w:val="2"/>
          </w:tcPr>
          <w:p w14:paraId="0AD394C2" w14:textId="216F9630" w:rsidR="004E0F3F" w:rsidRPr="00B77A92" w:rsidRDefault="004E0F3F" w:rsidP="000A67D1">
            <w:pPr>
              <w:spacing w:before="60" w:after="60"/>
            </w:pPr>
            <w:r w:rsidRPr="00B77A92">
              <w:rPr>
                <w:b/>
                <w:bCs/>
              </w:rPr>
              <w:t>MagneticVariation</w:t>
            </w:r>
            <w:r w:rsidRPr="00B77A92">
              <w:t xml:space="preserve"> (MAGVAR) feature, attributes:</w:t>
            </w:r>
          </w:p>
          <w:p w14:paraId="3AF3FDF5" w14:textId="2C95D330" w:rsidR="004E0F3F" w:rsidRPr="00B77A92" w:rsidRDefault="007B5B9A" w:rsidP="000A67D1">
            <w:pPr>
              <w:spacing w:before="60" w:after="60"/>
            </w:pPr>
            <w:r w:rsidRPr="00B77A92">
              <w:rPr>
                <w:i/>
                <w:iCs/>
              </w:rPr>
              <w:t>referenceYearForMagneticVariation</w:t>
            </w:r>
            <w:r w:rsidR="004E0F3F" w:rsidRPr="00B77A92">
              <w:rPr>
                <w:i/>
                <w:iCs/>
              </w:rPr>
              <w:t xml:space="preserve"> (RYRMGV)</w:t>
            </w:r>
            <w:r w:rsidRPr="00B77A92">
              <w:t>,</w:t>
            </w:r>
          </w:p>
          <w:p w14:paraId="04035B00" w14:textId="77777777" w:rsidR="004E0F3F" w:rsidRPr="00B77A92" w:rsidRDefault="007B5B9A" w:rsidP="000A67D1">
            <w:pPr>
              <w:spacing w:before="60" w:after="60"/>
            </w:pPr>
            <w:r w:rsidRPr="00B77A92">
              <w:rPr>
                <w:i/>
                <w:iCs/>
              </w:rPr>
              <w:t>valueofAnnualChangeInMagneticVariation</w:t>
            </w:r>
            <w:r w:rsidR="004E0F3F" w:rsidRPr="00B77A92">
              <w:rPr>
                <w:i/>
                <w:iCs/>
              </w:rPr>
              <w:t xml:space="preserve"> (VALACM)</w:t>
            </w:r>
            <w:r w:rsidRPr="00B77A92">
              <w:t>,</w:t>
            </w:r>
          </w:p>
          <w:p w14:paraId="31BC2705" w14:textId="674C5792" w:rsidR="00B46FB0" w:rsidRPr="00B77A92" w:rsidRDefault="004E0F3F" w:rsidP="000A67D1">
            <w:pPr>
              <w:spacing w:before="60" w:after="60"/>
              <w:rPr>
                <w:i/>
                <w:iCs/>
              </w:rPr>
            </w:pPr>
            <w:r w:rsidRPr="00B77A92">
              <w:t>and</w:t>
            </w:r>
            <w:r w:rsidRPr="00B77A92">
              <w:rPr>
                <w:i/>
                <w:iCs/>
              </w:rPr>
              <w:t xml:space="preserve"> </w:t>
            </w:r>
            <w:r w:rsidR="007B5B9A" w:rsidRPr="00B77A92">
              <w:rPr>
                <w:i/>
                <w:iCs/>
              </w:rPr>
              <w:t>valueOfMagneticVariation</w:t>
            </w:r>
            <w:r w:rsidRPr="00B77A92">
              <w:rPr>
                <w:i/>
                <w:iCs/>
              </w:rPr>
              <w:t xml:space="preserve"> (VALMAG)</w:t>
            </w:r>
          </w:p>
          <w:p w14:paraId="11630E17" w14:textId="5F48E19C" w:rsidR="00066F3D" w:rsidRPr="00B77A92" w:rsidRDefault="007B5B9A" w:rsidP="000A67D1">
            <w:pPr>
              <w:spacing w:before="60" w:after="60"/>
            </w:pPr>
            <w:r w:rsidRPr="00B77A92">
              <w:t xml:space="preserve">Item </w:t>
            </w:r>
            <w:r w:rsidR="002845EB" w:rsidRPr="00B77A92">
              <w:t xml:space="preserve">must </w:t>
            </w:r>
            <w:r w:rsidRPr="00B77A92">
              <w:t>be displayed as:</w:t>
            </w:r>
            <w:r w:rsidR="004E0F3F" w:rsidRPr="00B77A92">
              <w:t xml:space="preserve"> VALMAG RYRMGV</w:t>
            </w:r>
            <w:r w:rsidR="00066F3D" w:rsidRPr="00B77A92">
              <w:t xml:space="preserve"> (</w:t>
            </w:r>
            <w:r w:rsidR="004E0F3F" w:rsidRPr="00B77A92">
              <w:t>VALACM</w:t>
            </w:r>
            <w:r w:rsidR="00066F3D" w:rsidRPr="00B77A92">
              <w:t>)</w:t>
            </w:r>
          </w:p>
          <w:p w14:paraId="2C5A141D" w14:textId="20203756" w:rsidR="00066F3D" w:rsidRPr="00B77A92" w:rsidRDefault="00066F3D" w:rsidP="000A67D1">
            <w:pPr>
              <w:spacing w:before="60" w:after="60"/>
            </w:pPr>
            <w:r w:rsidRPr="00B77A92">
              <w:t>For example, 4°15W 1990 (8’E)</w:t>
            </w:r>
          </w:p>
        </w:tc>
      </w:tr>
      <w:tr w:rsidR="007B5B9A" w:rsidRPr="00B77A92" w14:paraId="19556FAD" w14:textId="77777777" w:rsidTr="000A67D1">
        <w:trPr>
          <w:cantSplit/>
          <w:jc w:val="center"/>
        </w:trPr>
        <w:tc>
          <w:tcPr>
            <w:tcW w:w="3366" w:type="dxa"/>
          </w:tcPr>
          <w:p w14:paraId="1BA7F401" w14:textId="1F8778BA" w:rsidR="007B5B9A" w:rsidRPr="00B77A92" w:rsidRDefault="007B5B9A" w:rsidP="000A67D1">
            <w:pPr>
              <w:spacing w:before="60" w:after="60"/>
            </w:pPr>
            <w:r w:rsidRPr="00B77A92">
              <w:t>Date and number of latest update</w:t>
            </w:r>
            <w:r w:rsidR="00742588" w:rsidRPr="00B77A92">
              <w:t xml:space="preserve"> </w:t>
            </w:r>
            <w:r w:rsidRPr="00B77A92">
              <w:t xml:space="preserve">affecting </w:t>
            </w:r>
            <w:r w:rsidR="002845EB" w:rsidRPr="00002EA5">
              <w:rPr>
                <w:strike/>
                <w:rPrChange w:id="1363" w:author="jon pritchard" w:date="2025-03-26T21:46:00Z" w16du:dateUtc="2025-03-26T20:46:00Z">
                  <w:rPr/>
                </w:rPrChange>
              </w:rPr>
              <w:t>the ENC</w:t>
            </w:r>
            <w:r w:rsidR="002845EB" w:rsidRPr="00B77A92">
              <w:t xml:space="preserve"> </w:t>
            </w:r>
            <w:ins w:id="1364" w:author="jon pritchard" w:date="2025-03-26T21:46:00Z" w16du:dateUtc="2025-03-26T20:46:00Z">
              <w:r w:rsidR="00002EA5">
                <w:t xml:space="preserve"> each </w:t>
              </w:r>
            </w:ins>
            <w:r w:rsidRPr="00B77A92">
              <w:t>dataset currently in</w:t>
            </w:r>
            <w:r w:rsidR="00742588" w:rsidRPr="00B77A92">
              <w:t xml:space="preserve"> </w:t>
            </w:r>
            <w:r w:rsidR="004B2A18" w:rsidRPr="00B77A92">
              <w:t>use</w:t>
            </w:r>
          </w:p>
        </w:tc>
        <w:tc>
          <w:tcPr>
            <w:tcW w:w="5730" w:type="dxa"/>
            <w:gridSpan w:val="2"/>
          </w:tcPr>
          <w:p w14:paraId="15487FA4" w14:textId="57BD27B0" w:rsidR="007B5B9A" w:rsidRPr="00B77A92" w:rsidRDefault="001E2115" w:rsidP="000A67D1">
            <w:pPr>
              <w:spacing w:before="60" w:after="60"/>
            </w:pPr>
            <w:r w:rsidRPr="00B77A92">
              <w:t>Issue date and update number from the dataset discovery record</w:t>
            </w:r>
            <w:r w:rsidR="002121DE" w:rsidRPr="00B77A92">
              <w:t xml:space="preserve"> (S100_DatasetDiscoveryMetadata)</w:t>
            </w:r>
            <w:r w:rsidRPr="00B77A92">
              <w:t xml:space="preserve"> of the last update dataset applied. (See S-100 Part 17)</w:t>
            </w:r>
          </w:p>
        </w:tc>
      </w:tr>
      <w:tr w:rsidR="007B5B9A" w:rsidRPr="00B77A92" w14:paraId="1898BD15" w14:textId="77777777" w:rsidTr="000A67D1">
        <w:trPr>
          <w:cantSplit/>
          <w:jc w:val="center"/>
        </w:trPr>
        <w:tc>
          <w:tcPr>
            <w:tcW w:w="3366" w:type="dxa"/>
          </w:tcPr>
          <w:p w14:paraId="7DAA030E" w14:textId="2198C634" w:rsidR="007B5B9A" w:rsidRPr="00B77A92" w:rsidRDefault="007B5B9A" w:rsidP="000A67D1">
            <w:pPr>
              <w:spacing w:before="60" w:after="60"/>
            </w:pPr>
            <w:r w:rsidRPr="00B77A92">
              <w:t>Edition number and date of</w:t>
            </w:r>
            <w:ins w:id="1365" w:author="jon pritchard" w:date="2025-03-26T21:47:00Z" w16du:dateUtc="2025-03-26T20:47:00Z">
              <w:r w:rsidR="00002EA5">
                <w:t xml:space="preserve"> each dataset</w:t>
              </w:r>
            </w:ins>
            <w:r w:rsidRPr="00B77A92">
              <w:t xml:space="preserve"> </w:t>
            </w:r>
            <w:r w:rsidRPr="00002EA5">
              <w:rPr>
                <w:strike/>
                <w:rPrChange w:id="1366" w:author="jon pritchard" w:date="2025-03-26T21:47:00Z" w16du:dateUtc="2025-03-26T20:47:00Z">
                  <w:rPr/>
                </w:rPrChange>
              </w:rPr>
              <w:t>the</w:t>
            </w:r>
            <w:r w:rsidR="00742588" w:rsidRPr="00002EA5">
              <w:rPr>
                <w:strike/>
                <w:rPrChange w:id="1367" w:author="jon pritchard" w:date="2025-03-26T21:47:00Z" w16du:dateUtc="2025-03-26T20:47:00Z">
                  <w:rPr/>
                </w:rPrChange>
              </w:rPr>
              <w:t xml:space="preserve"> </w:t>
            </w:r>
            <w:r w:rsidR="004B2A18" w:rsidRPr="00002EA5">
              <w:rPr>
                <w:strike/>
                <w:rPrChange w:id="1368" w:author="jon pritchard" w:date="2025-03-26T21:47:00Z" w16du:dateUtc="2025-03-26T20:47:00Z">
                  <w:rPr/>
                </w:rPrChange>
              </w:rPr>
              <w:t>ENC</w:t>
            </w:r>
            <w:r w:rsidR="002845EB" w:rsidRPr="00B77A92">
              <w:t xml:space="preserve"> currently in use</w:t>
            </w:r>
          </w:p>
        </w:tc>
        <w:tc>
          <w:tcPr>
            <w:tcW w:w="5730" w:type="dxa"/>
            <w:gridSpan w:val="2"/>
          </w:tcPr>
          <w:p w14:paraId="7E442DAA" w14:textId="57266C76" w:rsidR="00066F3D" w:rsidRPr="00B77A92" w:rsidRDefault="001E2115" w:rsidP="000A67D1">
            <w:pPr>
              <w:spacing w:before="60" w:after="60"/>
            </w:pPr>
            <w:r w:rsidRPr="00B77A92">
              <w:t xml:space="preserve">Edition number and issue date from the dataset discovery record </w:t>
            </w:r>
            <w:r w:rsidR="002121DE" w:rsidRPr="00B77A92">
              <w:t xml:space="preserve">(S100_DatasetDiscoveryMetadata) </w:t>
            </w:r>
            <w:r w:rsidRPr="00B77A92">
              <w:t>of the current base issue of the ENC dataset. (See S-100 Part 17)</w:t>
            </w:r>
          </w:p>
        </w:tc>
      </w:tr>
      <w:tr w:rsidR="007B5B9A" w:rsidRPr="00B77A92" w14:paraId="2EB911C6" w14:textId="77777777" w:rsidTr="000A67D1">
        <w:trPr>
          <w:cantSplit/>
          <w:jc w:val="center"/>
        </w:trPr>
        <w:tc>
          <w:tcPr>
            <w:tcW w:w="3366" w:type="dxa"/>
          </w:tcPr>
          <w:p w14:paraId="45C6E832" w14:textId="4507AF1F" w:rsidR="007B5B9A" w:rsidRPr="00B77A92" w:rsidRDefault="007B5B9A" w:rsidP="000A67D1">
            <w:pPr>
              <w:spacing w:before="60" w:after="60"/>
            </w:pPr>
            <w:del w:id="1369" w:author="jon pritchard" w:date="2025-03-28T14:03:00Z" w16du:dateUtc="2025-03-28T13:03:00Z">
              <w:r w:rsidRPr="00A841E5" w:rsidDel="00A841E5">
                <w:delText xml:space="preserve">Chart </w:delText>
              </w:r>
            </w:del>
            <w:ins w:id="1370" w:author="jon pritchard" w:date="2025-03-28T14:03:00Z" w16du:dateUtc="2025-03-28T13:03:00Z">
              <w:r w:rsidR="00A841E5">
                <w:t>Display</w:t>
              </w:r>
              <w:r w:rsidR="00A841E5" w:rsidRPr="00A841E5">
                <w:t xml:space="preserve"> </w:t>
              </w:r>
            </w:ins>
            <w:r w:rsidRPr="00A841E5">
              <w:t>projection</w:t>
            </w:r>
          </w:p>
        </w:tc>
        <w:tc>
          <w:tcPr>
            <w:tcW w:w="5730" w:type="dxa"/>
            <w:gridSpan w:val="2"/>
          </w:tcPr>
          <w:p w14:paraId="7AC69117" w14:textId="4C64B1C1" w:rsidR="007B5B9A" w:rsidRPr="00B77A92" w:rsidRDefault="007B5B9A" w:rsidP="000A67D1">
            <w:pPr>
              <w:keepNext/>
              <w:spacing w:before="60" w:after="60"/>
            </w:pPr>
            <w:r w:rsidRPr="00B77A92">
              <w:t xml:space="preserve">Projection used for the ECDIS display (For example, oblique azimuthal). This </w:t>
            </w:r>
            <w:commentRangeStart w:id="1371"/>
            <w:r w:rsidR="00F447A0">
              <w:t>must</w:t>
            </w:r>
            <w:r w:rsidR="00F447A0" w:rsidRPr="00B77A92">
              <w:t xml:space="preserve"> </w:t>
            </w:r>
            <w:commentRangeEnd w:id="1371"/>
            <w:r w:rsidR="00812F45">
              <w:rPr>
                <w:rStyle w:val="CommentReference"/>
              </w:rPr>
              <w:commentReference w:id="1371"/>
            </w:r>
            <w:r w:rsidRPr="00B77A92">
              <w:t xml:space="preserve">be appropriate to the scale </w:t>
            </w:r>
            <w:r w:rsidR="004B2A18" w:rsidRPr="00B77A92">
              <w:t>and latitude of the data in use</w:t>
            </w:r>
          </w:p>
        </w:tc>
      </w:tr>
    </w:tbl>
    <w:p w14:paraId="206BFB80" w14:textId="6734782E" w:rsidR="00AA63B2" w:rsidRPr="00B77A92" w:rsidRDefault="005D62A2" w:rsidP="004B2A18">
      <w:pPr>
        <w:pStyle w:val="Caption"/>
        <w:spacing w:after="120" w:line="240" w:lineRule="auto"/>
        <w:jc w:val="center"/>
      </w:pPr>
      <w:bookmarkStart w:id="1372" w:name="_Ref47362462"/>
      <w:r w:rsidRPr="00B77A92">
        <w:t xml:space="preserve">Table </w:t>
      </w:r>
      <w:ins w:id="1373" w:author="Jonathan Pritchard" w:date="2025-03-07T16:40:00Z" w16du:dateUtc="2025-03-07T16:40:00Z">
        <w:r w:rsidR="00C56536">
          <w:fldChar w:fldCharType="begin"/>
        </w:r>
        <w:r w:rsidR="00C56536">
          <w:instrText xml:space="preserve"> SEQ Table \* ARABIC </w:instrText>
        </w:r>
      </w:ins>
      <w:r w:rsidR="00C56536">
        <w:fldChar w:fldCharType="separate"/>
      </w:r>
      <w:ins w:id="1374" w:author="Jonathan Pritchard" w:date="2025-03-07T16:40:00Z" w16du:dateUtc="2025-03-07T16:40:00Z">
        <w:r w:rsidR="00C56536">
          <w:rPr>
            <w:noProof/>
          </w:rPr>
          <w:t>4</w:t>
        </w:r>
        <w:r w:rsidR="00C56536">
          <w:fldChar w:fldCharType="end"/>
        </w:r>
      </w:ins>
      <w:del w:id="1375" w:author="Jonathan Pritchard" w:date="2025-03-07T16:40:00Z" w16du:dateUtc="2025-03-07T16:40:00Z">
        <w:r w:rsidR="0045426C" w:rsidDel="00C56536">
          <w:fldChar w:fldCharType="begin"/>
        </w:r>
        <w:r w:rsidR="0045426C" w:rsidDel="00C56536">
          <w:delInstrText xml:space="preserve"> SEQ Table \* ARABIC </w:delInstrText>
        </w:r>
        <w:r w:rsidR="0045426C" w:rsidDel="00C56536">
          <w:fldChar w:fldCharType="separate"/>
        </w:r>
        <w:r w:rsidR="000553AC" w:rsidDel="00C56536">
          <w:rPr>
            <w:noProof/>
          </w:rPr>
          <w:delText>3</w:delText>
        </w:r>
        <w:r w:rsidR="0045426C" w:rsidDel="00C56536">
          <w:fldChar w:fldCharType="end"/>
        </w:r>
      </w:del>
      <w:bookmarkEnd w:id="1372"/>
      <w:r w:rsidRPr="00B77A92">
        <w:t xml:space="preserve"> - Legend elements</w:t>
      </w:r>
    </w:p>
    <w:p w14:paraId="23891564" w14:textId="122D4CF6" w:rsidR="00AA63B2" w:rsidRPr="00B77A92" w:rsidDel="00FF7A4B" w:rsidRDefault="005D62A2" w:rsidP="004B2A18">
      <w:pPr>
        <w:spacing w:after="120" w:line="240" w:lineRule="auto"/>
        <w:jc w:val="both"/>
        <w:rPr>
          <w:del w:id="1376" w:author="jon pritchard" w:date="2025-03-28T14:18:00Z" w16du:dateUtc="2025-03-28T13:18:00Z"/>
        </w:rPr>
      </w:pPr>
      <w:commentRangeStart w:id="1377"/>
      <w:r w:rsidRPr="00B77A92">
        <w:lastRenderedPageBreak/>
        <w:t xml:space="preserve">The list above is the minimum that </w:t>
      </w:r>
      <w:r w:rsidR="00114860">
        <w:t>must</w:t>
      </w:r>
      <w:r w:rsidR="00114860" w:rsidRPr="00B77A92">
        <w:t xml:space="preserve"> </w:t>
      </w:r>
      <w:r w:rsidRPr="00B77A92">
        <w:t>be available, but the complete list need not always be shown. Individual items may be picked by the mariner for display for a period; examples are magnetic variation, data quality for depths, etc.</w:t>
      </w:r>
      <w:commentRangeEnd w:id="1377"/>
      <w:r w:rsidR="00CB3B18">
        <w:rPr>
          <w:rStyle w:val="CommentReference"/>
        </w:rPr>
        <w:commentReference w:id="1377"/>
      </w:r>
    </w:p>
    <w:p w14:paraId="06DE5318" w14:textId="7EE8E6E8" w:rsidR="00CA1CD1" w:rsidRPr="00B77A92" w:rsidRDefault="00CA1CD1" w:rsidP="004B2A18">
      <w:pPr>
        <w:spacing w:after="120" w:line="240" w:lineRule="auto"/>
        <w:jc w:val="both"/>
      </w:pPr>
    </w:p>
    <w:p w14:paraId="7B18038E" w14:textId="0DF55FBC" w:rsidR="00453DD3" w:rsidRPr="00453DD3" w:rsidRDefault="006E6A5F" w:rsidP="00DB7CFE">
      <w:pPr>
        <w:pStyle w:val="Heading2"/>
      </w:pPr>
      <w:bookmarkStart w:id="1378" w:name="_Ref49473397"/>
      <w:ins w:id="1379" w:author="jon pritchard" w:date="2025-03-25T06:04:00Z" w16du:dateUtc="2025-03-25T05:04:00Z">
        <w:r>
          <w:t xml:space="preserve"> </w:t>
        </w:r>
      </w:ins>
      <w:bookmarkStart w:id="1380" w:name="_Toc194067148"/>
      <w:r w:rsidR="00627DB2" w:rsidRPr="00760179">
        <w:t>Displaying</w:t>
      </w:r>
      <w:r w:rsidR="00627DB2" w:rsidRPr="00B77A92">
        <w:t xml:space="preserve"> manual and automatic updates and added information</w:t>
      </w:r>
      <w:bookmarkEnd w:id="1378"/>
      <w:bookmarkEnd w:id="1380"/>
    </w:p>
    <w:p w14:paraId="0E293B91" w14:textId="6EEE2B6B" w:rsidR="00453DD3" w:rsidRPr="002D7DEE" w:rsidRDefault="00453DD3" w:rsidP="00453DD3">
      <w:pPr>
        <w:pStyle w:val="Heading3"/>
      </w:pPr>
      <w:bookmarkStart w:id="1381" w:name="_Toc194067149"/>
      <w:r w:rsidRPr="002D7DEE">
        <w:t>Manual updates</w:t>
      </w:r>
      <w:bookmarkEnd w:id="1381"/>
    </w:p>
    <w:p w14:paraId="5EDEDF9F" w14:textId="4ED678F8" w:rsidR="00453DD3" w:rsidRPr="002D7DEE" w:rsidRDefault="00453DD3" w:rsidP="00453DD3">
      <w:r w:rsidRPr="002D7DEE">
        <w:t xml:space="preserve">It must be possible </w:t>
      </w:r>
      <w:del w:id="1382" w:author="Grant, David M (52400) CIV USN NIWC ATLANTIC VA (USA)" w:date="2025-02-24T15:08:00Z" w16du:dateUtc="2025-02-24T20:08:00Z">
        <w:r w:rsidRPr="002D7DEE" w:rsidDel="008B3718">
          <w:delText xml:space="preserve">to be able </w:delText>
        </w:r>
      </w:del>
      <w:r w:rsidRPr="002D7DEE">
        <w:t>to make the following manual updates to an ENC:</w:t>
      </w:r>
    </w:p>
    <w:p w14:paraId="2735CE93" w14:textId="77777777" w:rsidR="00453DD3" w:rsidRPr="002D7DEE" w:rsidRDefault="00453DD3" w:rsidP="002D7DEE">
      <w:pPr>
        <w:pStyle w:val="ListParagraph"/>
        <w:numPr>
          <w:ilvl w:val="0"/>
          <w:numId w:val="159"/>
        </w:numPr>
      </w:pPr>
      <w:r w:rsidRPr="002D7DEE">
        <w:t>Add feature</w:t>
      </w:r>
    </w:p>
    <w:p w14:paraId="5642A1E3" w14:textId="77777777" w:rsidR="00453DD3" w:rsidRPr="002D7DEE" w:rsidRDefault="00453DD3" w:rsidP="002D7DEE">
      <w:pPr>
        <w:pStyle w:val="ListParagraph"/>
        <w:numPr>
          <w:ilvl w:val="0"/>
          <w:numId w:val="159"/>
        </w:numPr>
      </w:pPr>
      <w:r w:rsidRPr="002D7DEE">
        <w:t>Delete feature</w:t>
      </w:r>
    </w:p>
    <w:p w14:paraId="55495C0D" w14:textId="77777777" w:rsidR="00453DD3" w:rsidRPr="002D7DEE" w:rsidRDefault="00453DD3" w:rsidP="002D7DEE">
      <w:pPr>
        <w:pStyle w:val="ListParagraph"/>
        <w:numPr>
          <w:ilvl w:val="0"/>
          <w:numId w:val="159"/>
        </w:numPr>
      </w:pPr>
      <w:r w:rsidRPr="002D7DEE">
        <w:t>Modify feature</w:t>
      </w:r>
    </w:p>
    <w:p w14:paraId="7A5D4FB6" w14:textId="77777777" w:rsidR="00453DD3" w:rsidRPr="002D7DEE" w:rsidRDefault="00453DD3" w:rsidP="00D42BC9">
      <w:pPr>
        <w:jc w:val="both"/>
      </w:pPr>
      <w:r w:rsidRPr="002D7DEE">
        <w:t>A manually updated feature must be capable of the same performance in feature selection, response to cursor-picking, etc, as an ENC feature. In addition, it must provide updating information (identification and source of update, when and by whom entered, etc) on cursor picking</w:t>
      </w:r>
    </w:p>
    <w:p w14:paraId="59239C20" w14:textId="1B10B95C" w:rsidR="00D42BC9" w:rsidRDefault="00D42BC9" w:rsidP="00D42BC9">
      <w:pPr>
        <w:spacing w:after="120" w:line="240" w:lineRule="auto"/>
        <w:jc w:val="both"/>
      </w:pPr>
      <w:r w:rsidRPr="00760179">
        <w:t xml:space="preserve">Manual chart updates, which are subject to human error, must be distinguished from </w:t>
      </w:r>
      <w:r w:rsidRPr="002D7DEE">
        <w:t xml:space="preserve">official information </w:t>
      </w:r>
      <w:r>
        <w:t xml:space="preserve"> and </w:t>
      </w:r>
      <w:r w:rsidRPr="00760179">
        <w:t>updates applied automatically</w:t>
      </w:r>
      <w:ins w:id="1383" w:author="Jonathan Pritchard" w:date="2025-03-07T18:00:00Z" w16du:dateUtc="2025-03-07T18:00:00Z">
        <w:r w:rsidR="00653128">
          <w:t>. Additionally:</w:t>
        </w:r>
      </w:ins>
      <w:del w:id="1384" w:author="Jonathan Pritchard" w:date="2025-03-07T18:00:00Z" w16du:dateUtc="2025-03-07T18:00:00Z">
        <w:r w:rsidRPr="00760179" w:rsidDel="00653128">
          <w:delText xml:space="preserve">. </w:delText>
        </w:r>
      </w:del>
    </w:p>
    <w:p w14:paraId="457F9EC1" w14:textId="1473CC90" w:rsidR="00653128" w:rsidRPr="00B77A92" w:rsidDel="00653128" w:rsidRDefault="00D42BC9" w:rsidP="00653128">
      <w:pPr>
        <w:pStyle w:val="Heading3"/>
        <w:rPr>
          <w:del w:id="1385" w:author="Jonathan Pritchard" w:date="2025-03-07T17:59:00Z" w16du:dateUtc="2025-03-07T17:59:00Z"/>
          <w:moveTo w:id="1386" w:author="Jonathan Pritchard" w:date="2025-03-07T17:59:00Z" w16du:dateUtc="2025-03-07T17:59:00Z"/>
        </w:rPr>
      </w:pPr>
      <w:del w:id="1387" w:author="Jonathan Pritchard" w:date="2025-03-07T18:00:00Z" w16du:dateUtc="2025-03-07T18:00:00Z">
        <w:r w:rsidRPr="00760179" w:rsidDel="00653128">
          <w:delText>A selection of standardised symbols must be made available for preparing hand-entered chart corrections. The original chart features must not be removed or altered. A description and list of all symbols reserved for manual chart updates is contained in Appendix A</w:delText>
        </w:r>
      </w:del>
      <w:moveToRangeStart w:id="1388" w:author="Jonathan Pritchard" w:date="2025-03-07T17:59:00Z" w:name="move192262808"/>
      <w:moveTo w:id="1389" w:author="Jonathan Pritchard" w:date="2025-03-07T17:59:00Z" w16du:dateUtc="2025-03-07T17:59:00Z">
        <w:del w:id="1390" w:author="Jonathan Pritchard" w:date="2025-03-07T17:59:00Z" w16du:dateUtc="2025-03-07T17:59:00Z">
          <w:r w:rsidR="00653128" w:rsidRPr="00B77A92" w:rsidDel="00653128">
            <w:delText>Manual Update</w:delText>
          </w:r>
        </w:del>
      </w:moveTo>
    </w:p>
    <w:p w14:paraId="4BFA3AB6" w14:textId="5C157FEB" w:rsidR="00653128" w:rsidRPr="00B77A92" w:rsidRDefault="00653128" w:rsidP="00653128">
      <w:pPr>
        <w:pStyle w:val="ListParagraph"/>
        <w:numPr>
          <w:ilvl w:val="0"/>
          <w:numId w:val="60"/>
        </w:numPr>
        <w:spacing w:after="60" w:line="240" w:lineRule="auto"/>
        <w:jc w:val="both"/>
        <w:rPr>
          <w:moveTo w:id="1391" w:author="Jonathan Pritchard" w:date="2025-03-07T17:59:00Z" w16du:dateUtc="2025-03-07T17:59:00Z"/>
        </w:rPr>
      </w:pPr>
      <w:moveTo w:id="1392" w:author="Jonathan Pritchard" w:date="2025-03-07T17:59:00Z" w16du:dateUtc="2025-03-07T17:59:00Z">
        <w:r w:rsidRPr="00B77A92">
          <w:rPr>
            <w:b/>
            <w:bCs/>
          </w:rPr>
          <w:t>Keying and Symbology</w:t>
        </w:r>
        <w:r w:rsidRPr="00B77A92">
          <w:t xml:space="preserve">. </w:t>
        </w:r>
      </w:moveTo>
      <w:ins w:id="1393" w:author="Jonathan Pritchard" w:date="2025-03-12T08:46:00Z" w16du:dateUtc="2025-03-12T08:46:00Z">
        <w:r w:rsidR="007B3E43">
          <w:t xml:space="preserve">The mariner must be able to enter manual updates </w:t>
        </w:r>
      </w:ins>
      <w:moveTo w:id="1394" w:author="Jonathan Pritchard" w:date="2025-03-07T17:59:00Z" w16du:dateUtc="2025-03-07T17:59:00Z">
        <w:del w:id="1395" w:author="Jonathan Pritchard" w:date="2025-03-12T08:46:00Z" w16du:dateUtc="2025-03-12T08:46:00Z">
          <w:r w:rsidRPr="00B77A92" w:rsidDel="007B3E43">
            <w:delText xml:space="preserve">The ECDIS </w:delText>
          </w:r>
          <w:r w:rsidDel="007B3E43">
            <w:delText>must</w:delText>
          </w:r>
          <w:r w:rsidRPr="00B77A92" w:rsidDel="007B3E43">
            <w:delText xml:space="preserve"> enable manual entry of updates </w:delText>
          </w:r>
        </w:del>
        <w:r w:rsidRPr="00B77A92">
          <w:t xml:space="preserve">for </w:t>
        </w:r>
        <w:del w:id="1396" w:author="Jonathan Pritchard" w:date="2025-03-07T18:01:00Z" w16du:dateUtc="2025-03-07T18:01:00Z">
          <w:r w:rsidRPr="00B77A92" w:rsidDel="00653128">
            <w:delText xml:space="preserve">non-integrated </w:delText>
          </w:r>
        </w:del>
        <w:r w:rsidRPr="00B77A92">
          <w:t xml:space="preserve">presentation on the display. A capacity </w:t>
        </w:r>
        <w:commentRangeStart w:id="1397"/>
        <w:r w:rsidRPr="00A841E5">
          <w:t>should</w:t>
        </w:r>
      </w:moveTo>
      <w:commentRangeEnd w:id="1397"/>
      <w:r w:rsidR="007B3E43" w:rsidRPr="00A841E5">
        <w:rPr>
          <w:rStyle w:val="CommentReference"/>
        </w:rPr>
        <w:commentReference w:id="1397"/>
      </w:r>
      <w:moveTo w:id="1398" w:author="Jonathan Pritchard" w:date="2025-03-07T17:59:00Z" w16du:dateUtc="2025-03-07T17:59:00Z">
        <w:r w:rsidRPr="00B77A92">
          <w:t xml:space="preserve"> exist to enable the mariner to:</w:t>
        </w:r>
      </w:moveTo>
    </w:p>
    <w:p w14:paraId="59AB47D6" w14:textId="77777777" w:rsidR="00653128" w:rsidRPr="00B77A92" w:rsidRDefault="00653128" w:rsidP="00653128">
      <w:pPr>
        <w:pStyle w:val="ListParagraph"/>
        <w:spacing w:after="60" w:line="240" w:lineRule="auto"/>
        <w:jc w:val="both"/>
        <w:rPr>
          <w:moveTo w:id="1399" w:author="Jonathan Pritchard" w:date="2025-03-07T17:59:00Z" w16du:dateUtc="2025-03-07T17:59:00Z"/>
        </w:rPr>
      </w:pPr>
      <w:moveTo w:id="1400" w:author="Jonathan Pritchard" w:date="2025-03-07T17:59:00Z" w16du:dateUtc="2025-03-07T17:59:00Z">
        <w:r w:rsidRPr="00B77A92">
          <w:rPr>
            <w:b/>
            <w:bCs/>
          </w:rPr>
          <w:t>.1</w:t>
        </w:r>
        <w:r w:rsidRPr="00B77A92">
          <w:t xml:space="preserve"> Enter the update so it can be displayed as described in this </w:t>
        </w:r>
        <w:r>
          <w:t>specification</w:t>
        </w:r>
        <w:r w:rsidRPr="00B77A92">
          <w:t>.</w:t>
        </w:r>
      </w:moveTo>
    </w:p>
    <w:p w14:paraId="1AEFAFEA" w14:textId="77777777" w:rsidR="00653128" w:rsidRPr="00B77A92" w:rsidRDefault="00653128" w:rsidP="00653128">
      <w:pPr>
        <w:pStyle w:val="ListParagraph"/>
        <w:spacing w:after="120" w:line="240" w:lineRule="auto"/>
        <w:jc w:val="both"/>
        <w:rPr>
          <w:moveTo w:id="1401" w:author="Jonathan Pritchard" w:date="2025-03-07T17:59:00Z" w16du:dateUtc="2025-03-07T17:59:00Z"/>
        </w:rPr>
      </w:pPr>
      <w:moveTo w:id="1402" w:author="Jonathan Pritchard" w:date="2025-03-07T17:59:00Z" w16du:dateUtc="2025-03-07T17:59:00Z">
        <w:r w:rsidRPr="00B77A92">
          <w:rPr>
            <w:b/>
            <w:bCs/>
          </w:rPr>
          <w:t>.2</w:t>
        </w:r>
        <w:r w:rsidRPr="00B77A92">
          <w:t xml:space="preserve"> Ensure all update text information relevant to the new condition and to the source of the update, as entered by the Mariner, is recorded by the system for display on demand.</w:t>
        </w:r>
      </w:moveTo>
    </w:p>
    <w:p w14:paraId="783C6F4F" w14:textId="376E1D18" w:rsidR="00653128" w:rsidRPr="00B77A92" w:rsidRDefault="00653128" w:rsidP="00653128">
      <w:pPr>
        <w:pStyle w:val="ListParagraph"/>
        <w:numPr>
          <w:ilvl w:val="0"/>
          <w:numId w:val="60"/>
        </w:numPr>
        <w:spacing w:after="120" w:line="240" w:lineRule="auto"/>
        <w:jc w:val="both"/>
        <w:rPr>
          <w:moveTo w:id="1403" w:author="Jonathan Pritchard" w:date="2025-03-07T17:59:00Z" w16du:dateUtc="2025-03-07T17:59:00Z"/>
        </w:rPr>
      </w:pPr>
      <w:moveTo w:id="1404" w:author="Jonathan Pritchard" w:date="2025-03-07T17:59:00Z" w16du:dateUtc="2025-03-07T17:59:00Z">
        <w:r w:rsidRPr="00B77A92">
          <w:rPr>
            <w:b/>
            <w:bCs/>
          </w:rPr>
          <w:t>Indications and Alerts</w:t>
        </w:r>
        <w:r w:rsidRPr="00B77A92">
          <w:t xml:space="preserve">. The ECDIS should </w:t>
        </w:r>
      </w:moveTo>
      <w:ins w:id="1405" w:author="Jonathan Pritchard" w:date="2025-03-07T18:02:00Z" w16du:dateUtc="2025-03-07T18:02:00Z">
        <w:r>
          <w:t xml:space="preserve">provide </w:t>
        </w:r>
      </w:ins>
      <w:moveTo w:id="1406" w:author="Jonathan Pritchard" w:date="2025-03-07T17:59:00Z" w16du:dateUtc="2025-03-07T17:59:00Z">
        <w:del w:id="1407" w:author="Jonathan Pritchard" w:date="2025-03-07T18:02:00Z" w16du:dateUtc="2025-03-07T18:02:00Z">
          <w:r w:rsidRPr="00B77A92" w:rsidDel="00653128">
            <w:delText xml:space="preserve">be capable of sensing </w:delText>
          </w:r>
        </w:del>
        <w:r w:rsidRPr="00B77A92">
          <w:t xml:space="preserve">indications and alerts related to </w:t>
        </w:r>
        <w:del w:id="1408" w:author="Jonathan Pritchard" w:date="2025-03-07T18:03:00Z" w16du:dateUtc="2025-03-07T18:03:00Z">
          <w:r w:rsidRPr="00B77A92" w:rsidDel="00653128">
            <w:delText>non-integrated (</w:delText>
          </w:r>
        </w:del>
        <w:r w:rsidRPr="00B77A92">
          <w:t>manual</w:t>
        </w:r>
        <w:del w:id="1409" w:author="Jonathan Pritchard" w:date="2025-03-07T18:03:00Z" w16du:dateUtc="2025-03-07T18:03:00Z">
          <w:r w:rsidRPr="00B77A92" w:rsidDel="00653128">
            <w:delText>)</w:delText>
          </w:r>
        </w:del>
        <w:r w:rsidRPr="00B77A92">
          <w:t xml:space="preserve"> updates, </w:t>
        </w:r>
      </w:moveTo>
      <w:ins w:id="1410" w:author="Jonathan Pritchard" w:date="2025-03-07T18:03:00Z" w16du:dateUtc="2025-03-07T18:03:00Z">
        <w:r>
          <w:t>using the same criteria as for ENC features.</w:t>
        </w:r>
      </w:ins>
      <w:moveTo w:id="1411" w:author="Jonathan Pritchard" w:date="2025-03-07T17:59:00Z" w16du:dateUtc="2025-03-07T17:59:00Z">
        <w:del w:id="1412" w:author="Jonathan Pritchard" w:date="2025-03-07T18:03:00Z" w16du:dateUtc="2025-03-07T18:03:00Z">
          <w:r w:rsidRPr="00B77A92" w:rsidDel="00653128">
            <w:delText>just as it does for integrated updates.</w:delText>
          </w:r>
        </w:del>
      </w:moveTo>
    </w:p>
    <w:p w14:paraId="41871898" w14:textId="7A41C83D" w:rsidR="00653128" w:rsidRPr="00B77A92" w:rsidRDefault="00653128" w:rsidP="00653128">
      <w:pPr>
        <w:pStyle w:val="ListParagraph"/>
        <w:numPr>
          <w:ilvl w:val="0"/>
          <w:numId w:val="60"/>
        </w:numPr>
        <w:spacing w:after="120" w:line="240" w:lineRule="auto"/>
        <w:jc w:val="both"/>
        <w:rPr>
          <w:moveTo w:id="1413" w:author="Jonathan Pritchard" w:date="2025-03-07T17:59:00Z" w16du:dateUtc="2025-03-07T17:59:00Z"/>
        </w:rPr>
      </w:pPr>
      <w:moveTo w:id="1414" w:author="Jonathan Pritchard" w:date="2025-03-07T17:59:00Z" w16du:dateUtc="2025-03-07T17:59:00Z">
        <w:r w:rsidRPr="00B77A92">
          <w:rPr>
            <w:b/>
            <w:bCs/>
          </w:rPr>
          <w:t>Presentation</w:t>
        </w:r>
        <w:r w:rsidRPr="00B77A92">
          <w:t xml:space="preserve">. Manual updates must be displayed as described in this </w:t>
        </w:r>
        <w:del w:id="1415" w:author="Jonathan Pritchard" w:date="2025-03-07T18:04:00Z" w16du:dateUtc="2025-03-07T18:04:00Z">
          <w:r w:rsidDel="00653128">
            <w:delText>specification</w:delText>
          </w:r>
          <w:r w:rsidRPr="00B77A92" w:rsidDel="00653128">
            <w:delText xml:space="preserve">, clause </w:delText>
          </w:r>
          <w:r w:rsidRPr="00B77A92" w:rsidDel="00653128">
            <w:fldChar w:fldCharType="begin"/>
          </w:r>
          <w:r w:rsidRPr="00B77A92" w:rsidDel="00653128">
            <w:delInstrText xml:space="preserve"> REF _Ref49427616 \r \h  \* MERGEFORMAT </w:delInstrText>
          </w:r>
        </w:del>
      </w:moveTo>
      <w:del w:id="1416" w:author="Jonathan Pritchard" w:date="2025-03-07T18:04:00Z" w16du:dateUtc="2025-03-07T18:04:00Z"/>
      <w:moveTo w:id="1417" w:author="Jonathan Pritchard" w:date="2025-03-07T17:59:00Z" w16du:dateUtc="2025-03-07T17:59:00Z">
        <w:del w:id="1418" w:author="Jonathan Pritchard" w:date="2025-03-07T18:04:00Z" w16du:dateUtc="2025-03-07T18:04:00Z">
          <w:r w:rsidRPr="00B77A92" w:rsidDel="00653128">
            <w:fldChar w:fldCharType="separate"/>
          </w:r>
          <w:r w:rsidDel="00653128">
            <w:delText>9.3</w:delText>
          </w:r>
          <w:r w:rsidRPr="00B77A92" w:rsidDel="00653128">
            <w:fldChar w:fldCharType="end"/>
          </w:r>
        </w:del>
      </w:moveTo>
      <w:ins w:id="1419" w:author="Jonathan Pritchard" w:date="2025-03-07T18:04:00Z" w16du:dateUtc="2025-03-07T18:04:00Z">
        <w:r>
          <w:t>clause</w:t>
        </w:r>
      </w:ins>
      <w:moveTo w:id="1420" w:author="Jonathan Pritchard" w:date="2025-03-07T17:59:00Z" w16du:dateUtc="2025-03-07T17:59:00Z">
        <w:r w:rsidRPr="00B77A92">
          <w:t>.</w:t>
        </w:r>
      </w:moveTo>
      <w:ins w:id="1421" w:author="Jonathan Pritchard" w:date="2025-03-07T18:00:00Z" w16du:dateUtc="2025-03-07T18:00:00Z">
        <w:r w:rsidRPr="00653128">
          <w:t xml:space="preserve"> A selection of standardised symbols must be made available for preparing hand-entered chart corrections. The original chart features must not be removed or altered. A description and list of all symbols reserved for manual chart updates is contained in Appendix A</w:t>
        </w:r>
      </w:ins>
    </w:p>
    <w:p w14:paraId="76C75276" w14:textId="03EFA544" w:rsidR="00653128" w:rsidRPr="00B77A92" w:rsidDel="00653128" w:rsidRDefault="00653128" w:rsidP="00653128">
      <w:pPr>
        <w:pStyle w:val="ListParagraph"/>
        <w:numPr>
          <w:ilvl w:val="0"/>
          <w:numId w:val="60"/>
        </w:numPr>
        <w:spacing w:after="120" w:line="240" w:lineRule="auto"/>
        <w:jc w:val="both"/>
        <w:rPr>
          <w:del w:id="1422" w:author="Jonathan Pritchard" w:date="2025-03-07T18:05:00Z" w16du:dateUtc="2025-03-07T18:05:00Z"/>
          <w:moveTo w:id="1423" w:author="Jonathan Pritchard" w:date="2025-03-07T17:59:00Z" w16du:dateUtc="2025-03-07T17:59:00Z"/>
        </w:rPr>
      </w:pPr>
      <w:moveTo w:id="1424" w:author="Jonathan Pritchard" w:date="2025-03-07T17:59:00Z" w16du:dateUtc="2025-03-07T17:59:00Z">
        <w:del w:id="1425" w:author="Jonathan Pritchard" w:date="2025-03-07T18:05:00Z" w16du:dateUtc="2025-03-07T18:05:00Z">
          <w:r w:rsidRPr="00B77A92" w:rsidDel="00653128">
            <w:rPr>
              <w:b/>
              <w:bCs/>
            </w:rPr>
            <w:delText>Text</w:delText>
          </w:r>
          <w:r w:rsidRPr="00B77A92" w:rsidDel="00653128">
            <w:delText>. It should be possible to enter text into the ECDIS.</w:delText>
          </w:r>
        </w:del>
      </w:moveTo>
    </w:p>
    <w:p w14:paraId="57B37180" w14:textId="77777777" w:rsidR="00653128" w:rsidRPr="00B77A92" w:rsidRDefault="00653128" w:rsidP="00653128">
      <w:pPr>
        <w:pStyle w:val="ListParagraph"/>
        <w:numPr>
          <w:ilvl w:val="0"/>
          <w:numId w:val="60"/>
        </w:numPr>
        <w:spacing w:after="120" w:line="240" w:lineRule="auto"/>
        <w:jc w:val="both"/>
        <w:rPr>
          <w:moveTo w:id="1426" w:author="Jonathan Pritchard" w:date="2025-03-07T17:59:00Z" w16du:dateUtc="2025-03-07T17:59:00Z"/>
        </w:rPr>
      </w:pPr>
      <w:moveTo w:id="1427" w:author="Jonathan Pritchard" w:date="2025-03-07T17:59:00Z" w16du:dateUtc="2025-03-07T17:59:00Z">
        <w:r w:rsidRPr="00B77A92">
          <w:rPr>
            <w:b/>
            <w:bCs/>
          </w:rPr>
          <w:t>Archiving of Manual Updates</w:t>
        </w:r>
        <w:r w:rsidRPr="00B77A92">
          <w:t>. It should be possible to remove from the display any manual update. The removed update should be retained in the ECDIS for future review until commencement of the next voyage, but will not be otherwise displayed.</w:t>
        </w:r>
      </w:moveTo>
    </w:p>
    <w:moveToRangeEnd w:id="1388"/>
    <w:p w14:paraId="003AEF17" w14:textId="77777777" w:rsidR="00653128" w:rsidRPr="00453DD3" w:rsidRDefault="00653128" w:rsidP="00D42BC9">
      <w:pPr>
        <w:spacing w:after="120" w:line="240" w:lineRule="auto"/>
        <w:jc w:val="both"/>
      </w:pPr>
    </w:p>
    <w:p w14:paraId="053B52D8" w14:textId="33B39178" w:rsidR="00523124" w:rsidRPr="00450770" w:rsidRDefault="00523124" w:rsidP="002D7DEE">
      <w:pPr>
        <w:pStyle w:val="Heading3"/>
      </w:pPr>
      <w:del w:id="1428" w:author="Jonathan Pritchard" w:date="2025-03-07T16:46:00Z" w16du:dateUtc="2025-03-07T16:46:00Z">
        <w:r w:rsidRPr="00450770" w:rsidDel="00A94BB4">
          <w:delText>Mariners Caution Notes</w:delText>
        </w:r>
      </w:del>
      <w:bookmarkStart w:id="1429" w:name="_Toc194067150"/>
      <w:ins w:id="1430" w:author="Jonathan Pritchard" w:date="2025-03-07T16:46:00Z" w16du:dateUtc="2025-03-07T16:46:00Z">
        <w:r w:rsidR="00A94BB4">
          <w:t>Additional Mariner’s Information</w:t>
        </w:r>
      </w:ins>
      <w:bookmarkEnd w:id="1429"/>
    </w:p>
    <w:p w14:paraId="59F18049" w14:textId="2839DC68" w:rsidR="006668B5" w:rsidRDefault="006668B5" w:rsidP="00523124">
      <w:r w:rsidRPr="006668B5">
        <w:t xml:space="preserve">Mariner’s Caution Notes and a Mariner’s Information Notes </w:t>
      </w:r>
      <w:commentRangeStart w:id="1431"/>
      <w:r w:rsidRPr="006668B5">
        <w:t>must be presented according to IEC 61174 or IEC 62288</w:t>
      </w:r>
      <w:commentRangeEnd w:id="1431"/>
      <w:r w:rsidR="00486B32">
        <w:rPr>
          <w:rStyle w:val="CommentReference"/>
        </w:rPr>
        <w:commentReference w:id="1431"/>
      </w:r>
      <w:r w:rsidRPr="006668B5">
        <w:t>, as applicable [and available].</w:t>
      </w:r>
    </w:p>
    <w:p w14:paraId="4FE5E097" w14:textId="4E8EDE43" w:rsidR="00523124" w:rsidRPr="00450770" w:rsidRDefault="00523124" w:rsidP="00523124">
      <w:pPr>
        <w:rPr>
          <w:b/>
          <w:bCs/>
          <w:strike/>
        </w:rPr>
      </w:pPr>
      <w:r w:rsidRPr="00450770">
        <w:t>Point cautions and notes entered by the mariner and the manufacturer must be distinguished by the colours orange and yellow respectively.</w:t>
      </w:r>
    </w:p>
    <w:p w14:paraId="4AB76D16" w14:textId="04695F0F" w:rsidR="00A0054D" w:rsidRDefault="00A0054D" w:rsidP="00EC44E4">
      <w:pPr>
        <w:pStyle w:val="Heading3"/>
      </w:pPr>
      <w:bookmarkStart w:id="1432" w:name="_Toc188368685"/>
      <w:bookmarkStart w:id="1433" w:name="_Toc188621887"/>
      <w:bookmarkStart w:id="1434" w:name="_Toc188950468"/>
      <w:bookmarkStart w:id="1435" w:name="_Toc188968384"/>
      <w:bookmarkStart w:id="1436" w:name="_Toc188968609"/>
      <w:bookmarkStart w:id="1437" w:name="_Toc188368686"/>
      <w:bookmarkStart w:id="1438" w:name="_Toc188621888"/>
      <w:bookmarkStart w:id="1439" w:name="_Toc188950469"/>
      <w:bookmarkStart w:id="1440" w:name="_Toc188968385"/>
      <w:bookmarkStart w:id="1441" w:name="_Toc188968610"/>
      <w:bookmarkStart w:id="1442" w:name="_Ref49450116"/>
      <w:bookmarkStart w:id="1443" w:name="_Toc194067151"/>
      <w:bookmarkEnd w:id="1432"/>
      <w:bookmarkEnd w:id="1433"/>
      <w:bookmarkEnd w:id="1434"/>
      <w:bookmarkEnd w:id="1435"/>
      <w:bookmarkEnd w:id="1436"/>
      <w:bookmarkEnd w:id="1437"/>
      <w:bookmarkEnd w:id="1438"/>
      <w:bookmarkEnd w:id="1439"/>
      <w:bookmarkEnd w:id="1440"/>
      <w:bookmarkEnd w:id="1441"/>
      <w:r>
        <w:t>Automatic Updates</w:t>
      </w:r>
      <w:bookmarkEnd w:id="1443"/>
    </w:p>
    <w:p w14:paraId="11C6FA9E" w14:textId="0B32C7B9" w:rsidR="00A0054D" w:rsidRPr="00A0054D" w:rsidRDefault="00A0054D" w:rsidP="002D7DEE">
      <w:pPr>
        <w:spacing w:after="120" w:line="240" w:lineRule="auto"/>
        <w:jc w:val="both"/>
      </w:pPr>
      <w:r w:rsidRPr="00B77A92">
        <w:t xml:space="preserve">Only ISO8211 and GML encoded data can support updates, as described in </w:t>
      </w:r>
      <w:r w:rsidR="00453DD3">
        <w:t xml:space="preserve">S-100 </w:t>
      </w:r>
      <w:r w:rsidRPr="00B77A92">
        <w:t xml:space="preserve">Part 10a and 10b respectively. The use of GML updates as described in </w:t>
      </w:r>
      <w:r>
        <w:t xml:space="preserve">S-100 </w:t>
      </w:r>
      <w:r w:rsidRPr="00B77A92">
        <w:t xml:space="preserve">Part 10b is used, in particular, by S-128 </w:t>
      </w:r>
      <w:r w:rsidRPr="000740C7">
        <w:t xml:space="preserve">to update catalogue information used by the ECDIS to produce update Status Reports, as described in </w:t>
      </w:r>
      <w:r w:rsidRPr="000740C7">
        <w:fldChar w:fldCharType="begin"/>
      </w:r>
      <w:r w:rsidRPr="000740C7">
        <w:instrText xml:space="preserve"> REF _Ref158105624 \h </w:instrText>
      </w:r>
      <w:r>
        <w:instrText xml:space="preserve"> \* MERGEFORMAT </w:instrText>
      </w:r>
      <w:r w:rsidRPr="000740C7">
        <w:fldChar w:fldCharType="separate"/>
      </w:r>
      <w:r w:rsidR="000553AC" w:rsidRPr="00A527F0">
        <w:t>Appendix C</w:t>
      </w:r>
      <w:del w:id="1444" w:author="Jonathan Pritchard" w:date="2025-03-10T08:00:00Z" w16du:dateUtc="2025-03-10T08:00:00Z">
        <w:r w:rsidR="000553AC" w:rsidRPr="00A527F0" w:rsidDel="00A74A4F">
          <w:delText>-3</w:delText>
        </w:r>
      </w:del>
      <w:r w:rsidR="000553AC" w:rsidRPr="00A527F0">
        <w:t xml:space="preserve"> - ECDIS Update Status Reports</w:t>
      </w:r>
      <w:r w:rsidRPr="000740C7">
        <w:fldChar w:fldCharType="end"/>
      </w:r>
      <w:r w:rsidRPr="00B77A92">
        <w:t xml:space="preserve">. </w:t>
      </w:r>
    </w:p>
    <w:p w14:paraId="56384CDA" w14:textId="444FC121" w:rsidR="000A049F" w:rsidRPr="00B77A92" w:rsidRDefault="00A0054D" w:rsidP="00F12027">
      <w:pPr>
        <w:pStyle w:val="Heading3"/>
      </w:pPr>
      <w:bookmarkStart w:id="1445" w:name="_Toc194067152"/>
      <w:r>
        <w:t>I</w:t>
      </w:r>
      <w:r w:rsidR="000A049F" w:rsidRPr="00B77A92">
        <w:t>dentifying automatic chart corrections on demand</w:t>
      </w:r>
      <w:bookmarkEnd w:id="1442"/>
      <w:bookmarkEnd w:id="1445"/>
    </w:p>
    <w:p w14:paraId="159F81CC" w14:textId="04B5429D" w:rsidR="00BD50FC" w:rsidRPr="007B3E43" w:rsidDel="00507E48" w:rsidRDefault="00BD50FC" w:rsidP="002516D0">
      <w:pPr>
        <w:spacing w:after="120" w:line="240" w:lineRule="auto"/>
        <w:jc w:val="both"/>
        <w:rPr>
          <w:del w:id="1446" w:author="jon pritchard" w:date="2025-03-28T14:18:00Z" w16du:dateUtc="2025-03-28T13:18:00Z"/>
          <w:strike/>
          <w:rPrChange w:id="1447" w:author="Jonathan Pritchard" w:date="2025-03-12T08:48:00Z" w16du:dateUtc="2025-03-12T08:48:00Z">
            <w:rPr>
              <w:del w:id="1448" w:author="jon pritchard" w:date="2025-03-28T14:18:00Z" w16du:dateUtc="2025-03-28T13:18:00Z"/>
            </w:rPr>
          </w:rPrChange>
        </w:rPr>
      </w:pPr>
      <w:del w:id="1449" w:author="jon pritchard" w:date="2025-03-28T14:18:00Z" w16du:dateUtc="2025-03-28T13:18:00Z">
        <w:r w:rsidRPr="007B3E43" w:rsidDel="00507E48">
          <w:rPr>
            <w:strike/>
            <w:rPrChange w:id="1450" w:author="Jonathan Pritchard" w:date="2025-03-12T08:48:00Z" w16du:dateUtc="2025-03-12T08:48:00Z">
              <w:rPr/>
            </w:rPrChange>
          </w:rPr>
          <w:delText xml:space="preserve">The ECDIS manufacturer </w:delText>
        </w:r>
        <w:r w:rsidR="002B1BBE" w:rsidRPr="007B3E43" w:rsidDel="00507E48">
          <w:rPr>
            <w:strike/>
            <w:rPrChange w:id="1451" w:author="Jonathan Pritchard" w:date="2025-03-12T08:48:00Z" w16du:dateUtc="2025-03-12T08:48:00Z">
              <w:rPr/>
            </w:rPrChange>
          </w:rPr>
          <w:delText xml:space="preserve">must </w:delText>
        </w:r>
        <w:r w:rsidRPr="007B3E43" w:rsidDel="00507E48">
          <w:rPr>
            <w:strike/>
            <w:rPrChange w:id="1452" w:author="Jonathan Pritchard" w:date="2025-03-12T08:48:00Z" w16du:dateUtc="2025-03-12T08:48:00Z">
              <w:rPr/>
            </w:rPrChange>
          </w:rPr>
          <w:delText xml:space="preserve">provide a means of identifying </w:delText>
        </w:r>
        <w:r w:rsidR="004F141B" w:rsidRPr="007B3E43" w:rsidDel="00507E48">
          <w:rPr>
            <w:strike/>
            <w:rPrChange w:id="1453" w:author="Jonathan Pritchard" w:date="2025-03-12T08:48:00Z" w16du:dateUtc="2025-03-12T08:48:00Z">
              <w:rPr/>
            </w:rPrChange>
          </w:rPr>
          <w:delText xml:space="preserve">automatic </w:delText>
        </w:r>
        <w:r w:rsidRPr="007B3E43" w:rsidDel="00507E48">
          <w:rPr>
            <w:strike/>
            <w:rPrChange w:id="1454" w:author="Jonathan Pritchard" w:date="2025-03-12T08:48:00Z" w16du:dateUtc="2025-03-12T08:48:00Z">
              <w:rPr/>
            </w:rPrChange>
          </w:rPr>
          <w:delText xml:space="preserve">chart corrections to the </w:delText>
        </w:r>
        <w:r w:rsidR="00404620" w:rsidRPr="007B3E43" w:rsidDel="00507E48">
          <w:rPr>
            <w:strike/>
            <w:rPrChange w:id="1455" w:author="Jonathan Pritchard" w:date="2025-03-12T08:48:00Z" w16du:dateUtc="2025-03-12T08:48:00Z">
              <w:rPr/>
            </w:rPrChange>
          </w:rPr>
          <w:delText>System Database</w:delText>
        </w:r>
        <w:r w:rsidR="00071364" w:rsidRPr="007B3E43" w:rsidDel="00507E48">
          <w:rPr>
            <w:strike/>
            <w:rPrChange w:id="1456" w:author="Jonathan Pritchard" w:date="2025-03-12T08:48:00Z" w16du:dateUtc="2025-03-12T08:48:00Z">
              <w:rPr/>
            </w:rPrChange>
          </w:rPr>
          <w:delText xml:space="preserve"> </w:delText>
        </w:r>
        <w:r w:rsidRPr="007B3E43" w:rsidDel="00507E48">
          <w:rPr>
            <w:strike/>
            <w:rPrChange w:id="1457" w:author="Jonathan Pritchard" w:date="2025-03-12T08:48:00Z" w16du:dateUtc="2025-03-12T08:48:00Z">
              <w:rPr/>
            </w:rPrChange>
          </w:rPr>
          <w:delText>on demand by the Mariner.</w:delText>
        </w:r>
      </w:del>
    </w:p>
    <w:p w14:paraId="2E1F9237" w14:textId="27F17E31" w:rsidR="00A14827" w:rsidRPr="00450770" w:rsidRDefault="00BD50FC" w:rsidP="00D42BC9">
      <w:pPr>
        <w:spacing w:after="120" w:line="240" w:lineRule="auto"/>
        <w:jc w:val="both"/>
      </w:pPr>
      <w:r w:rsidRPr="00B77A92">
        <w:t xml:space="preserve">On </w:t>
      </w:r>
      <w:r w:rsidR="002516D0" w:rsidRPr="00B77A92">
        <w:t>M</w:t>
      </w:r>
      <w:r w:rsidRPr="00B77A92">
        <w:t xml:space="preserve">ariner demand automatic chart corrections of ENC information </w:t>
      </w:r>
      <w:r w:rsidR="002B1BBE" w:rsidRPr="00B77A92">
        <w:t xml:space="preserve">must </w:t>
      </w:r>
      <w:r w:rsidRPr="00B77A92">
        <w:t xml:space="preserve">be highlighted as </w:t>
      </w:r>
      <w:r w:rsidR="00557E2E" w:rsidRPr="00B77A92">
        <w:t xml:space="preserve">described in the following </w:t>
      </w:r>
      <w:r w:rsidR="003B00E6" w:rsidRPr="00B77A92">
        <w:t>sub-</w:t>
      </w:r>
      <w:r w:rsidR="00557E2E" w:rsidRPr="00B77A92">
        <w:t>clauses.</w:t>
      </w:r>
    </w:p>
    <w:p w14:paraId="1D83A88F" w14:textId="5440A325" w:rsidR="00557E2E" w:rsidRPr="00B77A92" w:rsidRDefault="00557E2E" w:rsidP="00024B10">
      <w:pPr>
        <w:pStyle w:val="Heading4"/>
      </w:pPr>
      <w:r w:rsidRPr="00B77A92">
        <w:t>Added Feature</w:t>
      </w:r>
      <w:r w:rsidR="00B9218D" w:rsidRPr="00B77A92">
        <w:t xml:space="preserve"> (automatic)</w:t>
      </w:r>
    </w:p>
    <w:p w14:paraId="4E25C3BA" w14:textId="27E4B8C5" w:rsidR="00557E2E" w:rsidRPr="00B77A92" w:rsidRDefault="00557E2E" w:rsidP="002516D0">
      <w:pPr>
        <w:spacing w:after="60" w:line="240" w:lineRule="auto"/>
        <w:ind w:left="2160" w:hanging="1440"/>
      </w:pPr>
      <w:r w:rsidRPr="00B77A92">
        <w:t xml:space="preserve">Point object: </w:t>
      </w:r>
      <w:r w:rsidRPr="00B77A92">
        <w:tab/>
        <w:t xml:space="preserve">Superimpose </w:t>
      </w:r>
      <w:r w:rsidR="0078225C" w:rsidRPr="00B77A92">
        <w:t xml:space="preserve">symbol </w:t>
      </w:r>
      <w:r w:rsidRPr="00B77A92">
        <w:t>CHRVID01.</w:t>
      </w:r>
    </w:p>
    <w:p w14:paraId="19D28B9E" w14:textId="5E7D8604" w:rsidR="00557E2E" w:rsidRPr="00B77A92" w:rsidRDefault="0007289C" w:rsidP="002516D0">
      <w:pPr>
        <w:spacing w:after="60" w:line="240" w:lineRule="auto"/>
        <w:ind w:left="2160" w:hanging="1440"/>
      </w:pPr>
      <w:r w:rsidRPr="00B77A92">
        <w:lastRenderedPageBreak/>
        <w:t xml:space="preserve">Curve </w:t>
      </w:r>
      <w:r w:rsidR="00557E2E" w:rsidRPr="00B77A92">
        <w:t xml:space="preserve">object: </w:t>
      </w:r>
      <w:r w:rsidR="00557E2E" w:rsidRPr="00B77A92">
        <w:tab/>
        <w:t xml:space="preserve">Overwrite with line </w:t>
      </w:r>
      <w:r w:rsidR="0078225C" w:rsidRPr="00B77A92">
        <w:t xml:space="preserve">style </w:t>
      </w:r>
      <w:r w:rsidR="00557E2E" w:rsidRPr="00B77A92">
        <w:t>CHRVID02.</w:t>
      </w:r>
    </w:p>
    <w:p w14:paraId="4A81FB50" w14:textId="458BC047" w:rsidR="00557E2E" w:rsidRPr="00B77A92" w:rsidRDefault="0007289C" w:rsidP="002516D0">
      <w:pPr>
        <w:spacing w:after="120" w:line="240" w:lineRule="auto"/>
        <w:ind w:left="2160" w:hanging="1440"/>
      </w:pPr>
      <w:r w:rsidRPr="00B77A92">
        <w:t xml:space="preserve">Surface </w:t>
      </w:r>
      <w:r w:rsidR="00557E2E" w:rsidRPr="00B77A92">
        <w:t>object:</w:t>
      </w:r>
      <w:r w:rsidR="00557E2E" w:rsidRPr="00B77A92">
        <w:tab/>
        <w:t xml:space="preserve">Overwrite area boundary with line </w:t>
      </w:r>
      <w:r w:rsidR="0078225C" w:rsidRPr="00B77A92">
        <w:t xml:space="preserve">style </w:t>
      </w:r>
      <w:r w:rsidR="00557E2E" w:rsidRPr="00B77A92">
        <w:t xml:space="preserve">CHRVID02 and superimpose </w:t>
      </w:r>
      <w:r w:rsidR="0078225C" w:rsidRPr="00B77A92">
        <w:t xml:space="preserve">symbol </w:t>
      </w:r>
      <w:r w:rsidR="00557E2E" w:rsidRPr="00B77A92">
        <w:t>CHRVID01 on any centred symbol.</w:t>
      </w:r>
    </w:p>
    <w:p w14:paraId="779308AC" w14:textId="4EBFB7DA" w:rsidR="00557E2E" w:rsidRPr="00B77A92" w:rsidRDefault="00557E2E" w:rsidP="00024B10">
      <w:pPr>
        <w:pStyle w:val="Heading4"/>
      </w:pPr>
      <w:r w:rsidRPr="00B77A92">
        <w:t>Deleted Feature</w:t>
      </w:r>
      <w:r w:rsidR="00B9218D" w:rsidRPr="00B77A92">
        <w:t xml:space="preserve"> (automatic)</w:t>
      </w:r>
    </w:p>
    <w:p w14:paraId="3418487C" w14:textId="25DD0FB2" w:rsidR="00557E2E" w:rsidRPr="00B77A92" w:rsidRDefault="00557E2E" w:rsidP="00737541">
      <w:pPr>
        <w:spacing w:after="60" w:line="240" w:lineRule="auto"/>
        <w:ind w:left="2160" w:hanging="1440"/>
        <w:jc w:val="both"/>
      </w:pPr>
      <w:r w:rsidRPr="00B77A92">
        <w:t xml:space="preserve">Point object: </w:t>
      </w:r>
      <w:r w:rsidRPr="00B77A92">
        <w:tab/>
        <w:t xml:space="preserve">Superimpose </w:t>
      </w:r>
      <w:r w:rsidR="0078225C" w:rsidRPr="00B77A92">
        <w:t xml:space="preserve">symbol </w:t>
      </w:r>
      <w:r w:rsidRPr="00B77A92">
        <w:t>CHRVDEL1.</w:t>
      </w:r>
    </w:p>
    <w:p w14:paraId="22A19BD5" w14:textId="788CAC50" w:rsidR="00557E2E" w:rsidRPr="00B77A92" w:rsidRDefault="0007289C" w:rsidP="00737541">
      <w:pPr>
        <w:spacing w:after="60" w:line="240" w:lineRule="auto"/>
        <w:ind w:left="2160" w:hanging="1440"/>
        <w:jc w:val="both"/>
      </w:pPr>
      <w:r w:rsidRPr="00B77A92">
        <w:t xml:space="preserve">Curve </w:t>
      </w:r>
      <w:r w:rsidR="00557E2E" w:rsidRPr="00B77A92">
        <w:t xml:space="preserve">object: </w:t>
      </w:r>
      <w:r w:rsidR="00557E2E" w:rsidRPr="00B77A92">
        <w:tab/>
        <w:t xml:space="preserve">Overwrite with line </w:t>
      </w:r>
      <w:r w:rsidR="0078225C" w:rsidRPr="00B77A92">
        <w:t xml:space="preserve">style </w:t>
      </w:r>
      <w:r w:rsidR="00557E2E" w:rsidRPr="00B77A92">
        <w:t>CHRVDEL2 (do not remove the original line).</w:t>
      </w:r>
    </w:p>
    <w:p w14:paraId="439DE8E3" w14:textId="7A8A6117" w:rsidR="00557E2E" w:rsidRPr="00B77A92" w:rsidRDefault="0007289C" w:rsidP="002516D0">
      <w:pPr>
        <w:spacing w:after="120" w:line="240" w:lineRule="auto"/>
        <w:ind w:left="2160" w:hanging="1440"/>
        <w:jc w:val="both"/>
      </w:pPr>
      <w:r w:rsidRPr="00B77A92">
        <w:t xml:space="preserve">Surface </w:t>
      </w:r>
      <w:r w:rsidR="00557E2E" w:rsidRPr="00B77A92">
        <w:t>object:</w:t>
      </w:r>
      <w:r w:rsidR="00557E2E" w:rsidRPr="00B77A92">
        <w:tab/>
        <w:t xml:space="preserve">Overwrite area boundary with line </w:t>
      </w:r>
      <w:r w:rsidR="0078225C" w:rsidRPr="00B77A92">
        <w:t xml:space="preserve">style </w:t>
      </w:r>
      <w:r w:rsidR="00557E2E" w:rsidRPr="00B77A92">
        <w:t xml:space="preserve">CHRVDEL2 and superimpose </w:t>
      </w:r>
      <w:r w:rsidR="0078225C" w:rsidRPr="00B77A92">
        <w:t xml:space="preserve">symbol </w:t>
      </w:r>
      <w:r w:rsidR="00557E2E" w:rsidRPr="00B77A92">
        <w:t>CHRVDEL1 on any centred symbol.</w:t>
      </w:r>
    </w:p>
    <w:p w14:paraId="5B7BBE9B" w14:textId="27143F22" w:rsidR="00557E2E" w:rsidRPr="00B77A92" w:rsidRDefault="00557E2E" w:rsidP="00024B10">
      <w:pPr>
        <w:pStyle w:val="Heading4"/>
      </w:pPr>
      <w:r w:rsidRPr="00B77A92">
        <w:t>Modified Feature</w:t>
      </w:r>
      <w:r w:rsidR="007608A5" w:rsidRPr="00B77A92">
        <w:t xml:space="preserve"> (automatic)</w:t>
      </w:r>
    </w:p>
    <w:p w14:paraId="668DEAC8" w14:textId="3D487459" w:rsidR="00557E2E" w:rsidRPr="00B77A92" w:rsidRDefault="00557E2E" w:rsidP="00737541">
      <w:pPr>
        <w:spacing w:after="60" w:line="240" w:lineRule="auto"/>
        <w:ind w:left="2160" w:hanging="1440"/>
        <w:jc w:val="both"/>
      </w:pPr>
      <w:r w:rsidRPr="00B77A92">
        <w:t xml:space="preserve">Point: </w:t>
      </w:r>
      <w:r w:rsidRPr="00B77A92">
        <w:tab/>
        <w:t xml:space="preserve">Superimpose </w:t>
      </w:r>
      <w:r w:rsidR="00BB3EBB" w:rsidRPr="00B77A92">
        <w:t xml:space="preserve">symbol </w:t>
      </w:r>
      <w:r w:rsidRPr="00B77A92">
        <w:t xml:space="preserve">CHRVID01 and </w:t>
      </w:r>
      <w:r w:rsidR="00BB3EBB" w:rsidRPr="00B77A92">
        <w:t xml:space="preserve">symbol </w:t>
      </w:r>
      <w:r w:rsidRPr="00B77A92">
        <w:t>CHRVDEL1.</w:t>
      </w:r>
    </w:p>
    <w:p w14:paraId="6D74E98C" w14:textId="29BBA658" w:rsidR="00557E2E" w:rsidRPr="00B77A92" w:rsidRDefault="0007289C" w:rsidP="00737541">
      <w:pPr>
        <w:spacing w:after="60" w:line="240" w:lineRule="auto"/>
        <w:ind w:left="2160" w:hanging="1440"/>
        <w:jc w:val="both"/>
      </w:pPr>
      <w:r w:rsidRPr="00B77A92">
        <w:t>Curve</w:t>
      </w:r>
      <w:r w:rsidR="00557E2E" w:rsidRPr="00B77A92">
        <w:t xml:space="preserve">: </w:t>
      </w:r>
      <w:r w:rsidR="00557E2E" w:rsidRPr="00B77A92">
        <w:tab/>
        <w:t xml:space="preserve">Overwrite with </w:t>
      </w:r>
      <w:r w:rsidR="00BB3EBB" w:rsidRPr="00B77A92">
        <w:t>line</w:t>
      </w:r>
      <w:r w:rsidR="00E16825" w:rsidRPr="00B77A92">
        <w:t xml:space="preserve"> </w:t>
      </w:r>
      <w:r w:rsidR="00BB3EBB" w:rsidRPr="00B77A92">
        <w:t xml:space="preserve">styles </w:t>
      </w:r>
      <w:r w:rsidR="00557E2E" w:rsidRPr="00B77A92">
        <w:t>CHRVID02 and CHRVDEL2.</w:t>
      </w:r>
    </w:p>
    <w:p w14:paraId="187C62F1" w14:textId="1EE94288" w:rsidR="00557E2E" w:rsidRPr="00B77A92" w:rsidRDefault="0007289C" w:rsidP="00737541">
      <w:pPr>
        <w:spacing w:after="120" w:line="240" w:lineRule="auto"/>
        <w:ind w:left="2160" w:hanging="1440"/>
        <w:jc w:val="both"/>
      </w:pPr>
      <w:r w:rsidRPr="00B77A92">
        <w:t>Surface</w:t>
      </w:r>
      <w:r w:rsidR="00557E2E" w:rsidRPr="00B77A92">
        <w:t xml:space="preserve">: </w:t>
      </w:r>
      <w:r w:rsidR="00557E2E" w:rsidRPr="00B77A92">
        <w:tab/>
        <w:t xml:space="preserve">Overwrite the boundary with </w:t>
      </w:r>
      <w:r w:rsidR="00AF51B8" w:rsidRPr="00B77A92">
        <w:t xml:space="preserve">line styles </w:t>
      </w:r>
      <w:r w:rsidR="00557E2E" w:rsidRPr="00B77A92">
        <w:t xml:space="preserve">CHRVID02 and CHRVDEL2 and also superimpose </w:t>
      </w:r>
      <w:r w:rsidR="00AF51B8" w:rsidRPr="00B77A92">
        <w:t xml:space="preserve">symbols </w:t>
      </w:r>
      <w:r w:rsidR="00557E2E" w:rsidRPr="00B77A92">
        <w:t>CHRVID01 and CHRVDEL1 on any centred symbol.</w:t>
      </w:r>
    </w:p>
    <w:p w14:paraId="4A7D0A9C" w14:textId="77777777" w:rsidR="004F141B" w:rsidRPr="00C01EFB" w:rsidRDefault="004F141B" w:rsidP="002D7DEE">
      <w:pPr>
        <w:pStyle w:val="Heading3"/>
      </w:pPr>
      <w:bookmarkStart w:id="1458" w:name="_Ref49450002"/>
      <w:bookmarkStart w:id="1459" w:name="_Toc194067153"/>
      <w:r w:rsidRPr="00C01EFB">
        <w:t>Update Information</w:t>
      </w:r>
      <w:bookmarkEnd w:id="1459"/>
    </w:p>
    <w:p w14:paraId="3A0CEB46" w14:textId="77777777" w:rsidR="004F141B" w:rsidRPr="00D42BC9" w:rsidRDefault="004F141B" w:rsidP="004F141B">
      <w:pPr>
        <w:spacing w:after="120" w:line="240" w:lineRule="auto"/>
        <w:jc w:val="both"/>
      </w:pPr>
      <w:r w:rsidRPr="00C01EFB">
        <w:t xml:space="preserve">The S-101 Feature Catalogue also provides encoders with an </w:t>
      </w:r>
      <w:r w:rsidRPr="00C01EFB">
        <w:rPr>
          <w:b/>
          <w:bCs/>
        </w:rPr>
        <w:t>Update Information</w:t>
      </w:r>
      <w:r w:rsidRPr="00C01EFB">
        <w:t xml:space="preserve"> feature that is used </w:t>
      </w:r>
      <w:r w:rsidRPr="00D42BC9">
        <w:t>to represent a change to the information shown.</w:t>
      </w:r>
    </w:p>
    <w:p w14:paraId="59003F24" w14:textId="5573CD4F" w:rsidR="004F141B" w:rsidRDefault="004F141B" w:rsidP="00B812CA">
      <w:pPr>
        <w:spacing w:after="120" w:line="240" w:lineRule="auto"/>
        <w:rPr>
          <w:ins w:id="1460" w:author="jon pritchard" w:date="2025-03-28T10:10:00Z" w16du:dateUtc="2025-03-28T09:10:00Z"/>
        </w:rPr>
      </w:pPr>
      <w:r w:rsidRPr="00D42BC9">
        <w:t xml:space="preserve">The intention of the </w:t>
      </w:r>
      <w:r w:rsidRPr="00D42BC9">
        <w:rPr>
          <w:b/>
          <w:bCs/>
        </w:rPr>
        <w:t>Update Information</w:t>
      </w:r>
      <w:r w:rsidRPr="00D42BC9">
        <w:t xml:space="preserve"> feature is to show the extent of changes contained in either updates or new editions of S-101 datasets. This is separate to the highlighting mechanism described in </w:t>
      </w:r>
      <w:r w:rsidR="007750F0">
        <w:t xml:space="preserve">the previous </w:t>
      </w:r>
      <w:r w:rsidRPr="00D42BC9">
        <w:t>clause and is optionally included by data producers in ENCs</w:t>
      </w:r>
      <w:r w:rsidRPr="00D42BC9">
        <w:rPr>
          <w:i/>
          <w:iCs/>
        </w:rPr>
        <w:t>.</w:t>
      </w:r>
    </w:p>
    <w:p w14:paraId="234062D2" w14:textId="2BFD1A3D" w:rsidR="00D10598" w:rsidRPr="00D10598" w:rsidRDefault="00D10598">
      <w:pPr>
        <w:spacing w:after="120" w:line="240" w:lineRule="auto"/>
        <w:jc w:val="both"/>
        <w:rPr>
          <w:ins w:id="1461" w:author="jon pritchard" w:date="2025-03-28T10:05:00Z" w16du:dateUtc="2025-03-28T09:05:00Z"/>
          <w:rPrChange w:id="1462" w:author="jon pritchard" w:date="2025-03-28T10:10:00Z" w16du:dateUtc="2025-03-28T09:10:00Z">
            <w:rPr>
              <w:ins w:id="1463" w:author="jon pritchard" w:date="2025-03-28T10:05:00Z" w16du:dateUtc="2025-03-28T09:05:00Z"/>
              <w:i/>
              <w:iCs/>
            </w:rPr>
          </w:rPrChange>
        </w:rPr>
        <w:pPrChange w:id="1464" w:author="jon pritchard" w:date="2025-03-28T10:10:00Z" w16du:dateUtc="2025-03-28T09:10:00Z">
          <w:pPr>
            <w:spacing w:after="120" w:line="240" w:lineRule="auto"/>
          </w:pPr>
        </w:pPrChange>
      </w:pPr>
      <w:ins w:id="1465" w:author="jon pritchard" w:date="2025-03-28T10:10:00Z" w16du:dateUtc="2025-03-28T09:10:00Z">
        <w:r>
          <w:t xml:space="preserve">For example, </w:t>
        </w:r>
      </w:ins>
      <w:ins w:id="1466" w:author="jon pritchard" w:date="2025-03-28T10:12:00Z" w16du:dateUtc="2025-03-28T09:12:00Z">
        <w:r>
          <w:t>when an</w:t>
        </w:r>
      </w:ins>
      <w:ins w:id="1467" w:author="jon pritchard" w:date="2025-03-28T10:10:00Z" w16du:dateUtc="2025-03-28T09:10:00Z">
        <w:r w:rsidRPr="00D42BC9">
          <w:t xml:space="preserve"> ENC update contains updates to various features that adjoin </w:t>
        </w:r>
      </w:ins>
      <w:ins w:id="1468" w:author="jon pritchard" w:date="2025-03-28T10:12:00Z" w16du:dateUtc="2025-03-28T09:12:00Z">
        <w:r>
          <w:t>a</w:t>
        </w:r>
      </w:ins>
      <w:ins w:id="1469" w:author="jon pritchard" w:date="2025-03-28T10:10:00Z" w16du:dateUtc="2025-03-28T09:10:00Z">
        <w:r w:rsidRPr="00D42BC9">
          <w:t xml:space="preserve"> feature that was actually update, the producer will use an </w:t>
        </w:r>
        <w:r w:rsidRPr="00D42BC9">
          <w:rPr>
            <w:b/>
            <w:bCs/>
          </w:rPr>
          <w:t>Update Information</w:t>
        </w:r>
        <w:r w:rsidRPr="00D42BC9">
          <w:t xml:space="preserve"> feature to indicate the actual feature that was affected and a brief description of the changes.</w:t>
        </w:r>
      </w:ins>
    </w:p>
    <w:p w14:paraId="41AC0130" w14:textId="683F42AE" w:rsidR="001C665A" w:rsidRDefault="001C665A" w:rsidP="00B812CA">
      <w:pPr>
        <w:spacing w:after="120" w:line="240" w:lineRule="auto"/>
        <w:rPr>
          <w:ins w:id="1470" w:author="jon pritchard" w:date="2025-03-28T10:06:00Z" w16du:dateUtc="2025-03-28T09:06:00Z"/>
        </w:rPr>
      </w:pPr>
      <w:ins w:id="1471" w:author="jon pritchard" w:date="2025-03-28T10:06:00Z" w16du:dateUtc="2025-03-28T09:06:00Z">
        <w:r>
          <w:t xml:space="preserve">The </w:t>
        </w:r>
      </w:ins>
      <w:ins w:id="1472" w:author="jon pritchard" w:date="2025-03-28T10:05:00Z">
        <w:r w:rsidRPr="001C665A">
          <w:t>‘Update Review’ IMS</w:t>
        </w:r>
      </w:ins>
      <w:ins w:id="1473" w:author="jon pritchard" w:date="2025-03-28T10:06:00Z" w16du:dateUtc="2025-03-28T09:06:00Z">
        <w:r>
          <w:t xml:space="preserve"> must be implemented </w:t>
        </w:r>
      </w:ins>
      <w:ins w:id="1474" w:author="jon pritchard" w:date="2025-03-28T10:07:00Z" w16du:dateUtc="2025-03-28T09:07:00Z">
        <w:r>
          <w:t xml:space="preserve">to allow update information features to be portrayed </w:t>
        </w:r>
      </w:ins>
      <w:ins w:id="1475" w:author="jon pritchard" w:date="2025-03-28T10:13:00Z" w16du:dateUtc="2025-03-28T09:13:00Z">
        <w:r w:rsidR="00D10598">
          <w:t xml:space="preserve">and </w:t>
        </w:r>
      </w:ins>
      <w:ins w:id="1476" w:author="jon pritchard" w:date="2025-03-28T11:44:00Z" w16du:dateUtc="2025-03-28T10:44:00Z">
        <w:r w:rsidR="00C74D25">
          <w:t>reviewed</w:t>
        </w:r>
      </w:ins>
      <w:ins w:id="1477" w:author="jon pritchard" w:date="2025-03-28T10:13:00Z" w16du:dateUtc="2025-03-28T09:13:00Z">
        <w:r w:rsidR="00D10598">
          <w:t xml:space="preserve"> </w:t>
        </w:r>
      </w:ins>
      <w:ins w:id="1478" w:author="jon pritchard" w:date="2025-03-28T10:07:00Z" w16du:dateUtc="2025-03-28T09:07:00Z">
        <w:r w:rsidR="00D10598">
          <w:t>on demand.</w:t>
        </w:r>
      </w:ins>
      <w:ins w:id="1479" w:author="jon pritchard" w:date="2025-03-28T10:13:00Z" w16du:dateUtc="2025-03-28T09:13:00Z">
        <w:r w:rsidR="00D10598">
          <w:t xml:space="preserve"> </w:t>
        </w:r>
      </w:ins>
    </w:p>
    <w:p w14:paraId="70646CBA" w14:textId="1180FC06" w:rsidR="001C665A" w:rsidRPr="00D10598" w:rsidDel="00C74D25" w:rsidRDefault="001C665A" w:rsidP="00B812CA">
      <w:pPr>
        <w:spacing w:after="120" w:line="240" w:lineRule="auto"/>
        <w:rPr>
          <w:del w:id="1480" w:author="jon pritchard" w:date="2025-03-28T11:44:00Z" w16du:dateUtc="2025-03-28T10:44:00Z"/>
          <w:strike/>
          <w:rPrChange w:id="1481" w:author="jon pritchard" w:date="2025-03-28T10:13:00Z" w16du:dateUtc="2025-03-28T09:13:00Z">
            <w:rPr>
              <w:del w:id="1482" w:author="jon pritchard" w:date="2025-03-28T11:44:00Z" w16du:dateUtc="2025-03-28T10:44:00Z"/>
              <w:i/>
              <w:iCs/>
            </w:rPr>
          </w:rPrChange>
        </w:rPr>
      </w:pPr>
      <w:bookmarkStart w:id="1483" w:name="_Toc194061764"/>
      <w:bookmarkStart w:id="1484" w:name="_Toc194067154"/>
      <w:bookmarkEnd w:id="1483"/>
      <w:bookmarkEnd w:id="1484"/>
    </w:p>
    <w:p w14:paraId="1CAAA5C9" w14:textId="63D67DBC" w:rsidR="004F141B" w:rsidRPr="00D42BC9" w:rsidDel="00D10598" w:rsidRDefault="004F141B" w:rsidP="004F141B">
      <w:pPr>
        <w:spacing w:after="120" w:line="240" w:lineRule="auto"/>
        <w:jc w:val="both"/>
        <w:rPr>
          <w:del w:id="1485" w:author="jon pritchard" w:date="2025-03-28T10:10:00Z" w16du:dateUtc="2025-03-28T09:10:00Z"/>
        </w:rPr>
      </w:pPr>
      <w:del w:id="1486" w:author="jon pritchard" w:date="2025-03-28T10:08:00Z" w16du:dateUtc="2025-03-28T09:08:00Z">
        <w:r w:rsidRPr="00D42BC9" w:rsidDel="00D10598">
          <w:delText>EXAMPLE:</w:delText>
        </w:r>
      </w:del>
      <w:del w:id="1487" w:author="jon pritchard" w:date="2025-03-28T10:10:00Z" w16du:dateUtc="2025-03-28T09:10:00Z">
        <w:r w:rsidRPr="00D42BC9" w:rsidDel="00D10598">
          <w:delText xml:space="preserve">  The ENC update contains updates to various features that adjoined the feature that was actually updated. In this case, the producer will use an </w:delText>
        </w:r>
        <w:r w:rsidRPr="00D42BC9" w:rsidDel="00D10598">
          <w:rPr>
            <w:b/>
            <w:bCs/>
          </w:rPr>
          <w:delText>Update Information</w:delText>
        </w:r>
        <w:r w:rsidRPr="00D42BC9" w:rsidDel="00D10598">
          <w:delText xml:space="preserve"> feature to indicate the actual feature that was affected and a brief description of the changes.</w:delText>
        </w:r>
        <w:bookmarkStart w:id="1488" w:name="_Toc194061765"/>
        <w:bookmarkStart w:id="1489" w:name="_Toc194067155"/>
        <w:bookmarkEnd w:id="1488"/>
        <w:bookmarkEnd w:id="1489"/>
      </w:del>
    </w:p>
    <w:p w14:paraId="6D81B45B" w14:textId="3E3DAE67" w:rsidR="004F141B" w:rsidRPr="00D42BC9" w:rsidRDefault="004F141B" w:rsidP="004F141B">
      <w:pPr>
        <w:pStyle w:val="Heading3"/>
      </w:pPr>
      <w:bookmarkStart w:id="1490" w:name="_Toc178784413"/>
      <w:bookmarkStart w:id="1491" w:name="_Toc178784414"/>
      <w:bookmarkStart w:id="1492" w:name="_Toc178784415"/>
      <w:bookmarkStart w:id="1493" w:name="_Toc178784416"/>
      <w:bookmarkStart w:id="1494" w:name="_Toc178784417"/>
      <w:bookmarkStart w:id="1495" w:name="_Toc178784418"/>
      <w:bookmarkStart w:id="1496" w:name="_Toc178784419"/>
      <w:bookmarkStart w:id="1497" w:name="_Toc178784420"/>
      <w:bookmarkStart w:id="1498" w:name="_Toc178784421"/>
      <w:bookmarkStart w:id="1499" w:name="_Toc178784422"/>
      <w:bookmarkStart w:id="1500" w:name="_Toc178784423"/>
      <w:bookmarkStart w:id="1501" w:name="_Toc175130268"/>
      <w:bookmarkStart w:id="1502" w:name="_Toc175130291"/>
      <w:bookmarkStart w:id="1503" w:name="_Toc194067156"/>
      <w:bookmarkEnd w:id="1458"/>
      <w:bookmarkEnd w:id="1490"/>
      <w:bookmarkEnd w:id="1491"/>
      <w:bookmarkEnd w:id="1492"/>
      <w:bookmarkEnd w:id="1493"/>
      <w:bookmarkEnd w:id="1494"/>
      <w:bookmarkEnd w:id="1495"/>
      <w:bookmarkEnd w:id="1496"/>
      <w:bookmarkEnd w:id="1497"/>
      <w:bookmarkEnd w:id="1498"/>
      <w:bookmarkEnd w:id="1499"/>
      <w:bookmarkEnd w:id="1500"/>
      <w:bookmarkEnd w:id="1501"/>
      <w:bookmarkEnd w:id="1502"/>
      <w:r w:rsidRPr="00D42BC9">
        <w:t>Non</w:t>
      </w:r>
      <w:ins w:id="1504" w:author="jon pritchard" w:date="2025-03-28T13:37:00Z" w16du:dateUtc="2025-03-28T12:37:00Z">
        <w:r w:rsidR="00CF6F82">
          <w:t>-official</w:t>
        </w:r>
      </w:ins>
      <w:del w:id="1505" w:author="jon pritchard" w:date="2025-03-28T13:37:00Z" w16du:dateUtc="2025-03-28T12:37:00Z">
        <w:r w:rsidRPr="00D42BC9" w:rsidDel="00CF6F82">
          <w:delText>-HO</w:delText>
        </w:r>
      </w:del>
      <w:r w:rsidRPr="00D42BC9">
        <w:t xml:space="preserve"> (Non-ENC) Chart Information</w:t>
      </w:r>
      <w:bookmarkEnd w:id="1503"/>
    </w:p>
    <w:p w14:paraId="2B984CD0" w14:textId="6C17EBD1" w:rsidR="00BD50FC" w:rsidRPr="00D42BC9" w:rsidRDefault="004F141B" w:rsidP="0092126F">
      <w:pPr>
        <w:spacing w:after="60" w:line="240" w:lineRule="auto"/>
        <w:jc w:val="both"/>
      </w:pPr>
      <w:r w:rsidRPr="00D42BC9">
        <w:t>N</w:t>
      </w:r>
      <w:r w:rsidR="00BD50FC" w:rsidRPr="00D42BC9">
        <w:t>on-</w:t>
      </w:r>
      <w:r w:rsidR="00814DD0" w:rsidRPr="00D42BC9">
        <w:t xml:space="preserve">official </w:t>
      </w:r>
      <w:r w:rsidR="00BD50FC" w:rsidRPr="00D42BC9">
        <w:t xml:space="preserve">data added to existing </w:t>
      </w:r>
      <w:r w:rsidR="00814DD0" w:rsidRPr="00D42BC9">
        <w:t>official ENC</w:t>
      </w:r>
      <w:r w:rsidR="00BD50FC" w:rsidRPr="00D42BC9">
        <w:t xml:space="preserve"> data to augment the chart information </w:t>
      </w:r>
      <w:r w:rsidRPr="00D42BC9">
        <w:t xml:space="preserve">must </w:t>
      </w:r>
      <w:r w:rsidR="00BD50FC" w:rsidRPr="00D42BC9">
        <w:t xml:space="preserve">be distinguished from the </w:t>
      </w:r>
      <w:r w:rsidR="00814DD0" w:rsidRPr="00D42BC9">
        <w:t>official</w:t>
      </w:r>
      <w:r w:rsidR="00BD50FC" w:rsidRPr="00D42BC9">
        <w:t xml:space="preserve"> information as follows:</w:t>
      </w:r>
    </w:p>
    <w:p w14:paraId="0CC78349" w14:textId="3DF12124" w:rsidR="00BD50FC" w:rsidRPr="00D42BC9" w:rsidRDefault="00BD50FC" w:rsidP="0092126F">
      <w:pPr>
        <w:spacing w:after="60" w:line="240" w:lineRule="auto"/>
        <w:ind w:left="2160" w:hanging="1440"/>
        <w:jc w:val="both"/>
      </w:pPr>
      <w:r w:rsidRPr="00D42BC9">
        <w:t>Point feature:</w:t>
      </w:r>
      <w:r w:rsidRPr="00D42BC9">
        <w:tab/>
      </w:r>
      <w:r w:rsidR="0092126F" w:rsidRPr="00D42BC9">
        <w:t>S</w:t>
      </w:r>
      <w:r w:rsidRPr="00D42BC9">
        <w:t xml:space="preserve">uperimpose </w:t>
      </w:r>
      <w:r w:rsidR="00CD5542" w:rsidRPr="00D42BC9">
        <w:t xml:space="preserve">symbol </w:t>
      </w:r>
      <w:r w:rsidR="00814DD0" w:rsidRPr="00D42BC9">
        <w:t>CHCRID01</w:t>
      </w:r>
      <w:r w:rsidR="0092126F" w:rsidRPr="00D42BC9">
        <w:t>.</w:t>
      </w:r>
    </w:p>
    <w:p w14:paraId="5D043214" w14:textId="0AFDABBD" w:rsidR="00BD50FC" w:rsidRPr="00D42BC9" w:rsidRDefault="00F42EC6" w:rsidP="0092126F">
      <w:pPr>
        <w:spacing w:after="60" w:line="240" w:lineRule="auto"/>
        <w:ind w:left="2160" w:hanging="1440"/>
        <w:jc w:val="both"/>
      </w:pPr>
      <w:r w:rsidRPr="00D42BC9">
        <w:t xml:space="preserve">Curve </w:t>
      </w:r>
      <w:r w:rsidR="00BD50FC" w:rsidRPr="00D42BC9">
        <w:t>feature:</w:t>
      </w:r>
      <w:r w:rsidR="00BD50FC" w:rsidRPr="00D42BC9">
        <w:tab/>
      </w:r>
      <w:r w:rsidR="0092126F" w:rsidRPr="00D42BC9">
        <w:t>O</w:t>
      </w:r>
      <w:r w:rsidR="00BD50FC" w:rsidRPr="00D42BC9">
        <w:t xml:space="preserve">verwrite with line </w:t>
      </w:r>
      <w:r w:rsidR="00CD5542" w:rsidRPr="00D42BC9">
        <w:t xml:space="preserve">style </w:t>
      </w:r>
      <w:r w:rsidR="00814DD0" w:rsidRPr="00D42BC9">
        <w:t>CHCRID01</w:t>
      </w:r>
      <w:r w:rsidR="0092126F" w:rsidRPr="00D42BC9">
        <w:t>.</w:t>
      </w:r>
    </w:p>
    <w:p w14:paraId="3A3AE91A" w14:textId="4EDB300E" w:rsidR="00BD50FC" w:rsidRPr="00D42BC9" w:rsidRDefault="00F42EC6" w:rsidP="0092126F">
      <w:pPr>
        <w:spacing w:after="120" w:line="240" w:lineRule="auto"/>
        <w:ind w:left="2160" w:hanging="1440"/>
        <w:jc w:val="both"/>
      </w:pPr>
      <w:r w:rsidRPr="00D42BC9">
        <w:t xml:space="preserve">Surface </w:t>
      </w:r>
      <w:r w:rsidR="00BD50FC" w:rsidRPr="00D42BC9">
        <w:t>feature:</w:t>
      </w:r>
      <w:r w:rsidR="00BD50FC" w:rsidRPr="00D42BC9">
        <w:tab/>
      </w:r>
      <w:r w:rsidR="0092126F" w:rsidRPr="00D42BC9">
        <w:t>O</w:t>
      </w:r>
      <w:r w:rsidR="00BD50FC" w:rsidRPr="00D42BC9">
        <w:t xml:space="preserve">verwrite area boundary with line </w:t>
      </w:r>
      <w:r w:rsidR="00CD5542" w:rsidRPr="00D42BC9">
        <w:t xml:space="preserve">style </w:t>
      </w:r>
      <w:r w:rsidR="00814DD0" w:rsidRPr="00D42BC9">
        <w:t>CHCRID01</w:t>
      </w:r>
      <w:r w:rsidR="00BD50FC" w:rsidRPr="00D42BC9">
        <w:t xml:space="preserve"> and superimpose </w:t>
      </w:r>
      <w:r w:rsidR="00CD5542" w:rsidRPr="00D42BC9">
        <w:t xml:space="preserve">symbol </w:t>
      </w:r>
      <w:r w:rsidR="00814DD0" w:rsidRPr="00D42BC9">
        <w:t>CHCRID01</w:t>
      </w:r>
      <w:r w:rsidR="00BD50FC" w:rsidRPr="00D42BC9">
        <w:t xml:space="preserve"> on any centred symbol.</w:t>
      </w:r>
    </w:p>
    <w:p w14:paraId="7720F4F8" w14:textId="63EF1374" w:rsidR="00BD50FC" w:rsidRPr="00D42BC9" w:rsidRDefault="00BD50FC" w:rsidP="0092126F">
      <w:pPr>
        <w:spacing w:after="120" w:line="240" w:lineRule="auto"/>
        <w:jc w:val="both"/>
      </w:pPr>
      <w:r w:rsidRPr="00D42BC9">
        <w:t>Non-</w:t>
      </w:r>
      <w:r w:rsidR="00814DD0" w:rsidRPr="00D42BC9">
        <w:t xml:space="preserve">official </w:t>
      </w:r>
      <w:r w:rsidRPr="00D42BC9">
        <w:t xml:space="preserve">data </w:t>
      </w:r>
      <w:del w:id="1506" w:author="Jonathan Pritchard" w:date="2025-03-12T08:50:00Z" w16du:dateUtc="2025-03-12T08:50:00Z">
        <w:r w:rsidRPr="00D42BC9" w:rsidDel="007B3E43">
          <w:delText xml:space="preserve">should </w:delText>
        </w:r>
      </w:del>
      <w:ins w:id="1507" w:author="Jonathan Pritchard" w:date="2025-03-12T08:50:00Z" w16du:dateUtc="2025-03-12T08:50:00Z">
        <w:r w:rsidR="007B3E43">
          <w:t>must</w:t>
        </w:r>
        <w:r w:rsidR="007B3E43" w:rsidRPr="00D42BC9">
          <w:t xml:space="preserve"> </w:t>
        </w:r>
      </w:ins>
      <w:r w:rsidRPr="00D42BC9">
        <w:t>be distinguished from manually updated chart information, which uses the same identifiers, by cursor picking.</w:t>
      </w:r>
    </w:p>
    <w:p w14:paraId="5501B461" w14:textId="4CC24993" w:rsidR="00BD50FC" w:rsidRPr="00D42BC9" w:rsidRDefault="00BD50FC" w:rsidP="0092126F">
      <w:pPr>
        <w:spacing w:after="120" w:line="240" w:lineRule="auto"/>
        <w:jc w:val="both"/>
      </w:pPr>
      <w:r w:rsidRPr="00D42BC9">
        <w:t>Non-</w:t>
      </w:r>
      <w:r w:rsidR="00814DD0" w:rsidRPr="00D42BC9">
        <w:t xml:space="preserve">official </w:t>
      </w:r>
      <w:r w:rsidRPr="00D42BC9">
        <w:t xml:space="preserve">chart information may be updated by any systematic procedure. A record of updates </w:t>
      </w:r>
      <w:del w:id="1508" w:author="Jonathan Pritchard" w:date="2025-03-12T08:50:00Z" w16du:dateUtc="2025-03-12T08:50:00Z">
        <w:r w:rsidRPr="00D42BC9" w:rsidDel="007B3E43">
          <w:delText xml:space="preserve">should </w:delText>
        </w:r>
      </w:del>
      <w:ins w:id="1509" w:author="Jonathan Pritchard" w:date="2025-03-12T08:50:00Z" w16du:dateUtc="2025-03-12T08:50:00Z">
        <w:r w:rsidR="007B3E43">
          <w:t>must</w:t>
        </w:r>
        <w:r w:rsidR="007B3E43" w:rsidRPr="00D42BC9">
          <w:t xml:space="preserve"> </w:t>
        </w:r>
      </w:ins>
      <w:r w:rsidRPr="00D42BC9">
        <w:t xml:space="preserve">be maintained. </w:t>
      </w:r>
    </w:p>
    <w:p w14:paraId="2DCC8E1D" w14:textId="525BBA12" w:rsidR="00627DB2" w:rsidRPr="00D42BC9" w:rsidDel="00507E48" w:rsidRDefault="00BD50FC" w:rsidP="0092126F">
      <w:pPr>
        <w:spacing w:after="120" w:line="240" w:lineRule="auto"/>
        <w:jc w:val="both"/>
        <w:rPr>
          <w:del w:id="1510" w:author="jon pritchard" w:date="2025-03-28T14:18:00Z" w16du:dateUtc="2025-03-28T13:18:00Z"/>
        </w:rPr>
      </w:pPr>
      <w:r w:rsidRPr="00D42BC9">
        <w:t xml:space="preserve">The </w:t>
      </w:r>
      <w:r w:rsidR="00EE3831" w:rsidRPr="00D42BC9">
        <w:t>m</w:t>
      </w:r>
      <w:r w:rsidRPr="00D42BC9">
        <w:t xml:space="preserve">ariner </w:t>
      </w:r>
      <w:del w:id="1511" w:author="Jonathan Pritchard" w:date="2025-03-12T08:50:00Z" w16du:dateUtc="2025-03-12T08:50:00Z">
        <w:r w:rsidRPr="00D42BC9" w:rsidDel="007B3E43">
          <w:delText xml:space="preserve">should </w:delText>
        </w:r>
      </w:del>
      <w:ins w:id="1512" w:author="Jonathan Pritchard" w:date="2025-03-12T08:50:00Z" w16du:dateUtc="2025-03-12T08:50:00Z">
        <w:r w:rsidR="007B3E43">
          <w:t>must</w:t>
        </w:r>
        <w:r w:rsidR="007B3E43" w:rsidRPr="00D42BC9">
          <w:t xml:space="preserve"> </w:t>
        </w:r>
      </w:ins>
      <w:r w:rsidRPr="00D42BC9">
        <w:t>be able to remove all non-</w:t>
      </w:r>
      <w:r w:rsidR="00814DD0" w:rsidRPr="00D42BC9">
        <w:t xml:space="preserve">official </w:t>
      </w:r>
      <w:r w:rsidRPr="00D42BC9">
        <w:t>chart information if the need should arise.</w:t>
      </w:r>
    </w:p>
    <w:p w14:paraId="61C4ACDD" w14:textId="59DEB964" w:rsidR="00FE2291" w:rsidRPr="007B3E43" w:rsidDel="007B3E43" w:rsidRDefault="00FE2291" w:rsidP="00A13F5A">
      <w:pPr>
        <w:pStyle w:val="Heading3"/>
        <w:rPr>
          <w:del w:id="1513" w:author="Jonathan Pritchard" w:date="2025-03-12T08:49:00Z" w16du:dateUtc="2025-03-12T08:49:00Z"/>
          <w:strike/>
          <w:rPrChange w:id="1514" w:author="Jonathan Pritchard" w:date="2025-03-12T08:49:00Z" w16du:dateUtc="2025-03-12T08:49:00Z">
            <w:rPr>
              <w:del w:id="1515" w:author="Jonathan Pritchard" w:date="2025-03-12T08:49:00Z" w16du:dateUtc="2025-03-12T08:49:00Z"/>
            </w:rPr>
          </w:rPrChange>
        </w:rPr>
      </w:pPr>
      <w:bookmarkStart w:id="1516" w:name="_Ref49450019"/>
      <w:del w:id="1517" w:author="Jonathan Pritchard" w:date="2025-03-12T08:49:00Z" w16du:dateUtc="2025-03-12T08:49:00Z">
        <w:r w:rsidRPr="007B3E43" w:rsidDel="007B3E43">
          <w:rPr>
            <w:b w:val="0"/>
            <w:bCs w:val="0"/>
            <w:strike/>
            <w:rPrChange w:id="1518" w:author="Jonathan Pritchard" w:date="2025-03-12T08:49:00Z" w16du:dateUtc="2025-03-12T08:49:00Z">
              <w:rPr>
                <w:b w:val="0"/>
                <w:bCs w:val="0"/>
              </w:rPr>
            </w:rPrChange>
          </w:rPr>
          <w:delText>Other non-</w:delText>
        </w:r>
        <w:r w:rsidR="00D1047F" w:rsidRPr="007B3E43" w:rsidDel="007B3E43">
          <w:rPr>
            <w:b w:val="0"/>
            <w:bCs w:val="0"/>
            <w:strike/>
            <w:rPrChange w:id="1519" w:author="Jonathan Pritchard" w:date="2025-03-12T08:49:00Z" w16du:dateUtc="2025-03-12T08:49:00Z">
              <w:rPr>
                <w:b w:val="0"/>
                <w:bCs w:val="0"/>
              </w:rPr>
            </w:rPrChange>
          </w:rPr>
          <w:delText xml:space="preserve">official </w:delText>
        </w:r>
        <w:r w:rsidRPr="007B3E43" w:rsidDel="007B3E43">
          <w:rPr>
            <w:b w:val="0"/>
            <w:bCs w:val="0"/>
            <w:strike/>
            <w:rPrChange w:id="1520" w:author="Jonathan Pritchard" w:date="2025-03-12T08:49:00Z" w16du:dateUtc="2025-03-12T08:49:00Z">
              <w:rPr>
                <w:b w:val="0"/>
                <w:bCs w:val="0"/>
              </w:rPr>
            </w:rPrChange>
          </w:rPr>
          <w:delText>data</w:delText>
        </w:r>
        <w:bookmarkEnd w:id="1516"/>
      </w:del>
    </w:p>
    <w:p w14:paraId="17BF6404" w14:textId="6C5C0AC4" w:rsidR="00FE2291" w:rsidRPr="007B3E43" w:rsidDel="007B3E43" w:rsidRDefault="00FE2291" w:rsidP="0092126F">
      <w:pPr>
        <w:spacing w:after="120" w:line="240" w:lineRule="auto"/>
        <w:jc w:val="both"/>
        <w:rPr>
          <w:del w:id="1521" w:author="Jonathan Pritchard" w:date="2025-03-12T08:49:00Z" w16du:dateUtc="2025-03-12T08:49:00Z"/>
          <w:strike/>
          <w:rPrChange w:id="1522" w:author="Jonathan Pritchard" w:date="2025-03-12T08:49:00Z" w16du:dateUtc="2025-03-12T08:49:00Z">
            <w:rPr>
              <w:del w:id="1523" w:author="Jonathan Pritchard" w:date="2025-03-12T08:49:00Z" w16du:dateUtc="2025-03-12T08:49:00Z"/>
            </w:rPr>
          </w:rPrChange>
        </w:rPr>
      </w:pPr>
      <w:del w:id="1524" w:author="Jonathan Pritchard" w:date="2025-03-12T08:49:00Z" w16du:dateUtc="2025-03-12T08:49:00Z">
        <w:r w:rsidRPr="007B3E43" w:rsidDel="007B3E43">
          <w:rPr>
            <w:strike/>
            <w:rPrChange w:id="1525" w:author="Jonathan Pritchard" w:date="2025-03-12T08:49:00Z" w16du:dateUtc="2025-03-12T08:49:00Z">
              <w:rPr/>
            </w:rPrChange>
          </w:rPr>
          <w:delText>Non-</w:delText>
        </w:r>
        <w:r w:rsidR="00D1047F" w:rsidRPr="007B3E43" w:rsidDel="007B3E43">
          <w:rPr>
            <w:strike/>
            <w:rPrChange w:id="1526" w:author="Jonathan Pritchard" w:date="2025-03-12T08:49:00Z" w16du:dateUtc="2025-03-12T08:49:00Z">
              <w:rPr/>
            </w:rPrChange>
          </w:rPr>
          <w:delText xml:space="preserve">official </w:delText>
        </w:r>
        <w:r w:rsidRPr="007B3E43" w:rsidDel="007B3E43">
          <w:rPr>
            <w:strike/>
            <w:rPrChange w:id="1527" w:author="Jonathan Pritchard" w:date="2025-03-12T08:49:00Z" w16du:dateUtc="2025-03-12T08:49:00Z">
              <w:rPr/>
            </w:rPrChange>
          </w:rPr>
          <w:delText xml:space="preserve">data must be distinguished from manually updated chart information, which uses the same identifiers, </w:delText>
        </w:r>
        <w:r w:rsidRPr="007B3E43" w:rsidDel="007B3E43">
          <w:rPr>
            <w:b/>
            <w:bCs/>
            <w:strike/>
            <w:rPrChange w:id="1528" w:author="Jonathan Pritchard" w:date="2025-03-12T08:49:00Z" w16du:dateUtc="2025-03-12T08:49:00Z">
              <w:rPr>
                <w:b/>
                <w:bCs/>
              </w:rPr>
            </w:rPrChange>
          </w:rPr>
          <w:delText>by cursor picking</w:delText>
        </w:r>
        <w:r w:rsidRPr="007B3E43" w:rsidDel="007B3E43">
          <w:rPr>
            <w:strike/>
            <w:rPrChange w:id="1529" w:author="Jonathan Pritchard" w:date="2025-03-12T08:49:00Z" w16du:dateUtc="2025-03-12T08:49:00Z">
              <w:rPr/>
            </w:rPrChange>
          </w:rPr>
          <w:delText>.</w:delText>
        </w:r>
      </w:del>
    </w:p>
    <w:p w14:paraId="77CDEBF7" w14:textId="4CF14A04" w:rsidR="00FE2291" w:rsidRPr="007B3E43" w:rsidDel="007B3E43" w:rsidRDefault="00FE2291" w:rsidP="0092126F">
      <w:pPr>
        <w:spacing w:after="120" w:line="240" w:lineRule="auto"/>
        <w:jc w:val="both"/>
        <w:rPr>
          <w:del w:id="1530" w:author="Jonathan Pritchard" w:date="2025-03-12T08:49:00Z" w16du:dateUtc="2025-03-12T08:49:00Z"/>
          <w:strike/>
          <w:rPrChange w:id="1531" w:author="Jonathan Pritchard" w:date="2025-03-12T08:49:00Z" w16du:dateUtc="2025-03-12T08:49:00Z">
            <w:rPr>
              <w:del w:id="1532" w:author="Jonathan Pritchard" w:date="2025-03-12T08:49:00Z" w16du:dateUtc="2025-03-12T08:49:00Z"/>
            </w:rPr>
          </w:rPrChange>
        </w:rPr>
      </w:pPr>
      <w:del w:id="1533" w:author="Jonathan Pritchard" w:date="2025-03-12T08:49:00Z" w16du:dateUtc="2025-03-12T08:49:00Z">
        <w:r w:rsidRPr="007B3E43" w:rsidDel="007B3E43">
          <w:rPr>
            <w:strike/>
            <w:rPrChange w:id="1534" w:author="Jonathan Pritchard" w:date="2025-03-12T08:49:00Z" w16du:dateUtc="2025-03-12T08:49:00Z">
              <w:rPr/>
            </w:rPrChange>
          </w:rPr>
          <w:delText>Non-</w:delText>
        </w:r>
        <w:r w:rsidR="00D1047F" w:rsidRPr="007B3E43" w:rsidDel="007B3E43">
          <w:rPr>
            <w:strike/>
            <w:rPrChange w:id="1535" w:author="Jonathan Pritchard" w:date="2025-03-12T08:49:00Z" w16du:dateUtc="2025-03-12T08:49:00Z">
              <w:rPr/>
            </w:rPrChange>
          </w:rPr>
          <w:delText xml:space="preserve">official </w:delText>
        </w:r>
        <w:r w:rsidRPr="007B3E43" w:rsidDel="007B3E43">
          <w:rPr>
            <w:strike/>
            <w:rPrChange w:id="1536" w:author="Jonathan Pritchard" w:date="2025-03-12T08:49:00Z" w16du:dateUtc="2025-03-12T08:49:00Z">
              <w:rPr/>
            </w:rPrChange>
          </w:rPr>
          <w:delText>chart information may be updated by any systematic procedure. A record of updates must be maintained.</w:delText>
        </w:r>
      </w:del>
    </w:p>
    <w:p w14:paraId="31E25213" w14:textId="7F9E0C41" w:rsidR="00FE2291" w:rsidRPr="007B3E43" w:rsidDel="002006F4" w:rsidRDefault="00FE2291" w:rsidP="0092126F">
      <w:pPr>
        <w:spacing w:after="120" w:line="240" w:lineRule="auto"/>
        <w:jc w:val="both"/>
        <w:rPr>
          <w:del w:id="1537" w:author="jon pritchard" w:date="2025-03-25T06:04:00Z" w16du:dateUtc="2025-03-25T05:04:00Z"/>
          <w:strike/>
          <w:rPrChange w:id="1538" w:author="Jonathan Pritchard" w:date="2025-03-12T08:49:00Z" w16du:dateUtc="2025-03-12T08:49:00Z">
            <w:rPr>
              <w:del w:id="1539" w:author="jon pritchard" w:date="2025-03-25T06:04:00Z" w16du:dateUtc="2025-03-25T05:04:00Z"/>
            </w:rPr>
          </w:rPrChange>
        </w:rPr>
      </w:pPr>
      <w:del w:id="1540" w:author="Jonathan Pritchard" w:date="2025-03-12T08:49:00Z" w16du:dateUtc="2025-03-12T08:49:00Z">
        <w:r w:rsidRPr="007B3E43" w:rsidDel="007B3E43">
          <w:rPr>
            <w:strike/>
            <w:rPrChange w:id="1541" w:author="Jonathan Pritchard" w:date="2025-03-12T08:49:00Z" w16du:dateUtc="2025-03-12T08:49:00Z">
              <w:rPr/>
            </w:rPrChange>
          </w:rPr>
          <w:delText>The Mariner must be able to remove all non-HO chart information if the need should arise.</w:delText>
        </w:r>
      </w:del>
    </w:p>
    <w:p w14:paraId="4A4997F9" w14:textId="77777777" w:rsidR="0092126F" w:rsidRPr="00B77A92" w:rsidRDefault="0092126F" w:rsidP="0092126F">
      <w:pPr>
        <w:spacing w:after="120" w:line="240" w:lineRule="auto"/>
        <w:jc w:val="both"/>
      </w:pPr>
    </w:p>
    <w:p w14:paraId="1AD9C8F3" w14:textId="690797B0" w:rsidR="00A13F5A" w:rsidRPr="00B77A92" w:rsidRDefault="00CF6F82" w:rsidP="00DB7CFE">
      <w:pPr>
        <w:pStyle w:val="Heading2"/>
      </w:pPr>
      <w:bookmarkStart w:id="1542" w:name="_Toc175130295"/>
      <w:bookmarkStart w:id="1543" w:name="_Toc175130296"/>
      <w:bookmarkStart w:id="1544" w:name="_Toc175130297"/>
      <w:bookmarkStart w:id="1545" w:name="_Toc175130298"/>
      <w:bookmarkStart w:id="1546" w:name="_Toc175130299"/>
      <w:bookmarkStart w:id="1547" w:name="_Ref189057024"/>
      <w:bookmarkEnd w:id="1542"/>
      <w:bookmarkEnd w:id="1543"/>
      <w:bookmarkEnd w:id="1544"/>
      <w:bookmarkEnd w:id="1545"/>
      <w:bookmarkEnd w:id="1546"/>
      <w:ins w:id="1548" w:author="jon pritchard" w:date="2025-03-28T13:39:00Z" w16du:dateUtc="2025-03-28T12:39:00Z">
        <w:r>
          <w:t xml:space="preserve"> </w:t>
        </w:r>
      </w:ins>
      <w:bookmarkStart w:id="1549" w:name="_Toc194067157"/>
      <w:commentRangeStart w:id="1550"/>
      <w:r w:rsidR="00A13F5A" w:rsidRPr="00B77A92">
        <w:t>Display and Management of Navigational Warnings</w:t>
      </w:r>
      <w:bookmarkEnd w:id="1547"/>
      <w:commentRangeEnd w:id="1550"/>
      <w:r w:rsidR="00F619AE">
        <w:rPr>
          <w:rStyle w:val="CommentReference"/>
          <w:rFonts w:eastAsia="MS Mincho"/>
          <w:b w:val="0"/>
          <w:bCs w:val="0"/>
        </w:rPr>
        <w:commentReference w:id="1550"/>
      </w:r>
      <w:bookmarkEnd w:id="1549"/>
    </w:p>
    <w:p w14:paraId="0B7D8D82" w14:textId="7DDFE410" w:rsidR="00A13F5A" w:rsidRPr="00B77A92" w:rsidRDefault="00A13F5A" w:rsidP="00A13F5A">
      <w:r w:rsidRPr="00B77A92">
        <w:t>S-124 Navigational Warnings (NAVWARN) portrayal is provided by a portrayal catalogue that includes a symbol set and symbol instructions for the feature and attribute combinations.</w:t>
      </w:r>
    </w:p>
    <w:p w14:paraId="6AAA71F7" w14:textId="7BC4BFFD" w:rsidR="00A13F5A" w:rsidRPr="00B77A92" w:rsidRDefault="00A13F5A" w:rsidP="00A13F5A">
      <w:pPr>
        <w:pStyle w:val="Heading3"/>
      </w:pPr>
      <w:bookmarkStart w:id="1551" w:name="_Toc194067158"/>
      <w:r w:rsidRPr="00B77A92">
        <w:t>Additional Portrayal requirements of the Graphical User Interface</w:t>
      </w:r>
      <w:bookmarkEnd w:id="1551"/>
      <w:r w:rsidRPr="00B77A92">
        <w:t xml:space="preserve"> </w:t>
      </w:r>
    </w:p>
    <w:p w14:paraId="27E30459" w14:textId="26C1E61C" w:rsidR="00A13F5A" w:rsidRPr="00D42BC9" w:rsidRDefault="00A13F5A" w:rsidP="00A13F5A">
      <w:r w:rsidRPr="00B77A92">
        <w:t xml:space="preserve">A dedicated interface </w:t>
      </w:r>
      <w:r w:rsidR="00275C47" w:rsidRPr="00B77A92">
        <w:t>must be provided to allow</w:t>
      </w:r>
      <w:r w:rsidRPr="00B77A92">
        <w:t xml:space="preserve"> users </w:t>
      </w:r>
      <w:r w:rsidR="00275C47" w:rsidRPr="00B77A92">
        <w:t>to</w:t>
      </w:r>
      <w:r w:rsidRPr="00B77A92">
        <w:t xml:space="preserve"> interac</w:t>
      </w:r>
      <w:r w:rsidR="00275C47" w:rsidRPr="00B77A92">
        <w:t>t</w:t>
      </w:r>
      <w:r w:rsidRPr="00B77A92">
        <w:t xml:space="preserve"> with NAVWARN messages. This interface must, at a </w:t>
      </w:r>
      <w:r w:rsidRPr="00D42BC9">
        <w:t>minimum, provide</w:t>
      </w:r>
      <w:ins w:id="1552" w:author="Jonathan Pritchard" w:date="2025-03-10T12:17:00Z" w16du:dateUtc="2025-03-10T12:17:00Z">
        <w:r w:rsidR="003A53A9">
          <w:t xml:space="preserve"> the following</w:t>
        </w:r>
      </w:ins>
      <w:r w:rsidRPr="00D42BC9">
        <w:t xml:space="preserve"> functionality</w:t>
      </w:r>
      <w:del w:id="1553" w:author="Jonathan Pritchard" w:date="2025-03-10T12:17:00Z" w16du:dateUtc="2025-03-10T12:17:00Z">
        <w:r w:rsidRPr="00D42BC9" w:rsidDel="003A53A9">
          <w:delText xml:space="preserve"> for</w:delText>
        </w:r>
      </w:del>
      <w:r w:rsidRPr="00D42BC9">
        <w:t>;</w:t>
      </w:r>
    </w:p>
    <w:p w14:paraId="4B2A8839" w14:textId="7CFFD7BC" w:rsidR="00A13F5A" w:rsidRPr="00D42BC9" w:rsidRDefault="00A13F5A" w:rsidP="00A13F5A">
      <w:pPr>
        <w:pStyle w:val="ListParagraph"/>
        <w:numPr>
          <w:ilvl w:val="0"/>
          <w:numId w:val="118"/>
        </w:numPr>
        <w:spacing w:after="152" w:line="247" w:lineRule="auto"/>
        <w:ind w:right="533"/>
        <w:contextualSpacing/>
        <w:jc w:val="both"/>
      </w:pPr>
      <w:r w:rsidRPr="00D42BC9">
        <w:t>The user must be able to tag individual messages according to the filtering requirements in section 12.</w:t>
      </w:r>
      <w:r w:rsidR="00D42BC9" w:rsidRPr="00D42BC9">
        <w:t>1</w:t>
      </w:r>
      <w:r w:rsidR="00654651" w:rsidRPr="00D42BC9">
        <w:t>3</w:t>
      </w:r>
      <w:r w:rsidRPr="00D42BC9">
        <w:t>.</w:t>
      </w:r>
      <w:r w:rsidR="00D42BC9" w:rsidRPr="00D42BC9">
        <w:t>2</w:t>
      </w:r>
      <w:r w:rsidRPr="00D42BC9">
        <w:t xml:space="preserve"> </w:t>
      </w:r>
    </w:p>
    <w:p w14:paraId="39B8CDE5" w14:textId="77777777" w:rsidR="00A13F5A" w:rsidRPr="00B77A92" w:rsidRDefault="00A13F5A" w:rsidP="00A13F5A">
      <w:pPr>
        <w:pStyle w:val="ListParagraph"/>
        <w:numPr>
          <w:ilvl w:val="0"/>
          <w:numId w:val="118"/>
        </w:numPr>
        <w:spacing w:after="152" w:line="247" w:lineRule="auto"/>
        <w:ind w:right="533"/>
        <w:contextualSpacing/>
        <w:jc w:val="both"/>
      </w:pPr>
      <w:r w:rsidRPr="00B77A92">
        <w:t xml:space="preserve">A Capability for an on demand listing of all (S-124) NAVWARN messages in the system, and sorting these according to: received date and time, issue date and time, warning type, </w:t>
      </w:r>
      <w:r w:rsidRPr="00B77A92">
        <w:lastRenderedPageBreak/>
        <w:t xml:space="preserve">producer and series, must be provided. Additionally, a means to list according to user classification should be provided. </w:t>
      </w:r>
    </w:p>
    <w:p w14:paraId="01BFA635" w14:textId="4578FBAE" w:rsidR="00A13F5A" w:rsidRPr="00D42BC9" w:rsidRDefault="00A13F5A" w:rsidP="00A13F5A">
      <w:pPr>
        <w:pStyle w:val="ListParagraph"/>
        <w:numPr>
          <w:ilvl w:val="0"/>
          <w:numId w:val="118"/>
        </w:numPr>
        <w:spacing w:after="152" w:line="247" w:lineRule="auto"/>
        <w:ind w:right="533"/>
        <w:contextualSpacing/>
        <w:jc w:val="both"/>
      </w:pPr>
      <w:r w:rsidRPr="00B77A92">
        <w:t xml:space="preserve">Provide an indication when a new NAVWARN message is received until it has been </w:t>
      </w:r>
      <w:r w:rsidRPr="00D42BC9">
        <w:t>displayed or 24 hours have passed. This indication may be suppressed if the NAVWARN message does not meet filtering criteria set by the mariner (see 12.</w:t>
      </w:r>
      <w:ins w:id="1554" w:author="Jonathan Pritchard" w:date="2025-03-07T16:48:00Z" w16du:dateUtc="2025-03-07T16:48:00Z">
        <w:r w:rsidR="00A94BB4">
          <w:t>13.2</w:t>
        </w:r>
      </w:ins>
      <w:del w:id="1555" w:author="Jonathan Pritchard" w:date="2025-03-07T16:48:00Z" w16du:dateUtc="2025-03-07T16:48:00Z">
        <w:r w:rsidR="00654651" w:rsidRPr="00D42BC9" w:rsidDel="00A94BB4">
          <w:delText>3</w:delText>
        </w:r>
      </w:del>
      <w:r w:rsidRPr="00D42BC9">
        <w:t xml:space="preserve">). </w:t>
      </w:r>
    </w:p>
    <w:p w14:paraId="3057F4D4" w14:textId="5D5867B9" w:rsidR="00A13F5A" w:rsidRPr="00D42BC9" w:rsidRDefault="00A13F5A" w:rsidP="00A13F5A">
      <w:pPr>
        <w:pStyle w:val="ListParagraph"/>
        <w:numPr>
          <w:ilvl w:val="0"/>
          <w:numId w:val="118"/>
        </w:numPr>
        <w:spacing w:after="152" w:line="247" w:lineRule="auto"/>
        <w:ind w:right="533"/>
        <w:contextualSpacing/>
        <w:jc w:val="both"/>
      </w:pPr>
      <w:r w:rsidRPr="00D42BC9">
        <w:t xml:space="preserve">Means </w:t>
      </w:r>
      <w:r w:rsidR="00B15F52" w:rsidRPr="00D42BC9">
        <w:t>must</w:t>
      </w:r>
      <w:r w:rsidRPr="00D42BC9">
        <w:t xml:space="preserve"> be provided for the </w:t>
      </w:r>
      <w:del w:id="1556" w:author="Jonathan Pritchard" w:date="2025-03-07T16:47:00Z" w16du:dateUtc="2025-03-07T16:47:00Z">
        <w:r w:rsidRPr="00D42BC9" w:rsidDel="00A94BB4">
          <w:delText xml:space="preserve">operator </w:delText>
        </w:r>
      </w:del>
      <w:ins w:id="1557" w:author="Jonathan Pritchard" w:date="2025-03-07T16:47:00Z" w16du:dateUtc="2025-03-07T16:47:00Z">
        <w:r w:rsidR="00A94BB4">
          <w:t>mariner</w:t>
        </w:r>
        <w:r w:rsidR="00A94BB4" w:rsidRPr="00D42BC9">
          <w:t xml:space="preserve"> </w:t>
        </w:r>
      </w:ins>
      <w:r w:rsidRPr="00D42BC9">
        <w:t>to enter criteria for filtering of indication of new NAVWARN messages based on time and maximum distance from own ship, monitored route or planned route (see 12.</w:t>
      </w:r>
      <w:ins w:id="1558" w:author="Jonathan Pritchard" w:date="2025-03-07T16:48:00Z" w16du:dateUtc="2025-03-07T16:48:00Z">
        <w:r w:rsidR="00A94BB4">
          <w:t>1</w:t>
        </w:r>
      </w:ins>
      <w:r w:rsidR="00654651" w:rsidRPr="00D42BC9">
        <w:t>3</w:t>
      </w:r>
      <w:ins w:id="1559" w:author="Jonathan Pritchard" w:date="2025-03-07T16:48:00Z" w16du:dateUtc="2025-03-07T16:48:00Z">
        <w:r w:rsidR="00A94BB4">
          <w:t>.2</w:t>
        </w:r>
      </w:ins>
      <w:r w:rsidRPr="00D42BC9">
        <w:t xml:space="preserve">). Default setting must be no filtering. </w:t>
      </w:r>
    </w:p>
    <w:p w14:paraId="39583DFD" w14:textId="563D362E" w:rsidR="00A13F5A" w:rsidRPr="00D42BC9" w:rsidRDefault="00A13F5A" w:rsidP="00A13F5A">
      <w:pPr>
        <w:pStyle w:val="ListParagraph"/>
        <w:numPr>
          <w:ilvl w:val="0"/>
          <w:numId w:val="118"/>
        </w:numPr>
        <w:spacing w:after="152" w:line="247" w:lineRule="auto"/>
        <w:ind w:right="533"/>
        <w:contextualSpacing/>
        <w:jc w:val="both"/>
      </w:pPr>
      <w:r w:rsidRPr="00D42BC9">
        <w:t xml:space="preserve">Details of the filtering options that have been enabled by user must be </w:t>
      </w:r>
      <w:del w:id="1560" w:author="Jonathan Pritchard" w:date="2025-03-12T09:17:00Z" w16du:dateUtc="2025-03-12T09:17:00Z">
        <w:r w:rsidRPr="00D42BC9" w:rsidDel="00BC6E03">
          <w:delText xml:space="preserve">readily </w:delText>
        </w:r>
      </w:del>
      <w:r w:rsidRPr="00D42BC9">
        <w:t xml:space="preserve">available </w:t>
      </w:r>
      <w:ins w:id="1561" w:author="Jonathan Pritchard" w:date="2025-03-12T09:17:00Z" w16du:dateUtc="2025-03-12T09:17:00Z">
        <w:r w:rsidR="00BC6E03">
          <w:t xml:space="preserve">on demand </w:t>
        </w:r>
      </w:ins>
      <w:r w:rsidRPr="00D42BC9">
        <w:t xml:space="preserve">for inspection and modification. </w:t>
      </w:r>
    </w:p>
    <w:p w14:paraId="094EDCA5" w14:textId="1FEF8FE9" w:rsidR="00A13F5A" w:rsidRPr="00D42BC9" w:rsidRDefault="00A13F5A" w:rsidP="00A13F5A">
      <w:pPr>
        <w:pStyle w:val="ListParagraph"/>
        <w:numPr>
          <w:ilvl w:val="0"/>
          <w:numId w:val="118"/>
        </w:numPr>
        <w:spacing w:after="152" w:line="247" w:lineRule="auto"/>
        <w:ind w:right="533"/>
        <w:contextualSpacing/>
        <w:jc w:val="both"/>
      </w:pPr>
      <w:r w:rsidRPr="00D42BC9">
        <w:t xml:space="preserve">Means </w:t>
      </w:r>
      <w:r w:rsidR="00B15F52" w:rsidRPr="00D42BC9">
        <w:t>must</w:t>
      </w:r>
      <w:r w:rsidRPr="00D42BC9">
        <w:t xml:space="preserve"> be provided to view the most recent message, past messages, and to view messages associated with selection of NAVWARN symbols in the graphical display area. </w:t>
      </w:r>
    </w:p>
    <w:p w14:paraId="31734F3A" w14:textId="77777777" w:rsidR="00A13F5A" w:rsidRPr="00D42BC9" w:rsidRDefault="00A13F5A" w:rsidP="00A13F5A">
      <w:pPr>
        <w:pStyle w:val="ListParagraph"/>
        <w:numPr>
          <w:ilvl w:val="0"/>
          <w:numId w:val="118"/>
        </w:numPr>
        <w:spacing w:after="152" w:line="247" w:lineRule="auto"/>
        <w:ind w:right="533"/>
        <w:contextualSpacing/>
        <w:jc w:val="both"/>
      </w:pPr>
      <w:r w:rsidRPr="00D42BC9">
        <w:t xml:space="preserve">Listing of all NAVWARN must include means for viewing an abbreviated view of any </w:t>
      </w:r>
      <w:r w:rsidRPr="00D42BC9">
        <w:rPr>
          <w:b/>
        </w:rPr>
        <w:t>NAVWARNPart</w:t>
      </w:r>
      <w:r w:rsidRPr="00D42BC9">
        <w:t xml:space="preserve">, </w:t>
      </w:r>
      <w:r w:rsidRPr="00D42BC9">
        <w:rPr>
          <w:b/>
        </w:rPr>
        <w:t>warningInformation</w:t>
      </w:r>
      <w:r w:rsidRPr="00D42BC9">
        <w:t xml:space="preserve"> attributes present. </w:t>
      </w:r>
    </w:p>
    <w:p w14:paraId="05A4A900" w14:textId="77777777" w:rsidR="00A13F5A" w:rsidRPr="00B77A92" w:rsidRDefault="00A13F5A" w:rsidP="00A13F5A">
      <w:pPr>
        <w:rPr>
          <w:b/>
          <w:bCs/>
          <w:i/>
          <w:iCs/>
        </w:rPr>
      </w:pPr>
      <w:r w:rsidRPr="00D42BC9">
        <w:rPr>
          <w:b/>
          <w:bCs/>
          <w:i/>
          <w:iCs/>
        </w:rPr>
        <w:t xml:space="preserve">NOTE: It may be possible to create some of this functionality via portrayal context </w:t>
      </w:r>
      <w:commentRangeStart w:id="1562"/>
      <w:r w:rsidRPr="00D42BC9">
        <w:rPr>
          <w:b/>
          <w:bCs/>
          <w:i/>
          <w:iCs/>
        </w:rPr>
        <w:t>parameters,</w:t>
      </w:r>
      <w:r w:rsidRPr="00B77A92">
        <w:rPr>
          <w:b/>
          <w:bCs/>
          <w:i/>
          <w:iCs/>
        </w:rPr>
        <w:t xml:space="preserve"> </w:t>
      </w:r>
      <w:commentRangeEnd w:id="1562"/>
      <w:r w:rsidR="003118E4">
        <w:rPr>
          <w:rStyle w:val="CommentReference"/>
        </w:rPr>
        <w:commentReference w:id="1562"/>
      </w:r>
    </w:p>
    <w:p w14:paraId="0AD67FC2" w14:textId="57C041AF" w:rsidR="00A13F5A" w:rsidRPr="00B77A92" w:rsidRDefault="00A13F5A" w:rsidP="00A13F5A">
      <w:pPr>
        <w:pStyle w:val="Heading3"/>
      </w:pPr>
      <w:bookmarkStart w:id="1563" w:name="_Toc194067159"/>
      <w:r w:rsidRPr="00B77A92">
        <w:t>Filtering Navigational Warning information</w:t>
      </w:r>
      <w:bookmarkEnd w:id="1563"/>
      <w:r w:rsidRPr="00B77A92">
        <w:t xml:space="preserve"> </w:t>
      </w:r>
    </w:p>
    <w:p w14:paraId="7A59E45A" w14:textId="51D98AC9" w:rsidR="00EB71E2" w:rsidRPr="00B77A92" w:rsidRDefault="00EB71E2" w:rsidP="00450770">
      <w:pPr>
        <w:jc w:val="both"/>
      </w:pPr>
      <w:r>
        <w:t xml:space="preserve">The mariner must be able to select the graphical display of </w:t>
      </w:r>
      <w:r w:rsidRPr="00611964">
        <w:t>S-124 navigat</w:t>
      </w:r>
      <w:r>
        <w:t xml:space="preserve">ional warning (NAVWARN) dataset on or off. </w:t>
      </w:r>
    </w:p>
    <w:p w14:paraId="2EBF67E8" w14:textId="3E380AB8" w:rsidR="00EB71E2" w:rsidRPr="00B77A92" w:rsidRDefault="00EB71E2" w:rsidP="00450770">
      <w:pPr>
        <w:jc w:val="both"/>
      </w:pPr>
      <w:r>
        <w:t>To ensure only relevant information is displayed, and to ensure an uncluttered screen, the mariner must be able to filter the NAVWARNs as follows</w:t>
      </w:r>
      <w:r w:rsidRPr="00B77A92" w:rsidDel="00EB71E2">
        <w:t xml:space="preserve"> </w:t>
      </w:r>
      <w:ins w:id="1564" w:author="Jonathan Pritchard" w:date="2025-03-07T16:49:00Z" w16du:dateUtc="2025-03-07T16:49:00Z">
        <w:r w:rsidR="00A94BB4">
          <w:t>:</w:t>
        </w:r>
      </w:ins>
    </w:p>
    <w:p w14:paraId="792AAAA3" w14:textId="77777777" w:rsidR="00A13F5A" w:rsidRPr="00B77A92" w:rsidRDefault="00A13F5A" w:rsidP="00450770">
      <w:pPr>
        <w:jc w:val="both"/>
      </w:pPr>
      <w:r w:rsidRPr="00B77A92">
        <w:t xml:space="preserve">At a minimum, filtering functionality must be included that allows the user to classify the relevance of a NAVWARN against the intended route as: </w:t>
      </w:r>
    </w:p>
    <w:p w14:paraId="74E13436" w14:textId="77777777" w:rsidR="00A13F5A" w:rsidRPr="00B77A92" w:rsidRDefault="00A13F5A" w:rsidP="00A13F5A">
      <w:pPr>
        <w:pStyle w:val="ListParagraph"/>
        <w:numPr>
          <w:ilvl w:val="0"/>
          <w:numId w:val="119"/>
        </w:numPr>
        <w:spacing w:after="152" w:line="247" w:lineRule="auto"/>
        <w:ind w:right="533"/>
        <w:contextualSpacing/>
        <w:jc w:val="both"/>
      </w:pPr>
      <w:r w:rsidRPr="00B77A92">
        <w:t xml:space="preserve">on chart (relevant for the route, must always be visualized), or; </w:t>
      </w:r>
    </w:p>
    <w:p w14:paraId="7E9CE556" w14:textId="77777777" w:rsidR="00A13F5A" w:rsidRPr="00B77A92" w:rsidRDefault="00A13F5A" w:rsidP="00A13F5A">
      <w:pPr>
        <w:pStyle w:val="ListParagraph"/>
        <w:numPr>
          <w:ilvl w:val="0"/>
          <w:numId w:val="119"/>
        </w:numPr>
        <w:spacing w:after="152" w:line="247" w:lineRule="auto"/>
        <w:ind w:right="533"/>
        <w:contextualSpacing/>
        <w:jc w:val="both"/>
      </w:pPr>
      <w:r w:rsidRPr="00B77A92">
        <w:t xml:space="preserve">off chart (not relevant for the route, and need not be visualized), or;  </w:t>
      </w:r>
    </w:p>
    <w:p w14:paraId="64171FD5" w14:textId="77777777" w:rsidR="00A13F5A" w:rsidRPr="00B77A92" w:rsidRDefault="00A13F5A" w:rsidP="00A13F5A">
      <w:pPr>
        <w:pStyle w:val="ListParagraph"/>
        <w:numPr>
          <w:ilvl w:val="0"/>
          <w:numId w:val="119"/>
        </w:numPr>
        <w:spacing w:after="152" w:line="247" w:lineRule="auto"/>
        <w:ind w:right="533"/>
        <w:contextualSpacing/>
        <w:jc w:val="both"/>
      </w:pPr>
      <w:r w:rsidRPr="00B77A92">
        <w:t xml:space="preserve">information (relevant for the route, but for information and need not be visualized). </w:t>
      </w:r>
    </w:p>
    <w:p w14:paraId="662D1780" w14:textId="77777777" w:rsidR="00A13F5A" w:rsidRDefault="00A13F5A" w:rsidP="00A13F5A">
      <w:r w:rsidRPr="00B77A92">
        <w:t xml:space="preserve">On chart should be the default classification for all NAVWARNs. </w:t>
      </w:r>
    </w:p>
    <w:p w14:paraId="07EE8A3A" w14:textId="14CC23DB" w:rsidR="00EB71E2" w:rsidRPr="00B77A92" w:rsidRDefault="00EB71E2" w:rsidP="002D7DEE">
      <w:pPr>
        <w:jc w:val="both"/>
      </w:pPr>
      <w:r w:rsidRPr="00B77A92">
        <w:t xml:space="preserve">NOTE: Even though the full extent of a navigational warning may not </w:t>
      </w:r>
      <w:ins w:id="1565" w:author="Grant, David M (52400) CIV USN NIWC ATLANTIC VA (USA)" w:date="2025-02-24T15:16:00Z" w16du:dateUtc="2025-02-24T20:16:00Z">
        <w:r w:rsidR="008F1369">
          <w:t xml:space="preserve">be </w:t>
        </w:r>
      </w:ins>
      <w:r w:rsidRPr="00B77A92">
        <w:t>portrayed, it must still be available and discoverable in a list of NAVWARNs that can be recalled by user action at any time</w:t>
      </w:r>
      <w:r>
        <w:t xml:space="preserve"> </w:t>
      </w:r>
    </w:p>
    <w:p w14:paraId="6AEB83A1" w14:textId="77777777" w:rsidR="00A13F5A" w:rsidRPr="00B77A92" w:rsidRDefault="00A13F5A" w:rsidP="00A13F5A">
      <w:r w:rsidRPr="00B77A92">
        <w:t xml:space="preserve">Additional filtering functions may include options such as; </w:t>
      </w:r>
    </w:p>
    <w:p w14:paraId="6825BA89"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Filtering on route with a buffer; </w:t>
      </w:r>
    </w:p>
    <w:p w14:paraId="0A720E23"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Navigational warning topic; </w:t>
      </w:r>
    </w:p>
    <w:p w14:paraId="54950B90"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Date range of the hazard; </w:t>
      </w:r>
    </w:p>
    <w:p w14:paraId="74E96BA6"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Valid time of the navigational warning. </w:t>
      </w:r>
    </w:p>
    <w:p w14:paraId="39D3C56D" w14:textId="420283E2" w:rsidR="00A13F5A" w:rsidRPr="00B77A92" w:rsidRDefault="00A13F5A" w:rsidP="00A13F5A">
      <w:r w:rsidRPr="00B77A92">
        <w:t xml:space="preserve">These filters </w:t>
      </w:r>
      <w:r w:rsidR="002B693D" w:rsidRPr="00B77A92">
        <w:t>may then</w:t>
      </w:r>
      <w:r w:rsidRPr="00B77A92">
        <w:t xml:space="preserve"> be used to assist the navigator in classifying a NAVWARN according to its relevance for the route. </w:t>
      </w:r>
    </w:p>
    <w:p w14:paraId="0C49C5D6" w14:textId="77777777" w:rsidR="00A13F5A" w:rsidRPr="00B77A92" w:rsidRDefault="00A13F5A" w:rsidP="00A13F5A">
      <w:r w:rsidRPr="00B77A92">
        <w:rPr>
          <w:b/>
          <w:bCs/>
        </w:rPr>
        <w:t>Example 1:</w:t>
      </w:r>
      <w:r w:rsidRPr="00B77A92">
        <w:t xml:space="preserve"> A self-cancelling dataset :</w:t>
      </w:r>
    </w:p>
    <w:p w14:paraId="0537510D" w14:textId="77777777" w:rsidR="00A13F5A" w:rsidRPr="00B77A92" w:rsidRDefault="00A13F5A" w:rsidP="00A13F5A">
      <w:pPr>
        <w:rPr>
          <w:b/>
          <w:bCs/>
        </w:rPr>
      </w:pPr>
      <w:r w:rsidRPr="00B77A92">
        <w:rPr>
          <w:b/>
          <w:bCs/>
        </w:rPr>
        <w:t xml:space="preserve">NAVWARNPreamble </w:t>
      </w:r>
    </w:p>
    <w:p w14:paraId="362D1CF1" w14:textId="77777777" w:rsidR="00A13F5A" w:rsidRPr="00B77A92" w:rsidRDefault="00A13F5A" w:rsidP="00A13F5A">
      <w:pPr>
        <w:spacing w:line="240" w:lineRule="auto"/>
        <w:ind w:left="-6" w:hanging="11"/>
        <w:contextualSpacing/>
        <w:rPr>
          <w:rFonts w:ascii="Courier New" w:hAnsi="Courier New" w:cs="Courier New"/>
          <w:sz w:val="24"/>
          <w:szCs w:val="28"/>
        </w:rPr>
      </w:pPr>
      <w:r w:rsidRPr="00B77A92">
        <w:rPr>
          <w:rFonts w:ascii="Courier New" w:hAnsi="Courier New" w:cs="Courier New"/>
          <w:b/>
          <w:sz w:val="24"/>
          <w:szCs w:val="28"/>
        </w:rPr>
        <w:t>publicationTime</w:t>
      </w:r>
      <w:r w:rsidRPr="00B77A92">
        <w:rPr>
          <w:rFonts w:ascii="Courier New" w:hAnsi="Courier New" w:cs="Courier New"/>
          <w:sz w:val="24"/>
          <w:szCs w:val="28"/>
        </w:rPr>
        <w:t xml:space="preserve"> of 20230704T010000Z </w:t>
      </w:r>
    </w:p>
    <w:p w14:paraId="7BBC0C62" w14:textId="77777777" w:rsidR="00A13F5A" w:rsidRPr="00B77A92" w:rsidRDefault="00A13F5A" w:rsidP="00A13F5A">
      <w:pPr>
        <w:spacing w:line="240" w:lineRule="auto"/>
        <w:ind w:left="-6" w:hanging="11"/>
        <w:contextualSpacing/>
        <w:rPr>
          <w:rFonts w:ascii="Courier New" w:hAnsi="Courier New" w:cs="Courier New"/>
          <w:sz w:val="24"/>
          <w:szCs w:val="28"/>
        </w:rPr>
      </w:pPr>
      <w:r w:rsidRPr="00B77A92">
        <w:rPr>
          <w:rFonts w:ascii="Courier New" w:hAnsi="Courier New" w:cs="Courier New"/>
          <w:b/>
          <w:sz w:val="24"/>
          <w:szCs w:val="28"/>
        </w:rPr>
        <w:t>cancellationDate</w:t>
      </w:r>
      <w:r w:rsidRPr="00B77A92">
        <w:rPr>
          <w:rFonts w:ascii="Courier New" w:hAnsi="Courier New" w:cs="Courier New"/>
          <w:sz w:val="24"/>
          <w:szCs w:val="28"/>
        </w:rPr>
        <w:t xml:space="preserve"> of 20230711T000000Z </w:t>
      </w:r>
    </w:p>
    <w:p w14:paraId="78340CB3" w14:textId="77777777" w:rsidR="00A13F5A" w:rsidRPr="00B77A92" w:rsidRDefault="00A13F5A" w:rsidP="00A13F5A">
      <w:pPr>
        <w:spacing w:line="240" w:lineRule="auto"/>
        <w:ind w:left="-6" w:hanging="11"/>
        <w:contextualSpacing/>
        <w:rPr>
          <w:rFonts w:ascii="Courier New" w:hAnsi="Courier New" w:cs="Courier New"/>
          <w:sz w:val="24"/>
          <w:szCs w:val="28"/>
        </w:rPr>
      </w:pPr>
      <w:r w:rsidRPr="00B77A92">
        <w:rPr>
          <w:rFonts w:ascii="Courier New" w:hAnsi="Courier New" w:cs="Courier New"/>
          <w:b/>
          <w:sz w:val="24"/>
          <w:szCs w:val="28"/>
        </w:rPr>
        <w:t>NAVWARNPart fixedDateRange</w:t>
      </w:r>
      <w:r w:rsidRPr="00B77A92">
        <w:rPr>
          <w:rFonts w:ascii="Courier New" w:hAnsi="Courier New" w:cs="Courier New"/>
          <w:sz w:val="24"/>
          <w:szCs w:val="28"/>
        </w:rPr>
        <w:t xml:space="preserve"> of 20230706T010000Z to 20230710T010000Z </w:t>
      </w:r>
    </w:p>
    <w:p w14:paraId="05C05858" w14:textId="77777777" w:rsidR="002B693D" w:rsidRPr="00B77A92" w:rsidRDefault="002B693D" w:rsidP="00A13F5A"/>
    <w:p w14:paraId="236ABE40" w14:textId="03A5ABE6" w:rsidR="00A13F5A" w:rsidRPr="00B77A92" w:rsidRDefault="00A13F5A" w:rsidP="00A13F5A">
      <w:r w:rsidRPr="00B77A92">
        <w:t>is visible on navigation screen during 20230706T010000Z to 20230710T010000Z, unless removed by a filter set by user, and optionally visible during 20230704T010000Z to 20230706T005959Z.</w:t>
      </w:r>
    </w:p>
    <w:p w14:paraId="511172E4" w14:textId="15B40B9C" w:rsidR="00A13F5A" w:rsidRPr="00B77A92" w:rsidRDefault="00A13F5A" w:rsidP="00A13F5A">
      <w:r w:rsidRPr="00D42BC9">
        <w:t xml:space="preserve">Note: It </w:t>
      </w:r>
      <w:r w:rsidR="003D789C" w:rsidRPr="00D42BC9">
        <w:t xml:space="preserve">must </w:t>
      </w:r>
      <w:r w:rsidRPr="00D42BC9">
        <w:t>be possible for user to recall cancelled messages for review purposes.</w:t>
      </w:r>
    </w:p>
    <w:p w14:paraId="25718646" w14:textId="0E087CC1" w:rsidR="00A13F5A" w:rsidRPr="00B77A92" w:rsidRDefault="00A13F5A" w:rsidP="00A13F5A">
      <w:r w:rsidRPr="00B77A92">
        <w:rPr>
          <w:b/>
          <w:bCs/>
        </w:rPr>
        <w:lastRenderedPageBreak/>
        <w:t>Example 2:</w:t>
      </w:r>
      <w:r w:rsidRPr="00B77A92">
        <w:t xml:space="preserve"> Any dangers that are in waters too shallow for the ship get classified as off chart warnings, </w:t>
      </w:r>
      <w:r w:rsidRPr="002D7DEE">
        <w:rPr>
          <w:i/>
          <w:iCs/>
        </w:rPr>
        <w:t xml:space="preserve">but </w:t>
      </w:r>
      <w:r w:rsidR="003D789C" w:rsidRPr="002D7DEE">
        <w:rPr>
          <w:i/>
          <w:iCs/>
        </w:rPr>
        <w:t>must be</w:t>
      </w:r>
      <w:r w:rsidRPr="002D7DEE">
        <w:rPr>
          <w:i/>
          <w:iCs/>
        </w:rPr>
        <w:t xml:space="preserve"> discoverable</w:t>
      </w:r>
      <w:r w:rsidRPr="00B77A92">
        <w:t xml:space="preserve"> in the on demand listing of active NAVWARNs.</w:t>
      </w:r>
    </w:p>
    <w:p w14:paraId="0F38DF0F" w14:textId="63665C1F" w:rsidR="00A13F5A" w:rsidRPr="00B77A92" w:rsidRDefault="00A13F5A" w:rsidP="00A13F5A">
      <w:pPr>
        <w:pStyle w:val="Heading3"/>
      </w:pPr>
      <w:bookmarkStart w:id="1566" w:name="_Toc194067160"/>
      <w:r w:rsidRPr="00B77A92">
        <w:t>Cancelled datasets</w:t>
      </w:r>
      <w:bookmarkEnd w:id="1566"/>
      <w:r w:rsidRPr="00B77A92">
        <w:t xml:space="preserve"> </w:t>
      </w:r>
    </w:p>
    <w:p w14:paraId="13D1FBB3" w14:textId="372E1732" w:rsidR="00A13F5A" w:rsidRPr="00B77A92" w:rsidRDefault="00A13F5A" w:rsidP="00B812CA">
      <w:pPr>
        <w:jc w:val="both"/>
      </w:pPr>
      <w:r w:rsidRPr="00B77A92">
        <w:t xml:space="preserve">When </w:t>
      </w:r>
      <w:r w:rsidR="002B693D" w:rsidRPr="00B77A92">
        <w:t>a</w:t>
      </w:r>
      <w:r w:rsidRPr="00B77A92">
        <w:t xml:space="preserve"> S-124 dataset is cancelled it must not be displayed on the navigation screen, but </w:t>
      </w:r>
      <w:r w:rsidR="002B693D" w:rsidRPr="00B77A92">
        <w:t>must</w:t>
      </w:r>
      <w:r w:rsidRPr="00B77A92">
        <w:t xml:space="preserve"> be available for review in the on demand listing of NAVWARNs in the navigation system and marked as cancelled.</w:t>
      </w:r>
    </w:p>
    <w:p w14:paraId="79B1ACCF" w14:textId="35D1366A" w:rsidR="00A13F5A" w:rsidRPr="00B77A92" w:rsidRDefault="00A13F5A" w:rsidP="00A13F5A">
      <w:pPr>
        <w:pStyle w:val="Heading3"/>
      </w:pPr>
      <w:bookmarkStart w:id="1567" w:name="_Toc194067161"/>
      <w:r w:rsidRPr="00B77A92">
        <w:t xml:space="preserve">Portrayal of feature </w:t>
      </w:r>
      <w:del w:id="1568" w:author="Jonathan Pritchard" w:date="2025-03-11T14:57:00Z" w16du:dateUtc="2025-03-11T14:57:00Z">
        <w:r w:rsidRPr="00B77A92" w:rsidDel="00EF3E08">
          <w:delText xml:space="preserve">classes </w:delText>
        </w:r>
      </w:del>
      <w:ins w:id="1569" w:author="Jonathan Pritchard" w:date="2025-03-11T14:57:00Z" w16du:dateUtc="2025-03-11T14:57:00Z">
        <w:r w:rsidR="00EF3E08">
          <w:t>types</w:t>
        </w:r>
        <w:bookmarkEnd w:id="1567"/>
        <w:r w:rsidR="00EF3E08" w:rsidRPr="00B77A92">
          <w:t xml:space="preserve"> </w:t>
        </w:r>
      </w:ins>
    </w:p>
    <w:p w14:paraId="303F768A" w14:textId="6750E9E6" w:rsidR="00A13F5A" w:rsidRPr="00B77A92" w:rsidRDefault="00A13F5A" w:rsidP="00A13F5A">
      <w:r w:rsidRPr="00B77A92">
        <w:t xml:space="preserve">The </w:t>
      </w:r>
      <w:r w:rsidRPr="00B77A92">
        <w:rPr>
          <w:b/>
        </w:rPr>
        <w:t>NAVWARNAreaAffected</w:t>
      </w:r>
      <w:r w:rsidRPr="00B77A92">
        <w:t xml:space="preserve"> class does not have a portrayal defined to avoid causing significant cluttering on the navigation screen. Rather, the feature must be highlighted by the system if selected from a pick report or by other means for interrogation by user.</w:t>
      </w:r>
      <w:del w:id="1570" w:author="Jonathan Pritchard" w:date="2025-03-10T12:24:00Z" w16du:dateUtc="2025-03-10T12:24:00Z">
        <w:r w:rsidRPr="00B77A92" w:rsidDel="004505B4">
          <w:delText xml:space="preserve"> </w:delText>
        </w:r>
        <w:r w:rsidR="003D789C" w:rsidDel="004505B4">
          <w:delText>x</w:delText>
        </w:r>
      </w:del>
    </w:p>
    <w:p w14:paraId="5105DEAB" w14:textId="0BF5D5BA" w:rsidR="00A13F5A" w:rsidRPr="00B77A92" w:rsidRDefault="00A13F5A" w:rsidP="00B812CA">
      <w:r w:rsidRPr="00B77A92">
        <w:t xml:space="preserve">When a </w:t>
      </w:r>
      <w:r w:rsidRPr="00B77A92">
        <w:rPr>
          <w:b/>
        </w:rPr>
        <w:t>NAVWARNPart</w:t>
      </w:r>
      <w:r w:rsidRPr="00B77A92">
        <w:t xml:space="preserve"> is not portrayed, such as when user selections mark it not to be visualized, any associated </w:t>
      </w:r>
      <w:r w:rsidRPr="00B77A92">
        <w:rPr>
          <w:b/>
        </w:rPr>
        <w:t>TextPlacement</w:t>
      </w:r>
      <w:r w:rsidRPr="00B77A92">
        <w:t xml:space="preserve"> features must also not be portrayed. </w:t>
      </w:r>
    </w:p>
    <w:p w14:paraId="7B86782D" w14:textId="77777777" w:rsidR="005E0170" w:rsidRPr="00B812CA" w:rsidRDefault="005E0170">
      <w:pPr>
        <w:rPr>
          <w:rFonts w:eastAsia="Times New Roman"/>
          <w:b/>
          <w:bCs/>
          <w:sz w:val="24"/>
        </w:rPr>
      </w:pPr>
      <w:r w:rsidRPr="00B812CA">
        <w:br w:type="page"/>
      </w:r>
    </w:p>
    <w:p w14:paraId="30E805F1" w14:textId="1D36B2C0" w:rsidR="00F355AD" w:rsidRPr="00B812CA" w:rsidRDefault="00F355AD" w:rsidP="00BE68E8">
      <w:pPr>
        <w:pStyle w:val="Heading1"/>
      </w:pPr>
      <w:bookmarkStart w:id="1571" w:name="_Hlk188622011"/>
      <w:bookmarkStart w:id="1572" w:name="_Toc194067162"/>
      <w:commentRangeStart w:id="1573"/>
      <w:r w:rsidRPr="00B812CA">
        <w:lastRenderedPageBreak/>
        <w:t>Coverage</w:t>
      </w:r>
      <w:r w:rsidR="00795CE2" w:rsidRPr="00B812CA">
        <w:t>s</w:t>
      </w:r>
      <w:r w:rsidR="0082087D" w:rsidRPr="00B812CA">
        <w:t xml:space="preserve"> and Time Series</w:t>
      </w:r>
      <w:r w:rsidR="000B3A59">
        <w:t xml:space="preserve"> for Gridded Data (S-102, S-104 and S-111)</w:t>
      </w:r>
      <w:commentRangeEnd w:id="1573"/>
      <w:r w:rsidR="00494538">
        <w:rPr>
          <w:rStyle w:val="CommentReference"/>
          <w:rFonts w:eastAsia="MS Mincho"/>
          <w:b w:val="0"/>
          <w:bCs w:val="0"/>
        </w:rPr>
        <w:commentReference w:id="1573"/>
      </w:r>
      <w:bookmarkEnd w:id="1572"/>
    </w:p>
    <w:p w14:paraId="5BC33BAE" w14:textId="77A734EF" w:rsidR="00F355AD" w:rsidRPr="00B812CA" w:rsidRDefault="0082087D" w:rsidP="00923F11">
      <w:pPr>
        <w:spacing w:after="60" w:line="240" w:lineRule="auto"/>
        <w:jc w:val="both"/>
      </w:pPr>
      <w:r w:rsidRPr="00B812CA">
        <w:t xml:space="preserve">Coverage and time series features </w:t>
      </w:r>
      <w:r w:rsidR="0073125A" w:rsidRPr="00B812CA">
        <w:t>are</w:t>
      </w:r>
      <w:r w:rsidRPr="00B812CA">
        <w:t xml:space="preserve"> encoded in the HDF5 format (</w:t>
      </w:r>
      <w:r w:rsidR="009F2195" w:rsidRPr="00B812CA">
        <w:t xml:space="preserve">see </w:t>
      </w:r>
      <w:r w:rsidRPr="00B812CA">
        <w:t>S-100 Part 10c). S-100 provides for the following types of coverage and time series data:</w:t>
      </w:r>
    </w:p>
    <w:p w14:paraId="70CDAA27" w14:textId="0E11FE38" w:rsidR="0082087D" w:rsidRPr="00B812CA" w:rsidRDefault="0082087D" w:rsidP="00AE2737">
      <w:pPr>
        <w:pStyle w:val="ListParagraph"/>
        <w:numPr>
          <w:ilvl w:val="0"/>
          <w:numId w:val="36"/>
        </w:numPr>
        <w:spacing w:after="60" w:line="240" w:lineRule="auto"/>
        <w:jc w:val="both"/>
      </w:pPr>
      <w:r w:rsidRPr="00B812CA">
        <w:t xml:space="preserve">Gridded data with different types of </w:t>
      </w:r>
      <w:r w:rsidR="00723D63" w:rsidRPr="00B812CA">
        <w:t>spatial grid coverages</w:t>
      </w:r>
      <w:r w:rsidRPr="00B812CA">
        <w:t>;</w:t>
      </w:r>
    </w:p>
    <w:p w14:paraId="6D6C80A5" w14:textId="38BD56A6" w:rsidR="00723D63" w:rsidRPr="00B812CA" w:rsidRDefault="00723D63" w:rsidP="00AE2737">
      <w:pPr>
        <w:pStyle w:val="ListParagraph"/>
        <w:numPr>
          <w:ilvl w:val="0"/>
          <w:numId w:val="36"/>
        </w:numPr>
        <w:spacing w:after="60" w:line="240" w:lineRule="auto"/>
        <w:jc w:val="both"/>
      </w:pPr>
      <w:r w:rsidRPr="00B812CA">
        <w:t>Data at a set of discrete fixed points;</w:t>
      </w:r>
    </w:p>
    <w:p w14:paraId="2F297534" w14:textId="107CD15E" w:rsidR="00723D63" w:rsidRPr="00B812CA" w:rsidRDefault="00723D63" w:rsidP="00AE2737">
      <w:pPr>
        <w:pStyle w:val="ListParagraph"/>
        <w:numPr>
          <w:ilvl w:val="0"/>
          <w:numId w:val="36"/>
        </w:numPr>
        <w:spacing w:after="60" w:line="240" w:lineRule="auto"/>
        <w:jc w:val="both"/>
      </w:pPr>
      <w:r w:rsidRPr="00B812CA">
        <w:t>Data at a set of moving platforms;</w:t>
      </w:r>
    </w:p>
    <w:p w14:paraId="01991D04" w14:textId="07818BE5" w:rsidR="00723D63" w:rsidRDefault="00723D63" w:rsidP="00AE2737">
      <w:pPr>
        <w:pStyle w:val="ListParagraph"/>
        <w:numPr>
          <w:ilvl w:val="0"/>
          <w:numId w:val="36"/>
        </w:numPr>
        <w:spacing w:after="120" w:line="240" w:lineRule="auto"/>
        <w:jc w:val="both"/>
      </w:pPr>
      <w:r w:rsidRPr="00B812CA">
        <w:t>Time series data at a set of fixed points.</w:t>
      </w:r>
    </w:p>
    <w:p w14:paraId="6CA6F198" w14:textId="38C62EC9" w:rsidR="00A841E5" w:rsidRDefault="00A841E5" w:rsidP="00B812CA">
      <w:pPr>
        <w:spacing w:after="120" w:line="240" w:lineRule="auto"/>
        <w:jc w:val="both"/>
        <w:rPr>
          <w:ins w:id="1574" w:author="jon pritchard" w:date="2025-03-28T14:04:00Z" w16du:dateUtc="2025-03-28T13:04:00Z"/>
        </w:rPr>
      </w:pPr>
      <w:ins w:id="1575" w:author="jon pritchard" w:date="2025-03-28T14:04:00Z">
        <w:r w:rsidRPr="00A841E5">
          <w:t>For S-102 and S-104 datasets, ECDIS must support gridded data in DCF 2 format only.  For S-111 datasets, ECDIS must support gridded data in DCF 2 or DCF 3 format only</w:t>
        </w:r>
      </w:ins>
    </w:p>
    <w:p w14:paraId="58D5FB5F" w14:textId="3E1C0D42" w:rsidR="000B3A59" w:rsidRPr="00B812CA" w:rsidDel="00A841E5" w:rsidRDefault="000B3A59" w:rsidP="00B812CA">
      <w:pPr>
        <w:spacing w:after="120" w:line="240" w:lineRule="auto"/>
        <w:jc w:val="both"/>
        <w:rPr>
          <w:del w:id="1576" w:author="jon pritchard" w:date="2025-03-28T14:04:00Z" w16du:dateUtc="2025-03-28T13:04:00Z"/>
        </w:rPr>
      </w:pPr>
      <w:commentRangeStart w:id="1577"/>
      <w:del w:id="1578" w:author="jon pritchard" w:date="2025-03-28T14:04:00Z" w16du:dateUtc="2025-03-28T13:04:00Z">
        <w:r w:rsidRPr="002D7DEE" w:rsidDel="00A841E5">
          <w:delText xml:space="preserve">ECDIS must support </w:delText>
        </w:r>
        <w:r w:rsidR="00D42BC9" w:rsidRPr="002D7DEE" w:rsidDel="00A841E5">
          <w:delText>gridded data, DCF 2 and 3.</w:delText>
        </w:r>
        <w:commentRangeEnd w:id="1577"/>
        <w:r w:rsidR="00494538" w:rsidDel="00A841E5">
          <w:rPr>
            <w:rStyle w:val="CommentReference"/>
          </w:rPr>
          <w:commentReference w:id="1577"/>
        </w:r>
      </w:del>
    </w:p>
    <w:p w14:paraId="2BED3CC9" w14:textId="589DDE65" w:rsidR="009F2195" w:rsidRPr="00B812CA" w:rsidRDefault="00677C3F" w:rsidP="00923F11">
      <w:pPr>
        <w:spacing w:after="120" w:line="240" w:lineRule="auto"/>
        <w:jc w:val="both"/>
      </w:pPr>
      <w:commentRangeStart w:id="1579"/>
      <w:r w:rsidRPr="00B812CA">
        <w:t xml:space="preserve">Gridded data will specify either continuous or discrete interpolation </w:t>
      </w:r>
      <w:r w:rsidR="000B3A59">
        <w:t xml:space="preserve">(no interpolation between points) </w:t>
      </w:r>
      <w:r w:rsidRPr="00B812CA">
        <w:t xml:space="preserve">between grid points. </w:t>
      </w:r>
      <w:commentRangeEnd w:id="1579"/>
      <w:r w:rsidR="004109B8">
        <w:rPr>
          <w:rStyle w:val="CommentReference"/>
        </w:rPr>
        <w:commentReference w:id="1579"/>
      </w:r>
      <w:r w:rsidRPr="00B812CA">
        <w:t>Data for discret</w:t>
      </w:r>
      <w:r w:rsidR="009F2195" w:rsidRPr="00B812CA">
        <w:t>e fixed points, moving platform</w:t>
      </w:r>
      <w:r w:rsidRPr="00B812CA">
        <w:t xml:space="preserve"> and time series at fixed points is </w:t>
      </w:r>
      <w:r w:rsidR="00A53BC3" w:rsidRPr="00B812CA">
        <w:t>intrinsically</w:t>
      </w:r>
      <w:r w:rsidRPr="00B812CA">
        <w:t xml:space="preserve"> discrete.</w:t>
      </w:r>
      <w:r w:rsidR="000B3A59">
        <w:t xml:space="preserve"> </w:t>
      </w:r>
    </w:p>
    <w:p w14:paraId="3274D43D" w14:textId="68674D74" w:rsidR="000D6E41" w:rsidRPr="00B812CA" w:rsidRDefault="000D6E41" w:rsidP="00DB7CFE">
      <w:pPr>
        <w:pStyle w:val="Heading2"/>
      </w:pPr>
      <w:bookmarkStart w:id="1580" w:name="_Toc178784432"/>
      <w:bookmarkStart w:id="1581" w:name="_Toc178784433"/>
      <w:bookmarkStart w:id="1582" w:name="_Toc178784434"/>
      <w:bookmarkStart w:id="1583" w:name="_Toc178784435"/>
      <w:bookmarkStart w:id="1584" w:name="_Toc178784436"/>
      <w:bookmarkStart w:id="1585" w:name="_Toc178784437"/>
      <w:bookmarkStart w:id="1586" w:name="_Toc178784438"/>
      <w:bookmarkStart w:id="1587" w:name="_Toc178784439"/>
      <w:bookmarkStart w:id="1588" w:name="_Toc178784440"/>
      <w:bookmarkStart w:id="1589" w:name="_Toc178784455"/>
      <w:bookmarkStart w:id="1590" w:name="_Toc178784456"/>
      <w:bookmarkStart w:id="1591" w:name="_Toc178784457"/>
      <w:bookmarkStart w:id="1592" w:name="_Toc178784458"/>
      <w:bookmarkStart w:id="1593" w:name="_Toc178784459"/>
      <w:bookmarkStart w:id="1594" w:name="_Toc178784460"/>
      <w:bookmarkStart w:id="1595" w:name="_Toc178784461"/>
      <w:bookmarkStart w:id="1596" w:name="_Toc178784462"/>
      <w:bookmarkStart w:id="1597" w:name="_Toc178784463"/>
      <w:bookmarkStart w:id="1598" w:name="_Toc178784464"/>
      <w:bookmarkStart w:id="1599" w:name="_Toc178784465"/>
      <w:bookmarkStart w:id="1600" w:name="_Toc178784466"/>
      <w:bookmarkStart w:id="1601" w:name="_Toc178784467"/>
      <w:bookmarkStart w:id="1602" w:name="_Toc178784468"/>
      <w:bookmarkStart w:id="1603" w:name="_Toc178784469"/>
      <w:bookmarkStart w:id="1604" w:name="_Toc98339923"/>
      <w:bookmarkStart w:id="1605" w:name="_Toc98340299"/>
      <w:bookmarkStart w:id="1606" w:name="_Toc99104668"/>
      <w:bookmarkStart w:id="1607" w:name="_Toc99105110"/>
      <w:bookmarkStart w:id="1608" w:name="_Toc194067163"/>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r w:rsidRPr="00B812CA">
        <w:t>Thinning</w:t>
      </w:r>
      <w:bookmarkEnd w:id="1608"/>
    </w:p>
    <w:bookmarkEnd w:id="1571"/>
    <w:p w14:paraId="1CB67D41" w14:textId="06F69413" w:rsidR="003F1FEF" w:rsidRPr="00B812CA" w:rsidRDefault="00CA4EEF" w:rsidP="001A67BD">
      <w:pPr>
        <w:spacing w:after="120" w:line="240" w:lineRule="auto"/>
        <w:jc w:val="both"/>
      </w:pPr>
      <w:r w:rsidRPr="00B812CA">
        <w:t xml:space="preserve">When gridded data is portrayed using discrete symbols at each data point, the effects of scaling the display must be considered. </w:t>
      </w:r>
      <w:r w:rsidR="003F1FEF" w:rsidRPr="00B812CA">
        <w:t>A high-resolution display (that is, zooming in) of regularly gridded data display produces a lower density of data</w:t>
      </w:r>
      <w:r w:rsidR="00B80625" w:rsidRPr="00B812CA">
        <w:t xml:space="preserve"> in the visual field</w:t>
      </w:r>
      <w:r w:rsidR="003F1FEF" w:rsidRPr="00B812CA">
        <w:t xml:space="preserve">. </w:t>
      </w:r>
    </w:p>
    <w:p w14:paraId="62FF7CB5" w14:textId="77777777" w:rsidR="00AB26E9" w:rsidRPr="00B812CA" w:rsidRDefault="003F1FEF" w:rsidP="001A67BD">
      <w:pPr>
        <w:spacing w:after="120" w:line="240" w:lineRule="auto"/>
        <w:jc w:val="both"/>
      </w:pPr>
      <w:r w:rsidRPr="00B812CA">
        <w:t>Displaying at a low resolution (that is, zooming out) increases the density of symbols</w:t>
      </w:r>
      <w:r w:rsidR="00B80625" w:rsidRPr="00B812CA">
        <w:t xml:space="preserve"> in the visual field</w:t>
      </w:r>
      <w:r w:rsidRPr="00B812CA">
        <w:t xml:space="preserve">. However, by applying a thinning algorithm, the number of </w:t>
      </w:r>
      <w:r w:rsidR="00B80625" w:rsidRPr="00B812CA">
        <w:t>symbols</w:t>
      </w:r>
      <w:r w:rsidRPr="00B812CA">
        <w:t xml:space="preserve"> may be reduced.</w:t>
      </w:r>
    </w:p>
    <w:p w14:paraId="56195F47" w14:textId="27911A07" w:rsidR="009217CC" w:rsidRDefault="00335D32" w:rsidP="001A67BD">
      <w:pPr>
        <w:spacing w:after="120" w:line="240" w:lineRule="auto"/>
        <w:jc w:val="both"/>
      </w:pPr>
      <w:r w:rsidRPr="00B812CA">
        <w:t>Thinning</w:t>
      </w:r>
      <w:r w:rsidR="00AB26E9" w:rsidRPr="00B812CA">
        <w:t xml:space="preserve"> </w:t>
      </w:r>
      <w:r w:rsidR="007E74BF" w:rsidRPr="00B812CA">
        <w:t xml:space="preserve">must </w:t>
      </w:r>
      <w:r w:rsidR="00E85AE1">
        <w:t xml:space="preserve">therefore </w:t>
      </w:r>
      <w:r w:rsidR="00AB26E9" w:rsidRPr="00B812CA">
        <w:t xml:space="preserve">be applied to reduce symbol density when the display is scaled. </w:t>
      </w:r>
    </w:p>
    <w:p w14:paraId="0EB93F41" w14:textId="1ADAF757" w:rsidR="00290775" w:rsidDel="00FA4497" w:rsidRDefault="00AB26E9" w:rsidP="001A67BD">
      <w:pPr>
        <w:spacing w:after="120" w:line="240" w:lineRule="auto"/>
        <w:jc w:val="both"/>
        <w:rPr>
          <w:del w:id="1609" w:author="jon pritchard" w:date="2025-03-28T15:31:00Z" w16du:dateUtc="2025-03-28T14:31:00Z"/>
        </w:rPr>
      </w:pPr>
      <w:r w:rsidRPr="00B812CA">
        <w:t xml:space="preserve">Manufacturers may use the </w:t>
      </w:r>
      <w:r w:rsidR="00E85AE1">
        <w:t xml:space="preserve">recommended </w:t>
      </w:r>
      <w:r w:rsidRPr="00B812CA">
        <w:t xml:space="preserve">algorithm </w:t>
      </w:r>
      <w:r w:rsidR="00E85AE1">
        <w:t>contained</w:t>
      </w:r>
      <w:r w:rsidR="00E85AE1" w:rsidRPr="00B812CA">
        <w:t xml:space="preserve"> </w:t>
      </w:r>
      <w:r w:rsidR="00E85AE1">
        <w:t xml:space="preserve">in Appendix </w:t>
      </w:r>
      <w:ins w:id="1610" w:author="Jonathan Pritchard" w:date="2025-03-10T12:25:00Z" w16du:dateUtc="2025-03-10T12:25:00Z">
        <w:r w:rsidR="004505B4">
          <w:t>G</w:t>
        </w:r>
      </w:ins>
      <w:del w:id="1611" w:author="Jonathan Pritchard" w:date="2025-03-10T12:25:00Z" w16du:dateUtc="2025-03-10T12:25:00Z">
        <w:r w:rsidR="00D42BC9" w:rsidDel="004505B4">
          <w:delText>C</w:delText>
        </w:r>
      </w:del>
      <w:r w:rsidR="00E85AE1" w:rsidRPr="00B812CA">
        <w:t xml:space="preserve"> </w:t>
      </w:r>
      <w:r w:rsidRPr="00B812CA">
        <w:t>or other algorithms of their own devising.</w:t>
      </w:r>
    </w:p>
    <w:p w14:paraId="48C400F9" w14:textId="1B7E37D5" w:rsidR="00335D32" w:rsidRPr="00EF3E08" w:rsidDel="00A841E5" w:rsidRDefault="00335D32" w:rsidP="001A67BD">
      <w:pPr>
        <w:spacing w:after="120" w:line="240" w:lineRule="auto"/>
        <w:jc w:val="both"/>
        <w:rPr>
          <w:del w:id="1612" w:author="jon pritchard" w:date="2025-03-28T14:03:00Z" w16du:dateUtc="2025-03-28T13:03:00Z"/>
        </w:rPr>
      </w:pPr>
      <w:del w:id="1613" w:author="jon pritchard" w:date="2025-03-28T14:03:00Z" w16du:dateUtc="2025-03-28T13:03:00Z">
        <w:r w:rsidRPr="00EF3E08" w:rsidDel="00A841E5">
          <w:rPr>
            <w:highlight w:val="yellow"/>
            <w:rPrChange w:id="1614" w:author="Jonathan Pritchard" w:date="2025-03-11T15:02:00Z" w16du:dateUtc="2025-03-11T15:02:00Z">
              <w:rPr/>
            </w:rPrChange>
          </w:rPr>
          <w:delText xml:space="preserve">S-100 </w:delText>
        </w:r>
      </w:del>
      <w:ins w:id="1615" w:author="Jonathan Pritchard" w:date="2025-03-11T15:01:00Z" w16du:dateUtc="2025-03-11T15:01:00Z">
        <w:del w:id="1616" w:author="jon pritchard" w:date="2025-03-28T14:03:00Z" w16du:dateUtc="2025-03-28T13:03:00Z">
          <w:r w:rsidR="00EF3E08" w:rsidRPr="00EF3E08" w:rsidDel="00A841E5">
            <w:rPr>
              <w:highlight w:val="yellow"/>
              <w:rPrChange w:id="1617" w:author="Jonathan Pritchard" w:date="2025-03-11T15:02:00Z" w16du:dateUtc="2025-03-11T15:02:00Z">
                <w:rPr/>
              </w:rPrChange>
            </w:rPr>
            <w:delText xml:space="preserve">uses </w:delText>
          </w:r>
        </w:del>
      </w:ins>
      <w:del w:id="1618" w:author="jon pritchard" w:date="2025-03-28T14:03:00Z" w16du:dateUtc="2025-03-28T13:03:00Z">
        <w:r w:rsidR="00010CEC" w:rsidRPr="00EF3E08" w:rsidDel="00A841E5">
          <w:rPr>
            <w:highlight w:val="yellow"/>
            <w:rPrChange w:id="1619" w:author="Jonathan Pritchard" w:date="2025-03-11T15:02:00Z" w16du:dateUtc="2025-03-11T15:02:00Z">
              <w:rPr/>
            </w:rPrChange>
          </w:rPr>
          <w:delText>supports</w:delText>
        </w:r>
        <w:r w:rsidRPr="00EF3E08" w:rsidDel="00A841E5">
          <w:rPr>
            <w:highlight w:val="yellow"/>
            <w:rPrChange w:id="1620" w:author="Jonathan Pritchard" w:date="2025-03-11T15:02:00Z" w16du:dateUtc="2025-03-11T15:02:00Z">
              <w:rPr/>
            </w:rPrChange>
          </w:rPr>
          <w:delText xml:space="preserve"> thinning via the common point rule</w:delText>
        </w:r>
      </w:del>
      <w:ins w:id="1621" w:author="Jonathan Pritchard" w:date="2025-03-11T15:01:00Z" w16du:dateUtc="2025-03-11T15:01:00Z">
        <w:del w:id="1622" w:author="jon pritchard" w:date="2025-03-28T14:03:00Z" w16du:dateUtc="2025-03-28T13:03:00Z">
          <w:r w:rsidR="00EF3E08" w:rsidRPr="00EF3E08" w:rsidDel="00A841E5">
            <w:rPr>
              <w:highlight w:val="yellow"/>
              <w:rPrChange w:id="1623" w:author="Jonathan Pritchard" w:date="2025-03-11T15:02:00Z" w16du:dateUtc="2025-03-11T15:02:00Z">
                <w:rPr/>
              </w:rPrChange>
            </w:rPr>
            <w:delText xml:space="preserve"> when multiple grid points resolve to the same location and is used </w:delText>
          </w:r>
        </w:del>
      </w:ins>
      <w:ins w:id="1624" w:author="Jonathan Pritchard" w:date="2025-03-11T15:02:00Z" w16du:dateUtc="2025-03-11T15:02:00Z">
        <w:del w:id="1625" w:author="jon pritchard" w:date="2025-03-28T14:03:00Z" w16du:dateUtc="2025-03-28T13:03:00Z">
          <w:r w:rsidR="00EF3E08" w:rsidRPr="00EF3E08" w:rsidDel="00A841E5">
            <w:rPr>
              <w:highlight w:val="yellow"/>
              <w:rPrChange w:id="1626" w:author="Jonathan Pritchard" w:date="2025-03-11T15:02:00Z" w16du:dateUtc="2025-03-11T15:02:00Z">
                <w:rPr/>
              </w:rPrChange>
            </w:rPr>
            <w:delText>within thinning algorithms</w:delText>
          </w:r>
        </w:del>
      </w:ins>
      <w:del w:id="1627" w:author="jon pritchard" w:date="2025-03-28T14:03:00Z" w16du:dateUtc="2025-03-28T13:03:00Z">
        <w:r w:rsidR="00D42BC9" w:rsidRPr="00EF3E08" w:rsidDel="00A841E5">
          <w:rPr>
            <w:highlight w:val="yellow"/>
            <w:rPrChange w:id="1628" w:author="Jonathan Pritchard" w:date="2025-03-11T15:02:00Z" w16du:dateUtc="2025-03-11T15:02:00Z">
              <w:rPr/>
            </w:rPrChange>
          </w:rPr>
          <w:delText>.</w:delText>
        </w:r>
      </w:del>
    </w:p>
    <w:p w14:paraId="136221B5" w14:textId="77777777" w:rsidR="00203BD0" w:rsidRPr="00B812CA" w:rsidRDefault="00203BD0" w:rsidP="00203BD0">
      <w:pPr>
        <w:spacing w:after="120" w:line="240" w:lineRule="auto"/>
        <w:jc w:val="both"/>
      </w:pPr>
    </w:p>
    <w:p w14:paraId="70D27033" w14:textId="434D4D96" w:rsidR="00F22049" w:rsidRPr="00B812CA" w:rsidRDefault="00F22049" w:rsidP="00DB7CFE">
      <w:pPr>
        <w:pStyle w:val="Heading2"/>
      </w:pPr>
      <w:bookmarkStart w:id="1629" w:name="_Ref49451543"/>
      <w:bookmarkStart w:id="1630" w:name="_Ref49451559"/>
      <w:bookmarkStart w:id="1631" w:name="_Toc194067164"/>
      <w:r w:rsidRPr="00B812CA">
        <w:t>Temporal variation</w:t>
      </w:r>
      <w:bookmarkEnd w:id="1629"/>
      <w:bookmarkEnd w:id="1630"/>
      <w:bookmarkEnd w:id="1631"/>
    </w:p>
    <w:p w14:paraId="47075A25" w14:textId="4D4ABFC5" w:rsidR="003F1FEF" w:rsidRPr="00B812CA" w:rsidRDefault="003F1FEF" w:rsidP="00203BD0">
      <w:pPr>
        <w:spacing w:after="120" w:line="240" w:lineRule="auto"/>
        <w:jc w:val="both"/>
      </w:pPr>
      <w:r w:rsidRPr="00B812CA">
        <w:t xml:space="preserve">The metadata variables related to time are </w:t>
      </w:r>
      <w:r w:rsidRPr="00B812CA">
        <w:rPr>
          <w:i/>
          <w:iCs/>
        </w:rPr>
        <w:t>dateTimeOfFirstRecord</w:t>
      </w:r>
      <w:r w:rsidRPr="00B812CA">
        <w:t xml:space="preserve">, </w:t>
      </w:r>
      <w:r w:rsidRPr="00B812CA">
        <w:rPr>
          <w:i/>
          <w:iCs/>
        </w:rPr>
        <w:t>dateTimeOfLastRecord</w:t>
      </w:r>
      <w:r w:rsidRPr="00B812CA">
        <w:t xml:space="preserve">, </w:t>
      </w:r>
      <w:r w:rsidRPr="00B812CA">
        <w:rPr>
          <w:i/>
          <w:iCs/>
        </w:rPr>
        <w:t>timeRecordInterval</w:t>
      </w:r>
      <w:r w:rsidRPr="00B812CA">
        <w:t xml:space="preserve">, </w:t>
      </w:r>
      <w:r w:rsidRPr="00B812CA">
        <w:rPr>
          <w:i/>
          <w:iCs/>
        </w:rPr>
        <w:t>numberOfTimes</w:t>
      </w:r>
      <w:r w:rsidR="00957791" w:rsidRPr="00B812CA">
        <w:rPr>
          <w:i/>
          <w:iCs/>
        </w:rPr>
        <w:t xml:space="preserve">, timeIntervalIndex, timePoint, startDateTime, </w:t>
      </w:r>
      <w:r w:rsidR="00957791" w:rsidRPr="00B812CA">
        <w:t>and</w:t>
      </w:r>
      <w:r w:rsidR="00957791" w:rsidRPr="00B812CA">
        <w:rPr>
          <w:i/>
          <w:iCs/>
        </w:rPr>
        <w:t xml:space="preserve"> endDateTime</w:t>
      </w:r>
      <w:r w:rsidR="00935A99" w:rsidRPr="00B812CA">
        <w:t xml:space="preserve"> (see S-100 </w:t>
      </w:r>
      <w:r w:rsidR="008C629C" w:rsidRPr="00B812CA">
        <w:t>Part 10c</w:t>
      </w:r>
      <w:r w:rsidR="00935A99" w:rsidRPr="00B812CA">
        <w:t>)</w:t>
      </w:r>
      <w:r w:rsidRPr="00B812CA">
        <w:t>. The time selected for display (that is</w:t>
      </w:r>
      <w:r w:rsidR="00957791" w:rsidRPr="00B812CA">
        <w:t>,</w:t>
      </w:r>
      <w:r w:rsidRPr="00B812CA">
        <w:t xml:space="preserve"> past</w:t>
      </w:r>
      <w:r w:rsidR="00957791" w:rsidRPr="00B812CA">
        <w:t>/</w:t>
      </w:r>
      <w:r w:rsidRPr="00B812CA">
        <w:t>present</w:t>
      </w:r>
      <w:r w:rsidR="00B42326" w:rsidRPr="00B812CA">
        <w:t>/</w:t>
      </w:r>
      <w:r w:rsidRPr="00B812CA">
        <w:t xml:space="preserve">future) will typically not correspond exactly to the timestamp </w:t>
      </w:r>
      <w:r w:rsidR="00957791" w:rsidRPr="00B812CA">
        <w:t xml:space="preserve">(metadata variable </w:t>
      </w:r>
      <w:r w:rsidR="00957791" w:rsidRPr="00B812CA">
        <w:rPr>
          <w:i/>
          <w:iCs/>
        </w:rPr>
        <w:t>timePoint</w:t>
      </w:r>
      <w:r w:rsidR="00957791" w:rsidRPr="00B812CA">
        <w:t xml:space="preserve">) </w:t>
      </w:r>
      <w:r w:rsidRPr="00B812CA">
        <w:t xml:space="preserve">of the input data. For a correct display, the ECDIS </w:t>
      </w:r>
      <w:r w:rsidR="00E85AE1">
        <w:t xml:space="preserve">must </w:t>
      </w:r>
      <w:r w:rsidRPr="00B812CA">
        <w:t xml:space="preserve"> select the correct data.</w:t>
      </w:r>
    </w:p>
    <w:p w14:paraId="001A0CDF" w14:textId="47ABC04F" w:rsidR="003F1FEF" w:rsidRPr="00B812CA" w:rsidRDefault="003F1FEF" w:rsidP="00203BD0">
      <w:pPr>
        <w:spacing w:after="120" w:line="240" w:lineRule="auto"/>
        <w:jc w:val="both"/>
      </w:pPr>
      <w:r w:rsidRPr="00B812CA">
        <w:t xml:space="preserve">For data with only a single </w:t>
      </w:r>
      <w:r w:rsidR="000560A4" w:rsidRPr="00B812CA">
        <w:t xml:space="preserve">timed </w:t>
      </w:r>
      <w:r w:rsidRPr="00B812CA">
        <w:t xml:space="preserve">record (where the timestamp of the earliest value equals that of the latest value) such as real-time data, the </w:t>
      </w:r>
      <w:r w:rsidR="000560A4" w:rsidRPr="00B812CA">
        <w:t xml:space="preserve">data </w:t>
      </w:r>
      <w:r w:rsidRPr="00B812CA">
        <w:t xml:space="preserve">values </w:t>
      </w:r>
      <w:r w:rsidR="0036349A" w:rsidRPr="00E85AE1">
        <w:t>must be</w:t>
      </w:r>
      <w:r w:rsidR="0036349A" w:rsidRPr="00B812CA">
        <w:t xml:space="preserve"> </w:t>
      </w:r>
      <w:r w:rsidRPr="00B812CA">
        <w:t xml:space="preserve">displayed only if the display time is later than the timestamp and the absolute time difference between the display time and the data timestamp is less than a discrimination interval (for example 5 minutes). For a single record, the variable </w:t>
      </w:r>
      <w:r w:rsidRPr="00B812CA">
        <w:rPr>
          <w:i/>
          <w:iCs/>
        </w:rPr>
        <w:t>timeRecordInterval</w:t>
      </w:r>
      <w:r w:rsidRPr="00B812CA">
        <w:t xml:space="preserve">  can be used to set the discrimination interval.</w:t>
      </w:r>
    </w:p>
    <w:p w14:paraId="52AF07A6" w14:textId="462E4F46" w:rsidR="003F1FEF" w:rsidRPr="00B812CA" w:rsidRDefault="003F1FEF" w:rsidP="00203BD0">
      <w:pPr>
        <w:spacing w:after="120" w:line="240" w:lineRule="auto"/>
        <w:jc w:val="both"/>
      </w:pPr>
      <w:r w:rsidRPr="00B812CA">
        <w:t>For data with multiple times, if the selected display time is later than the first timestamp and earlier than the last timestamp</w:t>
      </w:r>
      <w:r w:rsidR="000560A4" w:rsidRPr="00B812CA">
        <w:t>, or the selected display time is in the interval [</w:t>
      </w:r>
      <w:r w:rsidR="000560A4" w:rsidRPr="00B812CA">
        <w:rPr>
          <w:i/>
          <w:iCs/>
        </w:rPr>
        <w:t>startDateTime,</w:t>
      </w:r>
      <w:r w:rsidR="000560A4" w:rsidRPr="00B812CA">
        <w:t xml:space="preserve"> </w:t>
      </w:r>
      <w:r w:rsidR="000560A4" w:rsidRPr="00B812CA">
        <w:rPr>
          <w:i/>
          <w:iCs/>
        </w:rPr>
        <w:t>endDateTime]</w:t>
      </w:r>
      <w:r w:rsidRPr="00B812CA">
        <w:t xml:space="preserve">, then the closest but immediately preceding values in the data </w:t>
      </w:r>
      <w:r w:rsidR="0036349A" w:rsidRPr="00E85AE1">
        <w:t>must be</w:t>
      </w:r>
      <w:r w:rsidR="0036349A" w:rsidRPr="00B812CA">
        <w:t xml:space="preserve"> </w:t>
      </w:r>
      <w:r w:rsidRPr="00B812CA">
        <w:t>displayed. However, if the selected display time is earlier than the first timestamp</w:t>
      </w:r>
      <w:r w:rsidR="000560A4" w:rsidRPr="00B812CA">
        <w:t>, or outside the interval [</w:t>
      </w:r>
      <w:r w:rsidR="000560A4" w:rsidRPr="00B812CA">
        <w:rPr>
          <w:i/>
          <w:iCs/>
        </w:rPr>
        <w:t>startDateTime</w:t>
      </w:r>
      <w:r w:rsidR="000560A4" w:rsidRPr="00B812CA">
        <w:t xml:space="preserve">, </w:t>
      </w:r>
      <w:r w:rsidR="000560A4" w:rsidRPr="00B812CA">
        <w:rPr>
          <w:i/>
          <w:iCs/>
        </w:rPr>
        <w:t>endDateTime</w:t>
      </w:r>
      <w:r w:rsidR="000560A4" w:rsidRPr="00B812CA">
        <w:t>]</w:t>
      </w:r>
      <w:r w:rsidRPr="00B812CA">
        <w:t xml:space="preserve"> then the data </w:t>
      </w:r>
      <w:r w:rsidR="0036349A" w:rsidRPr="00E85AE1">
        <w:t>must not be</w:t>
      </w:r>
      <w:r w:rsidRPr="00B812CA">
        <w:t xml:space="preserve"> displayed. If the selected time is later than the last timestamp</w:t>
      </w:r>
      <w:r w:rsidR="000560A4" w:rsidRPr="00B812CA">
        <w:t xml:space="preserve"> or after </w:t>
      </w:r>
      <w:r w:rsidR="000560A4" w:rsidRPr="00B812CA">
        <w:rPr>
          <w:i/>
          <w:iCs/>
        </w:rPr>
        <w:t>endDateTime</w:t>
      </w:r>
      <w:r w:rsidRPr="00B812CA">
        <w:t xml:space="preserve">, then </w:t>
      </w:r>
      <w:r w:rsidR="000560A4" w:rsidRPr="00B812CA">
        <w:t>data</w:t>
      </w:r>
      <w:r w:rsidRPr="00B812CA">
        <w:t xml:space="preserve"> values at that time </w:t>
      </w:r>
      <w:r w:rsidR="0036349A" w:rsidRPr="00E85AE1">
        <w:t>must be</w:t>
      </w:r>
      <w:r w:rsidR="0036349A" w:rsidRPr="00B812CA">
        <w:t xml:space="preserve"> </w:t>
      </w:r>
      <w:r w:rsidRPr="00B812CA">
        <w:t xml:space="preserve">displayed only if the absolute time difference between the display time and the data timestamp is less than a discrimination interval (for example the value of the variable </w:t>
      </w:r>
      <w:r w:rsidRPr="00B812CA">
        <w:rPr>
          <w:i/>
          <w:iCs/>
        </w:rPr>
        <w:t>timeRecordInterval</w:t>
      </w:r>
      <w:r w:rsidRPr="00B812CA">
        <w:t>).</w:t>
      </w:r>
    </w:p>
    <w:p w14:paraId="4C35AAE6" w14:textId="116020C5" w:rsidR="008D4877" w:rsidRPr="00B812CA" w:rsidRDefault="00B935EC" w:rsidP="00203BD0">
      <w:pPr>
        <w:spacing w:after="120" w:line="240" w:lineRule="auto"/>
        <w:jc w:val="both"/>
      </w:pPr>
      <w:r w:rsidRPr="00B812CA">
        <w:t>Some data</w:t>
      </w:r>
      <w:r w:rsidR="008D4877" w:rsidRPr="00B812CA">
        <w:t xml:space="preserve"> change rapidly, so more-or-less continual revision or updating of </w:t>
      </w:r>
      <w:r w:rsidRPr="00B812CA">
        <w:t>such</w:t>
      </w:r>
      <w:r w:rsidR="008D4877" w:rsidRPr="00B812CA">
        <w:t xml:space="preserve"> data is essential. For real-time observations, new values are periodically collected (</w:t>
      </w:r>
      <w:r w:rsidR="00203BD0" w:rsidRPr="00B812CA">
        <w:t>for example</w:t>
      </w:r>
      <w:r w:rsidR="00B8206E" w:rsidRPr="00B812CA">
        <w:t xml:space="preserve">, </w:t>
      </w:r>
      <w:r w:rsidR="008D4877" w:rsidRPr="00B812CA">
        <w:t>on the order of once every 5 minutes).</w:t>
      </w:r>
      <w:r w:rsidR="00E85AE1">
        <w:t xml:space="preserve"> </w:t>
      </w:r>
      <w:r w:rsidR="008D4877" w:rsidRPr="00B812CA">
        <w:t xml:space="preserve">For a forecast, the entire field </w:t>
      </w:r>
      <w:r w:rsidR="00B8206E" w:rsidRPr="00B812CA">
        <w:t>may be</w:t>
      </w:r>
      <w:r w:rsidR="008D4877" w:rsidRPr="00B812CA">
        <w:t xml:space="preserve"> created one or more times per day.</w:t>
      </w:r>
      <w:r w:rsidR="00E85AE1">
        <w:rPr>
          <w:strike/>
        </w:rPr>
        <w:t xml:space="preserve"> </w:t>
      </w:r>
      <w:r w:rsidR="00B8206E" w:rsidRPr="00B812CA">
        <w:t>Other data, such as t</w:t>
      </w:r>
      <w:r w:rsidR="008D4877" w:rsidRPr="00B812CA">
        <w:t>idal atlas or harmonic constant data are updated much less often, typically on an annual basis.</w:t>
      </w:r>
    </w:p>
    <w:p w14:paraId="17B3E5EF" w14:textId="181AF49F" w:rsidR="008D4877" w:rsidRPr="00B812CA" w:rsidRDefault="00B8206E" w:rsidP="00203BD0">
      <w:pPr>
        <w:spacing w:after="120" w:line="240" w:lineRule="auto"/>
        <w:jc w:val="both"/>
      </w:pPr>
      <w:r w:rsidRPr="00B812CA">
        <w:t>T</w:t>
      </w:r>
      <w:r w:rsidR="008D4877" w:rsidRPr="00B812CA">
        <w:t xml:space="preserve">he system </w:t>
      </w:r>
      <w:commentRangeStart w:id="1632"/>
      <w:r w:rsidRPr="00B812CA">
        <w:t>should</w:t>
      </w:r>
      <w:r w:rsidR="008D4877" w:rsidRPr="00B812CA">
        <w:t xml:space="preserve"> </w:t>
      </w:r>
      <w:commentRangeEnd w:id="1632"/>
      <w:r w:rsidR="00EF0A31">
        <w:rPr>
          <w:rStyle w:val="CommentReference"/>
        </w:rPr>
        <w:commentReference w:id="1632"/>
      </w:r>
      <w:r w:rsidR="008D4877" w:rsidRPr="00B812CA">
        <w:t xml:space="preserve">check </w:t>
      </w:r>
      <w:r w:rsidRPr="00B812CA">
        <w:t>for</w:t>
      </w:r>
      <w:r w:rsidR="008D4877" w:rsidRPr="00B812CA">
        <w:t xml:space="preserve"> the availability of new data at a frequency</w:t>
      </w:r>
      <w:r w:rsidRPr="00B812CA">
        <w:t xml:space="preserve"> that matches the update frequency</w:t>
      </w:r>
      <w:r w:rsidR="008D4877" w:rsidRPr="00B812CA">
        <w:t>.</w:t>
      </w:r>
    </w:p>
    <w:p w14:paraId="70BEC009" w14:textId="77413F87" w:rsidR="00E00824" w:rsidRPr="00B812CA" w:rsidRDefault="00FD648E" w:rsidP="00D42BC9">
      <w:pPr>
        <w:pStyle w:val="Heading1"/>
      </w:pPr>
      <w:bookmarkStart w:id="1633" w:name="_Toc175130314"/>
      <w:bookmarkStart w:id="1634" w:name="_Toc178784472"/>
      <w:bookmarkStart w:id="1635" w:name="_Toc175130315"/>
      <w:bookmarkStart w:id="1636" w:name="_Toc178784473"/>
      <w:bookmarkStart w:id="1637" w:name="_Toc175130316"/>
      <w:bookmarkStart w:id="1638" w:name="_Toc178784474"/>
      <w:bookmarkStart w:id="1639" w:name="_Toc175130317"/>
      <w:bookmarkStart w:id="1640" w:name="_Toc178784475"/>
      <w:bookmarkStart w:id="1641" w:name="_Toc175130318"/>
      <w:bookmarkStart w:id="1642" w:name="_Toc178784476"/>
      <w:bookmarkStart w:id="1643" w:name="_Toc194067165"/>
      <w:bookmarkEnd w:id="1633"/>
      <w:bookmarkEnd w:id="1634"/>
      <w:bookmarkEnd w:id="1635"/>
      <w:bookmarkEnd w:id="1636"/>
      <w:bookmarkEnd w:id="1637"/>
      <w:bookmarkEnd w:id="1638"/>
      <w:bookmarkEnd w:id="1639"/>
      <w:bookmarkEnd w:id="1640"/>
      <w:bookmarkEnd w:id="1641"/>
      <w:bookmarkEnd w:id="1642"/>
      <w:r w:rsidRPr="00B77A92">
        <w:lastRenderedPageBreak/>
        <w:t>Colours</w:t>
      </w:r>
      <w:bookmarkStart w:id="1644" w:name="_Ref47571511"/>
      <w:bookmarkStart w:id="1645" w:name="_Ref47571525"/>
      <w:bookmarkStart w:id="1646" w:name="_Ref47571532"/>
      <w:bookmarkEnd w:id="1643"/>
    </w:p>
    <w:p w14:paraId="22B74343" w14:textId="19FA06AD" w:rsidR="00046CD2" w:rsidRPr="00B812CA" w:rsidRDefault="004B6C6C" w:rsidP="00DB7CFE">
      <w:pPr>
        <w:pStyle w:val="Heading2"/>
      </w:pPr>
      <w:bookmarkStart w:id="1647" w:name="_Toc194067166"/>
      <w:r w:rsidRPr="00B812CA">
        <w:t>C</w:t>
      </w:r>
      <w:r w:rsidR="00046CD2" w:rsidRPr="00B812CA">
        <w:t xml:space="preserve">olour </w:t>
      </w:r>
      <w:r w:rsidR="00F31F5D" w:rsidRPr="00B812CA">
        <w:t>palettes</w:t>
      </w:r>
      <w:bookmarkEnd w:id="1644"/>
      <w:bookmarkEnd w:id="1645"/>
      <w:bookmarkEnd w:id="1646"/>
      <w:r w:rsidRPr="00B812CA">
        <w:t xml:space="preserve"> implemented by the portrayal catalogue</w:t>
      </w:r>
      <w:bookmarkEnd w:id="1647"/>
      <w:r w:rsidR="00501A8C" w:rsidRPr="00B812CA">
        <w:t xml:space="preserve"> </w:t>
      </w:r>
    </w:p>
    <w:p w14:paraId="6B9C1497" w14:textId="1B5E8D17" w:rsidR="00046CD2" w:rsidRPr="00B812CA" w:rsidRDefault="00046CD2" w:rsidP="00E00824">
      <w:pPr>
        <w:spacing w:after="60" w:line="240" w:lineRule="auto"/>
        <w:jc w:val="both"/>
      </w:pPr>
      <w:r w:rsidRPr="00B812CA">
        <w:t xml:space="preserve">There are three colour </w:t>
      </w:r>
      <w:r w:rsidR="00F31F5D" w:rsidRPr="00B812CA">
        <w:t>palettes</w:t>
      </w:r>
      <w:r w:rsidRPr="00B812CA">
        <w:t xml:space="preserve">, all of which should be made available to the </w:t>
      </w:r>
      <w:r w:rsidR="00E00824" w:rsidRPr="00B812CA">
        <w:t>M</w:t>
      </w:r>
      <w:r w:rsidRPr="00B812CA">
        <w:t xml:space="preserve">ariner. They are specified as part of the </w:t>
      </w:r>
      <w:r w:rsidR="0012211B" w:rsidRPr="00B812CA">
        <w:t xml:space="preserve">colour profile file(s) in the </w:t>
      </w:r>
      <w:r w:rsidR="00E00824" w:rsidRPr="00B812CA">
        <w:t>P</w:t>
      </w:r>
      <w:r w:rsidRPr="00B812CA">
        <w:t xml:space="preserve">ortrayal </w:t>
      </w:r>
      <w:r w:rsidR="00E00824" w:rsidRPr="00B812CA">
        <w:t>C</w:t>
      </w:r>
      <w:r w:rsidRPr="00B812CA">
        <w:t>atal</w:t>
      </w:r>
      <w:r w:rsidR="006C5F51" w:rsidRPr="00B812CA">
        <w:t>o</w:t>
      </w:r>
      <w:r w:rsidRPr="00B812CA">
        <w:t>gue</w:t>
      </w:r>
      <w:r w:rsidR="006C5F51" w:rsidRPr="00B812CA">
        <w:t>s</w:t>
      </w:r>
      <w:r w:rsidRPr="00B812CA">
        <w:t xml:space="preserve">. They are as follows: </w:t>
      </w:r>
    </w:p>
    <w:p w14:paraId="5DCEC7FC" w14:textId="6AFA0A07" w:rsidR="00046CD2" w:rsidRPr="00B812CA" w:rsidRDefault="00046CD2" w:rsidP="00E00824">
      <w:pPr>
        <w:spacing w:after="60" w:line="240" w:lineRule="auto"/>
        <w:ind w:left="2160" w:hanging="1440"/>
        <w:jc w:val="both"/>
      </w:pPr>
      <w:r w:rsidRPr="00B812CA">
        <w:t>DAY</w:t>
      </w:r>
      <w:r w:rsidRPr="00B812CA">
        <w:tab/>
        <w:t xml:space="preserve">The "Day" </w:t>
      </w:r>
      <w:r w:rsidR="006C5F51" w:rsidRPr="00B812CA">
        <w:t>palette</w:t>
      </w:r>
      <w:r w:rsidRPr="00B812CA">
        <w:t xml:space="preserve"> uses a white background as a result of a comparative test outdoors in bright sunlight which showed that a display background of maximum luminance gives the best contrast achievable under near-washout conditions. This conclusion has been confirmed by subsequent sea experience.</w:t>
      </w:r>
    </w:p>
    <w:p w14:paraId="60DAF45F" w14:textId="7D5FBCFE" w:rsidR="00046CD2" w:rsidRPr="00B812CA" w:rsidRDefault="00046CD2" w:rsidP="00E00824">
      <w:pPr>
        <w:spacing w:after="60" w:line="240" w:lineRule="auto"/>
        <w:ind w:left="2160" w:hanging="1440"/>
        <w:jc w:val="both"/>
      </w:pPr>
      <w:r w:rsidRPr="00B812CA">
        <w:t xml:space="preserve">DUSK </w:t>
      </w:r>
      <w:r w:rsidRPr="00B812CA">
        <w:tab/>
        <w:t xml:space="preserve">The "Dusk" colour </w:t>
      </w:r>
      <w:r w:rsidR="006C5F51" w:rsidRPr="00B812CA">
        <w:t>palette</w:t>
      </w:r>
      <w:r w:rsidRPr="00B812CA">
        <w:t xml:space="preserve"> </w:t>
      </w:r>
      <w:r w:rsidR="006C5F51" w:rsidRPr="00B812CA">
        <w:t>is based on using</w:t>
      </w:r>
      <w:r w:rsidRPr="00B812CA">
        <w:t xml:space="preserve"> a black background</w:t>
      </w:r>
      <w:r w:rsidR="006C5F51" w:rsidRPr="00B812CA">
        <w:t>; this palette</w:t>
      </w:r>
      <w:r w:rsidRPr="00B812CA">
        <w:t xml:space="preserve"> may also be used by day as a </w:t>
      </w:r>
      <w:r w:rsidR="008A5A9E" w:rsidRPr="00B812CA">
        <w:t>M</w:t>
      </w:r>
      <w:r w:rsidRPr="00B812CA">
        <w:t>ariner's option.</w:t>
      </w:r>
    </w:p>
    <w:p w14:paraId="33D9A989" w14:textId="27DED7D7" w:rsidR="008A5A9E" w:rsidRPr="00B812CA" w:rsidRDefault="00046CD2" w:rsidP="00B812CA">
      <w:pPr>
        <w:spacing w:after="120" w:line="240" w:lineRule="auto"/>
        <w:ind w:left="2160" w:hanging="1440"/>
        <w:jc w:val="both"/>
      </w:pPr>
      <w:r w:rsidRPr="00B812CA">
        <w:t xml:space="preserve">NIGHT </w:t>
      </w:r>
      <w:r w:rsidRPr="00B812CA">
        <w:tab/>
      </w:r>
      <w:r w:rsidR="00BD1000" w:rsidRPr="00B812CA">
        <w:t xml:space="preserve">The “Night” colour palette is intended for nighttime use. </w:t>
      </w:r>
      <w:r w:rsidRPr="00B812CA">
        <w:t xml:space="preserve">At night the light emitted by the display must be strictly limited to avoid impairing night vision. In case the luminance needs to be further reduced, the "Night" colour </w:t>
      </w:r>
      <w:r w:rsidR="00BD1000" w:rsidRPr="00B812CA">
        <w:t>palette</w:t>
      </w:r>
      <w:r w:rsidRPr="00B812CA">
        <w:t xml:space="preserve"> may be augmented by a luminance-reducing neutral density filter which should have 8 times attenuation, designated (logarithmically) "0.9 ND". (This is a manufacturer's option</w:t>
      </w:r>
      <w:r w:rsidR="00F31F5D" w:rsidRPr="00B812CA">
        <w:t>.</w:t>
      </w:r>
      <w:r w:rsidRPr="00B812CA">
        <w:t>)</w:t>
      </w:r>
    </w:p>
    <w:p w14:paraId="28FB84AB" w14:textId="77777777" w:rsidR="00131A59" w:rsidRPr="00B812CA" w:rsidRDefault="00131A59" w:rsidP="00997923">
      <w:pPr>
        <w:spacing w:after="120" w:line="240" w:lineRule="auto"/>
        <w:jc w:val="both"/>
      </w:pPr>
      <w:bookmarkStart w:id="1648" w:name="_Toc38829558"/>
      <w:bookmarkStart w:id="1649" w:name="_Toc38830061"/>
      <w:bookmarkStart w:id="1650" w:name="_Toc38936224"/>
      <w:bookmarkEnd w:id="1648"/>
      <w:bookmarkEnd w:id="1649"/>
      <w:bookmarkEnd w:id="1650"/>
    </w:p>
    <w:p w14:paraId="583774C1" w14:textId="7C861526" w:rsidR="000A5F45" w:rsidRPr="00B812CA" w:rsidRDefault="007E2E86" w:rsidP="00BE68E8">
      <w:pPr>
        <w:pStyle w:val="Heading1"/>
      </w:pPr>
      <w:bookmarkStart w:id="1651" w:name="_Toc38829561"/>
      <w:bookmarkStart w:id="1652" w:name="_Toc38830064"/>
      <w:bookmarkStart w:id="1653" w:name="_Toc38936227"/>
      <w:bookmarkStart w:id="1654" w:name="_Toc40990418"/>
      <w:bookmarkStart w:id="1655" w:name="_Toc41235029"/>
      <w:bookmarkStart w:id="1656" w:name="_Toc41235073"/>
      <w:bookmarkStart w:id="1657" w:name="_Toc42694845"/>
      <w:bookmarkStart w:id="1658" w:name="_Toc42708806"/>
      <w:bookmarkStart w:id="1659" w:name="_Toc38829562"/>
      <w:bookmarkStart w:id="1660" w:name="_Toc38830065"/>
      <w:bookmarkStart w:id="1661" w:name="_Toc38936228"/>
      <w:bookmarkStart w:id="1662" w:name="_Toc40990419"/>
      <w:bookmarkStart w:id="1663" w:name="_Toc41235030"/>
      <w:bookmarkStart w:id="1664" w:name="_Toc41235074"/>
      <w:bookmarkStart w:id="1665" w:name="_Toc42694846"/>
      <w:bookmarkStart w:id="1666" w:name="_Toc42708807"/>
      <w:bookmarkStart w:id="1667" w:name="_Toc38829563"/>
      <w:bookmarkStart w:id="1668" w:name="_Toc38830066"/>
      <w:bookmarkStart w:id="1669" w:name="_Toc38936229"/>
      <w:bookmarkStart w:id="1670" w:name="_Toc40990420"/>
      <w:bookmarkStart w:id="1671" w:name="_Toc41235031"/>
      <w:bookmarkStart w:id="1672" w:name="_Toc41235075"/>
      <w:bookmarkStart w:id="1673" w:name="_Toc42694847"/>
      <w:bookmarkStart w:id="1674" w:name="_Toc42708808"/>
      <w:bookmarkStart w:id="1675" w:name="_Toc38829564"/>
      <w:bookmarkStart w:id="1676" w:name="_Toc38830067"/>
      <w:bookmarkStart w:id="1677" w:name="_Toc38936230"/>
      <w:bookmarkStart w:id="1678" w:name="_Toc40990421"/>
      <w:bookmarkStart w:id="1679" w:name="_Toc41235032"/>
      <w:bookmarkStart w:id="1680" w:name="_Toc41235076"/>
      <w:bookmarkStart w:id="1681" w:name="_Toc42694848"/>
      <w:bookmarkStart w:id="1682" w:name="_Toc42708809"/>
      <w:bookmarkStart w:id="1683" w:name="_Toc38829565"/>
      <w:bookmarkStart w:id="1684" w:name="_Toc38830068"/>
      <w:bookmarkStart w:id="1685" w:name="_Toc38936231"/>
      <w:bookmarkStart w:id="1686" w:name="_Toc40990422"/>
      <w:bookmarkStart w:id="1687" w:name="_Toc41235033"/>
      <w:bookmarkStart w:id="1688" w:name="_Toc41235077"/>
      <w:bookmarkStart w:id="1689" w:name="_Toc42694849"/>
      <w:bookmarkStart w:id="1690" w:name="_Toc42708810"/>
      <w:bookmarkStart w:id="1691" w:name="_Ref47470424"/>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ins w:id="1692" w:author="Jonathan Pritchard" w:date="2025-03-12T07:31:00Z" w16du:dateUtc="2025-03-12T07:31:00Z">
        <w:del w:id="1693" w:author="jon pritchard" w:date="2025-03-26T00:56:00Z" w16du:dateUtc="2025-03-25T23:56:00Z">
          <w:r w:rsidDel="00283798">
            <w:delText>DISCU</w:delText>
          </w:r>
        </w:del>
        <w:del w:id="1694" w:author="jon pritchard" w:date="2025-03-26T00:55:00Z" w16du:dateUtc="2025-03-25T23:55:00Z">
          <w:r w:rsidDel="00283798">
            <w:delText>SS</w:delText>
          </w:r>
          <w:r w:rsidDel="00283798">
            <w:tab/>
          </w:r>
        </w:del>
      </w:ins>
      <w:bookmarkStart w:id="1695" w:name="_Toc194067167"/>
      <w:r w:rsidR="00843133" w:rsidRPr="00B812CA">
        <w:t>Cursor Pick Reports and Displays in Interface Panels</w:t>
      </w:r>
      <w:bookmarkEnd w:id="1691"/>
      <w:bookmarkEnd w:id="1695"/>
    </w:p>
    <w:p w14:paraId="63416A9A" w14:textId="446DB9DA" w:rsidR="00677FCC" w:rsidRPr="00B812CA" w:rsidRDefault="00EF5BF4" w:rsidP="00997923">
      <w:pPr>
        <w:spacing w:after="120" w:line="240" w:lineRule="auto"/>
        <w:jc w:val="both"/>
      </w:pPr>
      <w:r w:rsidRPr="00073E85">
        <w:t xml:space="preserve">ECDIS must be capable of performing spatial queries on ENC and other </w:t>
      </w:r>
      <w:r w:rsidR="0014576E" w:rsidRPr="00B812CA">
        <w:t xml:space="preserve">S-100 </w:t>
      </w:r>
      <w:r w:rsidRPr="00073E85">
        <w:t>data</w:t>
      </w:r>
      <w:r w:rsidR="00073E85" w:rsidRPr="00B812CA">
        <w:t xml:space="preserve">. </w:t>
      </w:r>
      <w:r w:rsidRPr="00073E85">
        <w:t xml:space="preserve">Spatial query is understood as </w:t>
      </w:r>
      <w:r w:rsidR="004B6C6C" w:rsidRPr="00073E85">
        <w:t>the ability</w:t>
      </w:r>
      <w:r w:rsidRPr="00073E85">
        <w:t xml:space="preserve"> to inspect graphical position and numerical value of spatial coordinates asso</w:t>
      </w:r>
      <w:r w:rsidR="00997923" w:rsidRPr="00073E85">
        <w:t xml:space="preserve">ciated with a charted feature. </w:t>
      </w:r>
    </w:p>
    <w:p w14:paraId="5076502B" w14:textId="2A31BEEC" w:rsidR="00EF5BF4" w:rsidRPr="00B812CA" w:rsidDel="00FA4497" w:rsidRDefault="00EF5BF4" w:rsidP="00997923">
      <w:pPr>
        <w:spacing w:after="120" w:line="240" w:lineRule="auto"/>
        <w:jc w:val="both"/>
        <w:rPr>
          <w:del w:id="1696" w:author="jon pritchard" w:date="2025-03-28T15:31:00Z" w16du:dateUtc="2025-03-28T14:31:00Z"/>
          <w:highlight w:val="yellow"/>
        </w:rPr>
      </w:pPr>
      <w:r w:rsidRPr="00073E85">
        <w:t xml:space="preserve">Spatial query </w:t>
      </w:r>
      <w:r w:rsidR="00677FCC" w:rsidRPr="00B812CA">
        <w:t>must</w:t>
      </w:r>
      <w:r w:rsidR="002F1059" w:rsidRPr="00073E85">
        <w:t xml:space="preserve"> </w:t>
      </w:r>
      <w:r w:rsidRPr="00073E85">
        <w:t>be available by means of cursor pick</w:t>
      </w:r>
      <w:r w:rsidR="00073E85" w:rsidRPr="00B812CA">
        <w:t>.</w:t>
      </w:r>
    </w:p>
    <w:p w14:paraId="3CAF5146" w14:textId="77777777" w:rsidR="00507556" w:rsidRPr="00B77A92" w:rsidRDefault="00507556" w:rsidP="00997923">
      <w:pPr>
        <w:spacing w:after="120" w:line="240" w:lineRule="auto"/>
        <w:jc w:val="both"/>
      </w:pPr>
    </w:p>
    <w:p w14:paraId="0DA21912" w14:textId="173AA460" w:rsidR="00843133" w:rsidRPr="00B77A92" w:rsidRDefault="00843133" w:rsidP="00DB7CFE">
      <w:pPr>
        <w:pStyle w:val="Heading2"/>
      </w:pPr>
      <w:bookmarkStart w:id="1697" w:name="_Toc194067168"/>
      <w:r w:rsidRPr="00B77A92">
        <w:t>Curso</w:t>
      </w:r>
      <w:r w:rsidR="00AB7E34" w:rsidRPr="00B77A92">
        <w:t>r pick r</w:t>
      </w:r>
      <w:r w:rsidRPr="00B77A92">
        <w:t>ules</w:t>
      </w:r>
      <w:bookmarkEnd w:id="1697"/>
    </w:p>
    <w:p w14:paraId="3575442C" w14:textId="1F4FE7F3" w:rsidR="007C15E6" w:rsidRPr="00B77A92" w:rsidRDefault="00CD538D" w:rsidP="00507556">
      <w:pPr>
        <w:spacing w:after="60" w:line="240" w:lineRule="auto"/>
        <w:jc w:val="both"/>
      </w:pPr>
      <w:r w:rsidRPr="00B77A92">
        <w:t>The</w:t>
      </w:r>
      <w:r w:rsidR="007C15E6" w:rsidRPr="00B77A92">
        <w:t xml:space="preserve"> rules </w:t>
      </w:r>
      <w:r w:rsidRPr="00B77A92">
        <w:t>below</w:t>
      </w:r>
      <w:r w:rsidR="007C15E6" w:rsidRPr="00B77A92">
        <w:t xml:space="preserve"> must be applied to all ECDIS cursor </w:t>
      </w:r>
      <w:r w:rsidR="00507556" w:rsidRPr="00B77A92">
        <w:t>P</w:t>
      </w:r>
      <w:r w:rsidR="007C15E6" w:rsidRPr="00B77A92">
        <w:t xml:space="preserve">ick </w:t>
      </w:r>
      <w:r w:rsidR="00507556" w:rsidRPr="00B77A92">
        <w:t>R</w:t>
      </w:r>
      <w:r w:rsidR="007C15E6" w:rsidRPr="00B77A92">
        <w:t>eports.</w:t>
      </w:r>
    </w:p>
    <w:p w14:paraId="1CAD7CCD" w14:textId="3B4EE9FB" w:rsidR="007C15E6" w:rsidRDefault="007C15E6" w:rsidP="00AE2737">
      <w:pPr>
        <w:pStyle w:val="ListParagraph"/>
        <w:numPr>
          <w:ilvl w:val="0"/>
          <w:numId w:val="34"/>
        </w:numPr>
        <w:spacing w:after="60" w:line="240" w:lineRule="auto"/>
        <w:jc w:val="both"/>
      </w:pPr>
      <w:r w:rsidRPr="00B77A92">
        <w:t xml:space="preserve">Full feature and </w:t>
      </w:r>
      <w:r w:rsidR="00553CD1" w:rsidRPr="00B77A92">
        <w:t>a</w:t>
      </w:r>
      <w:r w:rsidRPr="00B77A92">
        <w:t xml:space="preserve">ttribute names </w:t>
      </w:r>
      <w:r w:rsidR="0014576E">
        <w:t>must</w:t>
      </w:r>
      <w:r w:rsidR="0014576E" w:rsidRPr="00B77A92">
        <w:t xml:space="preserve"> </w:t>
      </w:r>
      <w:r w:rsidRPr="00B77A92">
        <w:t>be displayed</w:t>
      </w:r>
      <w:r w:rsidR="00CD538D" w:rsidRPr="00B77A92">
        <w:t>.</w:t>
      </w:r>
      <w:r w:rsidR="00E03B21" w:rsidRPr="00B77A92">
        <w:t xml:space="preserve"> If a language pack is installed then the feature and attribute names </w:t>
      </w:r>
      <w:r w:rsidR="0014576E">
        <w:t>must</w:t>
      </w:r>
      <w:r w:rsidR="00E03B21" w:rsidRPr="00B77A92">
        <w:t xml:space="preserve"> use the translated names contained in the language pack according to user preference</w:t>
      </w:r>
      <w:r w:rsidR="00453DD3">
        <w:t xml:space="preserve"> – user language preferences are described in clause</w:t>
      </w:r>
      <w:r w:rsidR="00F12027">
        <w:t xml:space="preserve"> </w:t>
      </w:r>
      <w:r w:rsidR="00F12027">
        <w:fldChar w:fldCharType="begin"/>
      </w:r>
      <w:r w:rsidR="00F12027">
        <w:instrText xml:space="preserve"> REF _Ref189057755 \r \h </w:instrText>
      </w:r>
      <w:r w:rsidR="00F12027">
        <w:fldChar w:fldCharType="separate"/>
      </w:r>
      <w:r w:rsidR="00F12027">
        <w:t>10.3</w:t>
      </w:r>
      <w:r w:rsidR="00F12027">
        <w:fldChar w:fldCharType="end"/>
      </w:r>
      <w:r w:rsidR="00E03B21" w:rsidRPr="00B77A92">
        <w:t>.</w:t>
      </w:r>
    </w:p>
    <w:p w14:paraId="469980CA" w14:textId="6E1A888A" w:rsidR="007C15E6" w:rsidRPr="00B77A92" w:rsidRDefault="00CD538D" w:rsidP="00AE2737">
      <w:pPr>
        <w:pStyle w:val="ListParagraph"/>
        <w:numPr>
          <w:ilvl w:val="0"/>
          <w:numId w:val="34"/>
        </w:numPr>
        <w:spacing w:after="60" w:line="240" w:lineRule="auto"/>
        <w:jc w:val="both"/>
      </w:pPr>
      <w:r w:rsidRPr="00B77A92">
        <w:t>Listed</w:t>
      </w:r>
      <w:r w:rsidR="007C15E6" w:rsidRPr="00B77A92">
        <w:t xml:space="preserve"> value names </w:t>
      </w:r>
      <w:r w:rsidR="0014576E">
        <w:t>must</w:t>
      </w:r>
      <w:r w:rsidR="0014576E" w:rsidRPr="00B77A92">
        <w:t xml:space="preserve"> </w:t>
      </w:r>
      <w:r w:rsidR="007C15E6" w:rsidRPr="00B77A92">
        <w:t>be displayed</w:t>
      </w:r>
      <w:r w:rsidR="0014576E">
        <w:t xml:space="preserve"> instead of the numerical code</w:t>
      </w:r>
      <w:r w:rsidRPr="00B77A92">
        <w:t>.</w:t>
      </w:r>
    </w:p>
    <w:p w14:paraId="09EEA7B1" w14:textId="7422388C" w:rsidR="007C15E6" w:rsidRPr="00B77A92" w:rsidRDefault="007C15E6" w:rsidP="00AE2737">
      <w:pPr>
        <w:pStyle w:val="ListParagraph"/>
        <w:numPr>
          <w:ilvl w:val="0"/>
          <w:numId w:val="34"/>
        </w:numPr>
        <w:spacing w:after="60" w:line="240" w:lineRule="auto"/>
        <w:jc w:val="both"/>
      </w:pPr>
      <w:r w:rsidRPr="00B77A92">
        <w:t xml:space="preserve">There </w:t>
      </w:r>
      <w:r w:rsidR="0014576E">
        <w:t>must</w:t>
      </w:r>
      <w:r w:rsidR="0014576E" w:rsidRPr="00B77A92">
        <w:t xml:space="preserve"> </w:t>
      </w:r>
      <w:r w:rsidRPr="00B77A92">
        <w:t xml:space="preserve">not be any padding of attribute values, for example, a height of 10 metres </w:t>
      </w:r>
      <w:r w:rsidR="0014576E">
        <w:t>must</w:t>
      </w:r>
      <w:r w:rsidR="0014576E" w:rsidRPr="00B77A92">
        <w:t xml:space="preserve"> </w:t>
      </w:r>
      <w:r w:rsidRPr="00B77A92">
        <w:t>not be padded to 10.000000 metres as this could potentially confuse or mislead the Mariner.</w:t>
      </w:r>
    </w:p>
    <w:p w14:paraId="23A3F0C4" w14:textId="2B591446" w:rsidR="007C15E6" w:rsidRPr="00B77A92" w:rsidRDefault="007C15E6" w:rsidP="00AE2737">
      <w:pPr>
        <w:pStyle w:val="ListParagraph"/>
        <w:numPr>
          <w:ilvl w:val="0"/>
          <w:numId w:val="34"/>
        </w:numPr>
        <w:spacing w:after="60" w:line="240" w:lineRule="auto"/>
        <w:jc w:val="both"/>
      </w:pPr>
      <w:r w:rsidRPr="00B77A92">
        <w:t xml:space="preserve">Units of measure </w:t>
      </w:r>
      <w:r w:rsidR="0014576E">
        <w:t>must</w:t>
      </w:r>
      <w:r w:rsidR="0014576E" w:rsidRPr="00B77A92">
        <w:t xml:space="preserve"> </w:t>
      </w:r>
      <w:r w:rsidRPr="00B77A92">
        <w:t xml:space="preserve">be included after all attribute values </w:t>
      </w:r>
      <w:r w:rsidR="0014576E">
        <w:t>when available.</w:t>
      </w:r>
    </w:p>
    <w:p w14:paraId="63586345" w14:textId="20984A1B" w:rsidR="007C15E6" w:rsidRPr="00B77A92" w:rsidRDefault="007C15E6" w:rsidP="00AE2737">
      <w:pPr>
        <w:pStyle w:val="ListParagraph"/>
        <w:numPr>
          <w:ilvl w:val="0"/>
          <w:numId w:val="34"/>
        </w:numPr>
        <w:spacing w:after="60" w:line="240" w:lineRule="auto"/>
        <w:jc w:val="both"/>
      </w:pPr>
      <w:r w:rsidRPr="00B77A92">
        <w:t xml:space="preserve">Cursor </w:t>
      </w:r>
      <w:r w:rsidR="0014576E">
        <w:t>pick report</w:t>
      </w:r>
      <w:r w:rsidR="0014576E" w:rsidRPr="00B77A92">
        <w:t xml:space="preserve"> </w:t>
      </w:r>
      <w:r w:rsidR="0014576E">
        <w:t>must</w:t>
      </w:r>
      <w:r w:rsidR="0014576E" w:rsidRPr="00B77A92">
        <w:t xml:space="preserve"> </w:t>
      </w:r>
      <w:r w:rsidRPr="00B77A92">
        <w:t>extend to include both information association</w:t>
      </w:r>
      <w:r w:rsidR="004B7EF4" w:rsidRPr="00B77A92">
        <w:t xml:space="preserve">s and </w:t>
      </w:r>
      <w:r w:rsidRPr="00B77A92">
        <w:t xml:space="preserve">feature associations, </w:t>
      </w:r>
      <w:r w:rsidR="004B7EF4" w:rsidRPr="00B77A92">
        <w:t xml:space="preserve">including </w:t>
      </w:r>
      <w:r w:rsidRPr="00B77A92">
        <w:t xml:space="preserve">aggregations and compositions, </w:t>
      </w:r>
      <w:r w:rsidRPr="00E85AE1">
        <w:t xml:space="preserve">which may </w:t>
      </w:r>
      <w:r w:rsidR="009466E9" w:rsidRPr="00E85AE1">
        <w:t xml:space="preserve">link </w:t>
      </w:r>
      <w:r w:rsidR="00D60608" w:rsidRPr="00E85AE1">
        <w:t xml:space="preserve">to information types or features that </w:t>
      </w:r>
      <w:r w:rsidRPr="00E85AE1">
        <w:t>carry additional information such</w:t>
      </w:r>
      <w:r w:rsidR="004B7EF4" w:rsidRPr="00E85AE1">
        <w:t xml:space="preserve"> as</w:t>
      </w:r>
      <w:r w:rsidRPr="00E85AE1">
        <w:t xml:space="preserve"> a </w:t>
      </w:r>
      <w:r w:rsidRPr="00E85AE1">
        <w:rPr>
          <w:i/>
          <w:iCs/>
        </w:rPr>
        <w:t>featureName</w:t>
      </w:r>
      <w:r w:rsidRPr="00E85AE1">
        <w:t>.</w:t>
      </w:r>
      <w:r w:rsidRPr="00B77A92">
        <w:t xml:space="preserve"> </w:t>
      </w:r>
    </w:p>
    <w:p w14:paraId="20CA07A5" w14:textId="0D5FAA94" w:rsidR="00CD538D" w:rsidRPr="00B77A92" w:rsidRDefault="007C15E6" w:rsidP="00AE2737">
      <w:pPr>
        <w:pStyle w:val="ListParagraph"/>
        <w:numPr>
          <w:ilvl w:val="0"/>
          <w:numId w:val="34"/>
        </w:numPr>
        <w:spacing w:after="60" w:line="240" w:lineRule="auto"/>
        <w:jc w:val="both"/>
      </w:pPr>
      <w:r w:rsidRPr="00B77A92">
        <w:t xml:space="preserve">Dates </w:t>
      </w:r>
      <w:r w:rsidR="00677FCC">
        <w:t>must</w:t>
      </w:r>
      <w:r w:rsidR="00677FCC" w:rsidRPr="00B77A92">
        <w:t xml:space="preserve"> </w:t>
      </w:r>
      <w:r w:rsidRPr="00B77A92">
        <w:t>be given in the form “Day Month Year” DD-MMM-YYYY.</w:t>
      </w:r>
    </w:p>
    <w:p w14:paraId="7314C133" w14:textId="2A1FAF28" w:rsidR="007C15E6" w:rsidRPr="00B77A92" w:rsidRDefault="00CD538D" w:rsidP="00507556">
      <w:pPr>
        <w:pStyle w:val="ListParagraph"/>
        <w:spacing w:after="60" w:line="240" w:lineRule="auto"/>
        <w:jc w:val="both"/>
      </w:pPr>
      <w:r w:rsidRPr="00B77A92">
        <w:t xml:space="preserve">Month abbreviations </w:t>
      </w:r>
      <w:r w:rsidR="00677FCC">
        <w:t>must</w:t>
      </w:r>
      <w:r w:rsidR="00677FCC" w:rsidRPr="00B77A92">
        <w:t xml:space="preserve"> </w:t>
      </w:r>
      <w:r w:rsidRPr="00B77A92">
        <w:t xml:space="preserve">be: </w:t>
      </w:r>
      <w:r w:rsidR="007C15E6" w:rsidRPr="00B77A92">
        <w:t>JAN, FEB, MAR, APR, MAY, JUN, JUL, AUG, SEP, OCT, NOV,</w:t>
      </w:r>
      <w:r w:rsidR="00553CD1" w:rsidRPr="00B77A92">
        <w:t xml:space="preserve"> </w:t>
      </w:r>
      <w:r w:rsidR="007C15E6" w:rsidRPr="00B77A92">
        <w:t>DEC</w:t>
      </w:r>
      <w:r w:rsidR="00553CD1" w:rsidRPr="00B77A92">
        <w:t>.</w:t>
      </w:r>
    </w:p>
    <w:p w14:paraId="064D2E3F" w14:textId="337C49FD" w:rsidR="007C15E6" w:rsidRPr="00B77A92" w:rsidRDefault="007C15E6" w:rsidP="00AE2737">
      <w:pPr>
        <w:pStyle w:val="ListParagraph"/>
        <w:numPr>
          <w:ilvl w:val="0"/>
          <w:numId w:val="34"/>
        </w:numPr>
        <w:spacing w:after="60" w:line="240" w:lineRule="auto"/>
        <w:jc w:val="both"/>
      </w:pPr>
      <w:r w:rsidRPr="00B77A92">
        <w:t xml:space="preserve">The </w:t>
      </w:r>
      <w:r w:rsidR="00507556" w:rsidRPr="00B77A92">
        <w:t>P</w:t>
      </w:r>
      <w:r w:rsidRPr="00B77A92">
        <w:t xml:space="preserve">ick </w:t>
      </w:r>
      <w:r w:rsidR="00507556" w:rsidRPr="00B77A92">
        <w:t>R</w:t>
      </w:r>
      <w:r w:rsidRPr="00B77A92">
        <w:t xml:space="preserve">eport </w:t>
      </w:r>
      <w:r w:rsidR="00677FCC">
        <w:t>must</w:t>
      </w:r>
      <w:r w:rsidR="00677FCC" w:rsidRPr="00B77A92">
        <w:t xml:space="preserve"> </w:t>
      </w:r>
      <w:r w:rsidRPr="00B77A92">
        <w:t>only return information about the visible features on the ECDIS display.</w:t>
      </w:r>
      <w:r w:rsidR="00CD538D" w:rsidRPr="00B77A92">
        <w:t xml:space="preserve"> </w:t>
      </w:r>
      <w:r w:rsidRPr="00B77A92">
        <w:t>If the viewing group is turned on all features</w:t>
      </w:r>
      <w:r w:rsidR="00677FCC">
        <w:t>,</w:t>
      </w:r>
      <w:r w:rsidRPr="00B77A92">
        <w:t xml:space="preserve"> even </w:t>
      </w:r>
      <w:r w:rsidR="0007289C" w:rsidRPr="00B77A92">
        <w:t>“</w:t>
      </w:r>
      <w:r w:rsidRPr="00B77A92">
        <w:t>no symbol</w:t>
      </w:r>
      <w:r w:rsidR="0007289C" w:rsidRPr="00B77A92">
        <w:t>”</w:t>
      </w:r>
      <w:r w:rsidRPr="00B77A92">
        <w:t xml:space="preserve"> features</w:t>
      </w:r>
      <w:r w:rsidR="0007289C" w:rsidRPr="00B77A92">
        <w:t xml:space="preserve"> </w:t>
      </w:r>
      <w:r w:rsidRPr="00B77A92">
        <w:t>without visible presentation within that viewing group</w:t>
      </w:r>
      <w:r w:rsidR="00677FCC">
        <w:t>,</w:t>
      </w:r>
      <w:r w:rsidRPr="00B77A92">
        <w:t xml:space="preserve"> </w:t>
      </w:r>
      <w:r w:rsidR="00677FCC">
        <w:t>must be provided in</w:t>
      </w:r>
      <w:r w:rsidRPr="00B77A92">
        <w:t xml:space="preserve"> the cursor </w:t>
      </w:r>
      <w:r w:rsidR="00507556" w:rsidRPr="00B77A92">
        <w:t>P</w:t>
      </w:r>
      <w:r w:rsidRPr="00B77A92">
        <w:t xml:space="preserve">ick </w:t>
      </w:r>
      <w:r w:rsidR="00507556" w:rsidRPr="00B77A92">
        <w:t>R</w:t>
      </w:r>
      <w:r w:rsidRPr="00B77A92">
        <w:t>eport</w:t>
      </w:r>
      <w:r w:rsidR="00677FCC">
        <w:t>, i.e. only active drawing instructions must be included.</w:t>
      </w:r>
    </w:p>
    <w:p w14:paraId="4D67E97B" w14:textId="4358E0F0" w:rsidR="00B37DA9" w:rsidRPr="00B37DA9" w:rsidRDefault="00B37DA9" w:rsidP="00D343CC">
      <w:pPr>
        <w:pStyle w:val="ListParagraph"/>
        <w:numPr>
          <w:ilvl w:val="0"/>
          <w:numId w:val="34"/>
        </w:numPr>
        <w:spacing w:after="120" w:line="240" w:lineRule="auto"/>
        <w:jc w:val="both"/>
      </w:pPr>
      <w:r w:rsidRPr="00B812CA">
        <w:t>Pick Report must include the information associated with the spatial object limited to the area of the cursor pick. For example, information related to accuracy.</w:t>
      </w:r>
      <w:r w:rsidR="00507556" w:rsidRPr="00B37DA9">
        <w:t xml:space="preserve"> </w:t>
      </w:r>
    </w:p>
    <w:p w14:paraId="3351AFAD" w14:textId="58EC9737" w:rsidR="00B224C2" w:rsidRPr="00B812CA" w:rsidRDefault="00B224C2" w:rsidP="00AE2737">
      <w:pPr>
        <w:pStyle w:val="ListParagraph"/>
        <w:numPr>
          <w:ilvl w:val="0"/>
          <w:numId w:val="34"/>
        </w:numPr>
        <w:spacing w:after="120" w:line="240" w:lineRule="auto"/>
        <w:jc w:val="both"/>
      </w:pPr>
      <w:r w:rsidRPr="00B812CA">
        <w:t xml:space="preserve">Complex or Simple Attributes with private </w:t>
      </w:r>
      <w:ins w:id="1698" w:author="Jonathan Pritchard" w:date="2025-03-11T15:04:00Z" w16du:dateUtc="2025-03-11T15:04:00Z">
        <w:r w:rsidR="00EF3E08">
          <w:t xml:space="preserve">feature catalogue </w:t>
        </w:r>
      </w:ins>
      <w:r w:rsidRPr="00B812CA">
        <w:t>visibility</w:t>
      </w:r>
      <w:r w:rsidR="00D42BC9">
        <w:t xml:space="preserve"> </w:t>
      </w:r>
      <w:r w:rsidRPr="00B812CA">
        <w:t>must not be included.</w:t>
      </w:r>
      <w:ins w:id="1699" w:author="Jonathan Pritchard" w:date="2025-03-11T15:04:00Z" w16du:dateUtc="2025-03-11T15:04:00Z">
        <w:r w:rsidR="00EF3E08">
          <w:t xml:space="preserve"> If visibility is not defined then it must be assumed to be public.</w:t>
        </w:r>
      </w:ins>
    </w:p>
    <w:p w14:paraId="338449D4" w14:textId="6C87AC2F" w:rsidR="00101C16" w:rsidRDefault="00101C16" w:rsidP="00AE2737">
      <w:pPr>
        <w:pStyle w:val="ListParagraph"/>
        <w:numPr>
          <w:ilvl w:val="0"/>
          <w:numId w:val="34"/>
        </w:numPr>
        <w:spacing w:after="120" w:line="240" w:lineRule="auto"/>
        <w:jc w:val="both"/>
      </w:pPr>
      <w:r w:rsidRPr="00B812CA">
        <w:t xml:space="preserve"> </w:t>
      </w:r>
      <w:r w:rsidR="00380FF3">
        <w:t>A</w:t>
      </w:r>
      <w:r w:rsidR="00B37DA9">
        <w:t>ll f</w:t>
      </w:r>
      <w:r w:rsidRPr="00B812CA">
        <w:t xml:space="preserve">eatures with identical </w:t>
      </w:r>
      <w:r w:rsidRPr="00B812CA">
        <w:rPr>
          <w:i/>
          <w:iCs/>
        </w:rPr>
        <w:t>interoperabilityIdentifier</w:t>
      </w:r>
      <w:r w:rsidRPr="00B812CA">
        <w:t xml:space="preserve"> values must be </w:t>
      </w:r>
      <w:r w:rsidR="00380FF3">
        <w:t>presented together and merged</w:t>
      </w:r>
      <w:r w:rsidR="00DB4AA7">
        <w:t>.</w:t>
      </w:r>
    </w:p>
    <w:p w14:paraId="2409EF77" w14:textId="506520BA" w:rsidR="00072E6E" w:rsidDel="00C0545F" w:rsidRDefault="00072E6E" w:rsidP="00072E6E">
      <w:pPr>
        <w:pStyle w:val="ListParagraph"/>
        <w:numPr>
          <w:ilvl w:val="0"/>
          <w:numId w:val="34"/>
        </w:numPr>
        <w:spacing w:after="120" w:line="240" w:lineRule="auto"/>
        <w:jc w:val="both"/>
        <w:rPr>
          <w:del w:id="1700" w:author="jon pritchard" w:date="2025-03-28T14:11:00Z" w16du:dateUtc="2025-03-28T13:11:00Z"/>
        </w:rPr>
      </w:pPr>
      <w:r>
        <w:t xml:space="preserve"> Descriptions of attributes and their values, available in the feature catalogue, must be shown on demand.</w:t>
      </w:r>
    </w:p>
    <w:p w14:paraId="3182E621" w14:textId="77777777" w:rsidR="00CF32A4" w:rsidDel="00C0545F" w:rsidRDefault="00CF32A4" w:rsidP="00C0545F">
      <w:pPr>
        <w:pStyle w:val="ListParagraph"/>
        <w:numPr>
          <w:ilvl w:val="0"/>
          <w:numId w:val="34"/>
        </w:numPr>
        <w:spacing w:after="120" w:line="240" w:lineRule="auto"/>
        <w:jc w:val="both"/>
        <w:rPr>
          <w:del w:id="1701" w:author="jon pritchard" w:date="2025-03-28T14:11:00Z" w16du:dateUtc="2025-03-28T13:11:00Z"/>
        </w:rPr>
        <w:pPrChange w:id="1702" w:author="jon pritchard" w:date="2025-03-28T14:11:00Z" w16du:dateUtc="2025-03-28T13:11:00Z">
          <w:pPr>
            <w:spacing w:after="120" w:line="240" w:lineRule="auto"/>
            <w:jc w:val="both"/>
          </w:pPr>
        </w:pPrChange>
      </w:pPr>
    </w:p>
    <w:p w14:paraId="059C51B0" w14:textId="3A4260E9" w:rsidR="00CF32A4" w:rsidRPr="00DE19F5" w:rsidDel="00C0545F" w:rsidRDefault="00CF32A4" w:rsidP="00C0545F">
      <w:pPr>
        <w:pStyle w:val="ListParagraph"/>
        <w:rPr>
          <w:del w:id="1703" w:author="jon pritchard" w:date="2025-03-28T14:11:00Z" w16du:dateUtc="2025-03-28T13:11:00Z"/>
        </w:rPr>
        <w:pPrChange w:id="1704" w:author="jon pritchard" w:date="2025-03-28T14:11:00Z" w16du:dateUtc="2025-03-28T13:11:00Z">
          <w:pPr>
            <w:pStyle w:val="Heading2"/>
          </w:pPr>
        </w:pPrChange>
      </w:pPr>
      <w:del w:id="1705" w:author="jon pritchard" w:date="2025-03-28T14:11:00Z" w16du:dateUtc="2025-03-28T13:11:00Z">
        <w:r w:rsidRPr="00DE19F5" w:rsidDel="00C0545F">
          <w:delText xml:space="preserve">Abbreviations </w:delText>
        </w:r>
      </w:del>
    </w:p>
    <w:p w14:paraId="58F68415" w14:textId="4B413AE0" w:rsidR="00CF32A4" w:rsidDel="00C0545F" w:rsidRDefault="00CF32A4" w:rsidP="00C0545F">
      <w:pPr>
        <w:pStyle w:val="ListParagraph"/>
        <w:rPr>
          <w:del w:id="1706" w:author="jon pritchard" w:date="2025-03-28T14:11:00Z" w16du:dateUtc="2025-03-28T13:11:00Z"/>
        </w:rPr>
        <w:pPrChange w:id="1707" w:author="jon pritchard" w:date="2025-03-28T14:11:00Z" w16du:dateUtc="2025-03-28T13:11:00Z">
          <w:pPr>
            <w:spacing w:after="120" w:line="240" w:lineRule="auto"/>
            <w:jc w:val="both"/>
          </w:pPr>
        </w:pPrChange>
      </w:pPr>
      <w:del w:id="1708" w:author="jon pritchard" w:date="2025-03-28T14:11:00Z" w16du:dateUtc="2025-03-28T13:11:00Z">
        <w:r w:rsidRPr="00DE19F5" w:rsidDel="00C0545F">
          <w:delText>Text abbreviations [Informative]</w:delText>
        </w:r>
      </w:del>
    </w:p>
    <w:p w14:paraId="7010ABEB" w14:textId="77777777" w:rsidR="00C0545F" w:rsidRPr="00DE19F5" w:rsidRDefault="00C0545F" w:rsidP="00C0545F">
      <w:pPr>
        <w:pStyle w:val="ListParagraph"/>
        <w:numPr>
          <w:ilvl w:val="0"/>
          <w:numId w:val="34"/>
        </w:numPr>
        <w:spacing w:after="120" w:line="240" w:lineRule="auto"/>
        <w:jc w:val="both"/>
        <w:rPr>
          <w:ins w:id="1709" w:author="jon pritchard" w:date="2025-03-28T14:11:00Z" w16du:dateUtc="2025-03-28T13:11:00Z"/>
        </w:rPr>
        <w:pPrChange w:id="1710" w:author="jon pritchard" w:date="2025-03-28T14:11:00Z" w16du:dateUtc="2025-03-28T13:11:00Z">
          <w:pPr>
            <w:pStyle w:val="Heading3"/>
          </w:pPr>
        </w:pPrChange>
      </w:pPr>
    </w:p>
    <w:p w14:paraId="04360DD9" w14:textId="4CBE329D" w:rsidR="00CF32A4" w:rsidRPr="00DE19F5" w:rsidDel="00C0545F" w:rsidRDefault="00CF32A4" w:rsidP="00CF32A4">
      <w:pPr>
        <w:spacing w:after="120" w:line="240" w:lineRule="auto"/>
        <w:jc w:val="both"/>
        <w:rPr>
          <w:del w:id="1711" w:author="jon pritchard" w:date="2025-03-28T14:11:00Z" w16du:dateUtc="2025-03-28T13:11:00Z"/>
        </w:rPr>
      </w:pPr>
      <w:del w:id="1712" w:author="jon pritchard" w:date="2025-03-28T14:11:00Z" w16du:dateUtc="2025-03-28T13:11:00Z">
        <w:r w:rsidRPr="00DE19F5" w:rsidDel="00C0545F">
          <w:delText xml:space="preserve">The abbreviations in </w:delText>
        </w:r>
        <w:r w:rsidR="00F12027" w:rsidDel="00C0545F">
          <w:delText>Table 5</w:delText>
        </w:r>
        <w:r w:rsidRPr="00DE19F5" w:rsidDel="00C0545F">
          <w:delText xml:space="preserve"> are used on the ECDIS display by the portrayal catalogue.</w:delText>
        </w:r>
      </w:del>
    </w:p>
    <w:p w14:paraId="28BDE6BF" w14:textId="37A894EA" w:rsidR="00CF32A4" w:rsidRPr="00DE19F5" w:rsidDel="00C0545F" w:rsidRDefault="00CF32A4" w:rsidP="00CF32A4">
      <w:pPr>
        <w:spacing w:after="120" w:line="240" w:lineRule="auto"/>
        <w:jc w:val="both"/>
        <w:rPr>
          <w:del w:id="1713" w:author="jon pritchard" w:date="2025-03-28T14:11:00Z" w16du:dateUtc="2025-03-28T13:11:00Z"/>
        </w:rPr>
      </w:pPr>
    </w:p>
    <w:tbl>
      <w:tblPr>
        <w:tblStyle w:val="TableGrid"/>
        <w:tblW w:w="0" w:type="auto"/>
        <w:jc w:val="center"/>
        <w:tblCellMar>
          <w:top w:w="40" w:type="dxa"/>
          <w:left w:w="115" w:type="dxa"/>
          <w:bottom w:w="40" w:type="dxa"/>
          <w:right w:w="115" w:type="dxa"/>
        </w:tblCellMar>
        <w:tblLook w:val="04A0" w:firstRow="1" w:lastRow="0" w:firstColumn="1" w:lastColumn="0" w:noHBand="0" w:noVBand="1"/>
      </w:tblPr>
      <w:tblGrid>
        <w:gridCol w:w="3595"/>
        <w:gridCol w:w="2250"/>
      </w:tblGrid>
      <w:tr w:rsidR="00CF32A4" w:rsidRPr="00B77A92" w:rsidDel="00C0545F" w14:paraId="66470451" w14:textId="4988ED25" w:rsidTr="00D343CC">
        <w:trPr>
          <w:cantSplit/>
          <w:tblHeader/>
          <w:jc w:val="center"/>
          <w:del w:id="1714" w:author="jon pritchard" w:date="2025-03-28T14:11:00Z" w16du:dateUtc="2025-03-28T13:11:00Z"/>
        </w:trPr>
        <w:tc>
          <w:tcPr>
            <w:tcW w:w="5845" w:type="dxa"/>
            <w:gridSpan w:val="2"/>
            <w:shd w:val="clear" w:color="auto" w:fill="D9D9D9" w:themeFill="background1" w:themeFillShade="D9"/>
          </w:tcPr>
          <w:p w14:paraId="1849E79C" w14:textId="2DAC6419" w:rsidR="00CF32A4" w:rsidRPr="00DE19F5" w:rsidDel="00C0545F" w:rsidRDefault="00CF32A4" w:rsidP="00D343CC">
            <w:pPr>
              <w:jc w:val="center"/>
              <w:rPr>
                <w:del w:id="1715" w:author="jon pritchard" w:date="2025-03-28T14:11:00Z" w16du:dateUtc="2025-03-28T13:11:00Z"/>
                <w:b/>
                <w:bCs/>
              </w:rPr>
            </w:pPr>
            <w:del w:id="1716" w:author="jon pritchard" w:date="2025-03-28T14:11:00Z" w16du:dateUtc="2025-03-28T13:11:00Z">
              <w:r w:rsidRPr="00DE19F5" w:rsidDel="00C0545F">
                <w:rPr>
                  <w:b/>
                  <w:bCs/>
                </w:rPr>
                <w:delText>Abbreviations</w:delText>
              </w:r>
            </w:del>
          </w:p>
        </w:tc>
      </w:tr>
      <w:tr w:rsidR="00CF32A4" w:rsidRPr="00B77A92" w:rsidDel="00C0545F" w14:paraId="44C98555" w14:textId="4CB76435" w:rsidTr="00D343CC">
        <w:trPr>
          <w:cantSplit/>
          <w:tblHeader/>
          <w:jc w:val="center"/>
          <w:del w:id="1717" w:author="jon pritchard" w:date="2025-03-28T14:11:00Z" w16du:dateUtc="2025-03-28T13:11:00Z"/>
        </w:trPr>
        <w:tc>
          <w:tcPr>
            <w:tcW w:w="3595" w:type="dxa"/>
            <w:shd w:val="clear" w:color="auto" w:fill="D9D9D9" w:themeFill="background1" w:themeFillShade="D9"/>
          </w:tcPr>
          <w:p w14:paraId="4D7D7D8D" w14:textId="54280BD7" w:rsidR="00CF32A4" w:rsidRPr="00DE19F5" w:rsidDel="00C0545F" w:rsidRDefault="00CF32A4" w:rsidP="00D343CC">
            <w:pPr>
              <w:rPr>
                <w:del w:id="1718" w:author="jon pritchard" w:date="2025-03-28T14:11:00Z" w16du:dateUtc="2025-03-28T13:11:00Z"/>
                <w:b/>
                <w:bCs/>
              </w:rPr>
            </w:pPr>
            <w:del w:id="1719" w:author="jon pritchard" w:date="2025-03-28T14:11:00Z" w16du:dateUtc="2025-03-28T13:11:00Z">
              <w:r w:rsidRPr="00DE19F5" w:rsidDel="00C0545F">
                <w:rPr>
                  <w:b/>
                  <w:bCs/>
                </w:rPr>
                <w:delText>Prefixes</w:delText>
              </w:r>
            </w:del>
          </w:p>
        </w:tc>
        <w:tc>
          <w:tcPr>
            <w:tcW w:w="2250" w:type="dxa"/>
            <w:shd w:val="clear" w:color="auto" w:fill="D9D9D9" w:themeFill="background1" w:themeFillShade="D9"/>
          </w:tcPr>
          <w:p w14:paraId="62467A2A" w14:textId="07D3357B" w:rsidR="00CF32A4" w:rsidRPr="00DE19F5" w:rsidDel="00C0545F" w:rsidRDefault="00CF32A4" w:rsidP="00D343CC">
            <w:pPr>
              <w:rPr>
                <w:del w:id="1720" w:author="jon pritchard" w:date="2025-03-28T14:11:00Z" w16du:dateUtc="2025-03-28T13:11:00Z"/>
                <w:b/>
                <w:bCs/>
              </w:rPr>
            </w:pPr>
            <w:del w:id="1721" w:author="jon pritchard" w:date="2025-03-28T14:11:00Z" w16du:dateUtc="2025-03-28T13:11:00Z">
              <w:r w:rsidRPr="00DE19F5" w:rsidDel="00C0545F">
                <w:rPr>
                  <w:b/>
                  <w:bCs/>
                </w:rPr>
                <w:delText>Suffixes</w:delText>
              </w:r>
            </w:del>
          </w:p>
        </w:tc>
      </w:tr>
      <w:tr w:rsidR="00CF32A4" w:rsidRPr="00B77A92" w:rsidDel="00C0545F" w14:paraId="11375AC0" w14:textId="4E61E10E" w:rsidTr="00D343CC">
        <w:trPr>
          <w:cantSplit/>
          <w:jc w:val="center"/>
          <w:del w:id="1722" w:author="jon pritchard" w:date="2025-03-28T14:11:00Z" w16du:dateUtc="2025-03-28T13:11:00Z"/>
        </w:trPr>
        <w:tc>
          <w:tcPr>
            <w:tcW w:w="3595" w:type="dxa"/>
          </w:tcPr>
          <w:p w14:paraId="020CF330" w14:textId="46777789" w:rsidR="00CF32A4" w:rsidRPr="00DE19F5" w:rsidDel="00C0545F" w:rsidRDefault="00CF32A4" w:rsidP="00D343CC">
            <w:pPr>
              <w:keepNext/>
              <w:tabs>
                <w:tab w:val="left" w:pos="690"/>
                <w:tab w:val="left" w:pos="960"/>
              </w:tabs>
              <w:ind w:left="960" w:hanging="960"/>
              <w:rPr>
                <w:del w:id="1723" w:author="jon pritchard" w:date="2025-03-28T14:11:00Z" w16du:dateUtc="2025-03-28T13:11:00Z"/>
              </w:rPr>
            </w:pPr>
            <w:del w:id="1724" w:author="jon pritchard" w:date="2025-03-28T14:11:00Z" w16du:dateUtc="2025-03-28T13:11:00Z">
              <w:r w:rsidRPr="00DE19F5" w:rsidDel="00C0545F">
                <w:delText>bn</w:delText>
              </w:r>
              <w:r w:rsidRPr="00DE19F5" w:rsidDel="00C0545F">
                <w:tab/>
                <w:delText>=</w:delText>
              </w:r>
              <w:r w:rsidRPr="00DE19F5" w:rsidDel="00C0545F">
                <w:tab/>
                <w:delText>beacon (INT1)</w:delText>
              </w:r>
            </w:del>
          </w:p>
          <w:p w14:paraId="45DA1BBB" w14:textId="395D8956" w:rsidR="00CF32A4" w:rsidRPr="00DE19F5" w:rsidDel="00C0545F" w:rsidRDefault="00CF32A4" w:rsidP="00D343CC">
            <w:pPr>
              <w:keepNext/>
              <w:tabs>
                <w:tab w:val="left" w:pos="690"/>
                <w:tab w:val="left" w:pos="960"/>
              </w:tabs>
              <w:ind w:left="960" w:hanging="960"/>
              <w:rPr>
                <w:del w:id="1725" w:author="jon pritchard" w:date="2025-03-28T14:11:00Z" w16du:dateUtc="2025-03-28T13:11:00Z"/>
              </w:rPr>
            </w:pPr>
            <w:del w:id="1726" w:author="jon pritchard" w:date="2025-03-28T14:11:00Z" w16du:dateUtc="2025-03-28T13:11:00Z">
              <w:r w:rsidRPr="00DE19F5" w:rsidDel="00C0545F">
                <w:delText>by</w:delText>
              </w:r>
              <w:r w:rsidRPr="00DE19F5" w:rsidDel="00C0545F">
                <w:tab/>
                <w:delText>=</w:delText>
              </w:r>
              <w:r w:rsidRPr="00DE19F5" w:rsidDel="00C0545F">
                <w:tab/>
                <w:delText>buoy</w:delText>
              </w:r>
            </w:del>
          </w:p>
          <w:p w14:paraId="5B669D9D" w14:textId="15BF6949" w:rsidR="00CF32A4" w:rsidRPr="00DE19F5" w:rsidDel="00C0545F" w:rsidRDefault="00CF32A4" w:rsidP="00D343CC">
            <w:pPr>
              <w:keepNext/>
              <w:tabs>
                <w:tab w:val="left" w:pos="690"/>
                <w:tab w:val="left" w:pos="960"/>
              </w:tabs>
              <w:ind w:left="960" w:hanging="960"/>
              <w:rPr>
                <w:del w:id="1727" w:author="jon pritchard" w:date="2025-03-28T14:11:00Z" w16du:dateUtc="2025-03-28T13:11:00Z"/>
              </w:rPr>
            </w:pPr>
            <w:del w:id="1728" w:author="jon pritchard" w:date="2025-03-28T14:11:00Z" w16du:dateUtc="2025-03-28T13:11:00Z">
              <w:r w:rsidRPr="00DE19F5" w:rsidDel="00C0545F">
                <w:delText xml:space="preserve">clr </w:delText>
              </w:r>
              <w:r w:rsidRPr="00DE19F5" w:rsidDel="00C0545F">
                <w:tab/>
                <w:delText>=</w:delText>
              </w:r>
              <w:r w:rsidRPr="00DE19F5" w:rsidDel="00C0545F">
                <w:tab/>
                <w:delText>overhead clearance</w:delText>
              </w:r>
            </w:del>
          </w:p>
          <w:p w14:paraId="0AB98839" w14:textId="45B31DB8" w:rsidR="00CF32A4" w:rsidRPr="00DE19F5" w:rsidDel="00C0545F" w:rsidRDefault="00CF32A4" w:rsidP="00D343CC">
            <w:pPr>
              <w:keepNext/>
              <w:tabs>
                <w:tab w:val="left" w:pos="690"/>
                <w:tab w:val="left" w:pos="960"/>
              </w:tabs>
              <w:ind w:left="960" w:hanging="960"/>
              <w:rPr>
                <w:del w:id="1729" w:author="jon pritchard" w:date="2025-03-28T14:11:00Z" w16du:dateUtc="2025-03-28T13:11:00Z"/>
              </w:rPr>
            </w:pPr>
            <w:del w:id="1730" w:author="jon pritchard" w:date="2025-03-28T14:11:00Z" w16du:dateUtc="2025-03-28T13:11:00Z">
              <w:r w:rsidRPr="00DE19F5" w:rsidDel="00C0545F">
                <w:delText>clr cl</w:delText>
              </w:r>
              <w:r w:rsidRPr="00DE19F5" w:rsidDel="00C0545F">
                <w:tab/>
                <w:delText>=</w:delText>
              </w:r>
              <w:r w:rsidRPr="00DE19F5" w:rsidDel="00C0545F">
                <w:tab/>
                <w:delText>clearance closed</w:delText>
              </w:r>
            </w:del>
          </w:p>
          <w:p w14:paraId="0AABB3AC" w14:textId="13DA55E0" w:rsidR="00CF32A4" w:rsidRPr="00DE19F5" w:rsidDel="00C0545F" w:rsidRDefault="00CF32A4" w:rsidP="00D343CC">
            <w:pPr>
              <w:keepNext/>
              <w:tabs>
                <w:tab w:val="left" w:pos="690"/>
                <w:tab w:val="left" w:pos="960"/>
              </w:tabs>
              <w:ind w:left="960" w:hanging="960"/>
              <w:rPr>
                <w:del w:id="1731" w:author="jon pritchard" w:date="2025-03-28T14:11:00Z" w16du:dateUtc="2025-03-28T13:11:00Z"/>
              </w:rPr>
            </w:pPr>
            <w:del w:id="1732" w:author="jon pritchard" w:date="2025-03-28T14:11:00Z" w16du:dateUtc="2025-03-28T13:11:00Z">
              <w:r w:rsidRPr="00DE19F5" w:rsidDel="00C0545F">
                <w:delText xml:space="preserve">clr op </w:delText>
              </w:r>
              <w:r w:rsidRPr="00DE19F5" w:rsidDel="00C0545F">
                <w:tab/>
                <w:delText>=</w:delText>
              </w:r>
              <w:r w:rsidRPr="00DE19F5" w:rsidDel="00C0545F">
                <w:tab/>
                <w:delText>clearance open</w:delText>
              </w:r>
            </w:del>
          </w:p>
          <w:p w14:paraId="78189377" w14:textId="0D94F31A" w:rsidR="00CF32A4" w:rsidRPr="00DE19F5" w:rsidDel="00C0545F" w:rsidRDefault="00CF32A4" w:rsidP="00D343CC">
            <w:pPr>
              <w:keepNext/>
              <w:tabs>
                <w:tab w:val="left" w:pos="690"/>
                <w:tab w:val="left" w:pos="960"/>
              </w:tabs>
              <w:ind w:left="960" w:hanging="960"/>
              <w:rPr>
                <w:del w:id="1733" w:author="jon pritchard" w:date="2025-03-28T14:11:00Z" w16du:dateUtc="2025-03-28T13:11:00Z"/>
              </w:rPr>
            </w:pPr>
            <w:del w:id="1734" w:author="jon pritchard" w:date="2025-03-28T14:11:00Z" w16du:dateUtc="2025-03-28T13:11:00Z">
              <w:r w:rsidRPr="00DE19F5" w:rsidDel="00C0545F">
                <w:delText xml:space="preserve">sf clr </w:delText>
              </w:r>
              <w:r w:rsidRPr="00DE19F5" w:rsidDel="00C0545F">
                <w:tab/>
                <w:delText>=</w:delText>
              </w:r>
              <w:r w:rsidRPr="00DE19F5" w:rsidDel="00C0545F">
                <w:tab/>
                <w:delText>safe clearance</w:delText>
              </w:r>
            </w:del>
          </w:p>
          <w:p w14:paraId="61DE2F18" w14:textId="53B422D4" w:rsidR="00CF32A4" w:rsidRPr="00DE19F5" w:rsidDel="00C0545F" w:rsidRDefault="00CF32A4" w:rsidP="00D343CC">
            <w:pPr>
              <w:keepNext/>
              <w:tabs>
                <w:tab w:val="left" w:pos="690"/>
                <w:tab w:val="left" w:pos="960"/>
              </w:tabs>
              <w:ind w:left="960" w:hanging="960"/>
              <w:rPr>
                <w:del w:id="1735" w:author="jon pritchard" w:date="2025-03-28T14:11:00Z" w16du:dateUtc="2025-03-28T13:11:00Z"/>
              </w:rPr>
            </w:pPr>
            <w:del w:id="1736" w:author="jon pritchard" w:date="2025-03-28T14:11:00Z" w16du:dateUtc="2025-03-28T13:11:00Z">
              <w:r w:rsidRPr="00DE19F5" w:rsidDel="00C0545F">
                <w:delText>No</w:delText>
              </w:r>
              <w:r w:rsidRPr="00DE19F5" w:rsidDel="00C0545F">
                <w:tab/>
                <w:delText>=</w:delText>
              </w:r>
              <w:r w:rsidRPr="00DE19F5" w:rsidDel="00C0545F">
                <w:tab/>
                <w:delText>number (INT1)</w:delText>
              </w:r>
            </w:del>
          </w:p>
          <w:p w14:paraId="23C19718" w14:textId="31003176" w:rsidR="00CF32A4" w:rsidRPr="00DE19F5" w:rsidDel="00C0545F" w:rsidRDefault="00CF32A4" w:rsidP="00D343CC">
            <w:pPr>
              <w:keepNext/>
              <w:tabs>
                <w:tab w:val="left" w:pos="690"/>
                <w:tab w:val="left" w:pos="960"/>
              </w:tabs>
              <w:ind w:left="960" w:hanging="960"/>
              <w:rPr>
                <w:del w:id="1737" w:author="jon pritchard" w:date="2025-03-28T14:11:00Z" w16du:dateUtc="2025-03-28T13:11:00Z"/>
              </w:rPr>
            </w:pPr>
            <w:del w:id="1738" w:author="jon pritchard" w:date="2025-03-28T14:11:00Z" w16du:dateUtc="2025-03-28T13:11:00Z">
              <w:r w:rsidRPr="00DE19F5" w:rsidDel="00C0545F">
                <w:delText xml:space="preserve">Plt </w:delText>
              </w:r>
              <w:r w:rsidRPr="00DE19F5" w:rsidDel="00C0545F">
                <w:tab/>
                <w:delText>=</w:delText>
              </w:r>
              <w:r w:rsidRPr="00DE19F5" w:rsidDel="00C0545F">
                <w:tab/>
                <w:delText>pilot</w:delText>
              </w:r>
            </w:del>
          </w:p>
          <w:p w14:paraId="54CE325C" w14:textId="25AF615F" w:rsidR="00CF32A4" w:rsidRPr="00DE19F5" w:rsidDel="00C0545F" w:rsidRDefault="00CF32A4" w:rsidP="00D343CC">
            <w:pPr>
              <w:keepNext/>
              <w:tabs>
                <w:tab w:val="left" w:pos="690"/>
                <w:tab w:val="left" w:pos="960"/>
              </w:tabs>
              <w:ind w:left="960" w:hanging="960"/>
              <w:rPr>
                <w:del w:id="1739" w:author="jon pritchard" w:date="2025-03-28T14:11:00Z" w16du:dateUtc="2025-03-28T13:11:00Z"/>
              </w:rPr>
            </w:pPr>
            <w:del w:id="1740" w:author="jon pritchard" w:date="2025-03-28T14:11:00Z" w16du:dateUtc="2025-03-28T13:11:00Z">
              <w:r w:rsidRPr="00DE19F5" w:rsidDel="00C0545F">
                <w:delText xml:space="preserve">Prod </w:delText>
              </w:r>
              <w:r w:rsidRPr="00DE19F5" w:rsidDel="00C0545F">
                <w:tab/>
                <w:delText>=</w:delText>
              </w:r>
              <w:r w:rsidRPr="00DE19F5" w:rsidDel="00C0545F">
                <w:tab/>
                <w:delText>offshore production (INT1)</w:delText>
              </w:r>
            </w:del>
          </w:p>
          <w:p w14:paraId="056EC792" w14:textId="696E7666" w:rsidR="00CF32A4" w:rsidRPr="00DE19F5" w:rsidDel="00C0545F" w:rsidRDefault="00CF32A4" w:rsidP="00D343CC">
            <w:pPr>
              <w:keepNext/>
              <w:tabs>
                <w:tab w:val="left" w:pos="690"/>
                <w:tab w:val="left" w:pos="960"/>
              </w:tabs>
              <w:ind w:left="960" w:hanging="960"/>
              <w:rPr>
                <w:del w:id="1741" w:author="jon pritchard" w:date="2025-03-28T14:11:00Z" w16du:dateUtc="2025-03-28T13:11:00Z"/>
              </w:rPr>
            </w:pPr>
            <w:del w:id="1742" w:author="jon pritchard" w:date="2025-03-28T14:11:00Z" w16du:dateUtc="2025-03-28T13:11:00Z">
              <w:r w:rsidRPr="00DE19F5" w:rsidDel="00C0545F">
                <w:delText xml:space="preserve">LtV </w:delText>
              </w:r>
              <w:r w:rsidRPr="00DE19F5" w:rsidDel="00C0545F">
                <w:tab/>
                <w:delText>=</w:delText>
              </w:r>
              <w:r w:rsidRPr="00DE19F5" w:rsidDel="00C0545F">
                <w:tab/>
                <w:delText>light vessel</w:delText>
              </w:r>
            </w:del>
          </w:p>
          <w:p w14:paraId="05EADED8" w14:textId="7741D638" w:rsidR="00CF32A4" w:rsidRPr="00F01EC1" w:rsidDel="00C0545F" w:rsidRDefault="00CF32A4" w:rsidP="00D343CC">
            <w:pPr>
              <w:keepNext/>
              <w:tabs>
                <w:tab w:val="left" w:pos="690"/>
                <w:tab w:val="left" w:pos="960"/>
              </w:tabs>
              <w:ind w:left="960" w:hanging="960"/>
              <w:rPr>
                <w:del w:id="1743" w:author="jon pritchard" w:date="2025-03-28T14:11:00Z" w16du:dateUtc="2025-03-28T13:11:00Z"/>
              </w:rPr>
            </w:pPr>
            <w:del w:id="1744" w:author="jon pritchard" w:date="2025-03-28T14:11:00Z" w16du:dateUtc="2025-03-28T13:11:00Z">
              <w:r w:rsidRPr="00DE19F5" w:rsidDel="00C0545F">
                <w:delText xml:space="preserve">varn </w:delText>
              </w:r>
              <w:r w:rsidRPr="00F01EC1" w:rsidDel="00C0545F">
                <w:tab/>
                <w:delText>=</w:delText>
              </w:r>
              <w:r w:rsidRPr="00F01EC1" w:rsidDel="00C0545F">
                <w:tab/>
                <w:delText>magnetic variation</w:delText>
              </w:r>
            </w:del>
          </w:p>
          <w:p w14:paraId="1E73BDCB" w14:textId="060F4ACE" w:rsidR="00CF32A4" w:rsidRPr="00F01EC1" w:rsidDel="00C0545F" w:rsidRDefault="00CF32A4" w:rsidP="00D343CC">
            <w:pPr>
              <w:keepNext/>
              <w:tabs>
                <w:tab w:val="left" w:pos="690"/>
                <w:tab w:val="left" w:pos="960"/>
              </w:tabs>
              <w:ind w:left="960" w:hanging="960"/>
              <w:rPr>
                <w:del w:id="1745" w:author="jon pritchard" w:date="2025-03-28T14:11:00Z" w16du:dateUtc="2025-03-28T13:11:00Z"/>
              </w:rPr>
            </w:pPr>
            <w:del w:id="1746" w:author="jon pritchard" w:date="2025-03-28T14:11:00Z" w16du:dateUtc="2025-03-28T13:11:00Z">
              <w:r w:rsidRPr="00F01EC1" w:rsidDel="00C0545F">
                <w:delText xml:space="preserve">ch </w:delText>
              </w:r>
              <w:r w:rsidRPr="00F01EC1" w:rsidDel="00C0545F">
                <w:tab/>
                <w:delText>=</w:delText>
              </w:r>
              <w:r w:rsidRPr="00F01EC1" w:rsidDel="00C0545F">
                <w:tab/>
                <w:delText>communication channel</w:delText>
              </w:r>
            </w:del>
          </w:p>
          <w:p w14:paraId="5944C67F" w14:textId="308CF1A5" w:rsidR="00CF32A4" w:rsidRPr="00F01EC1" w:rsidDel="00C0545F" w:rsidRDefault="00CF32A4" w:rsidP="00D343CC">
            <w:pPr>
              <w:keepNext/>
              <w:tabs>
                <w:tab w:val="left" w:pos="690"/>
                <w:tab w:val="left" w:pos="960"/>
              </w:tabs>
              <w:ind w:left="960" w:hanging="960"/>
              <w:rPr>
                <w:del w:id="1747" w:author="jon pritchard" w:date="2025-03-28T14:11:00Z" w16du:dateUtc="2025-03-28T13:11:00Z"/>
              </w:rPr>
            </w:pPr>
            <w:del w:id="1748" w:author="jon pritchard" w:date="2025-03-28T14:11:00Z" w16du:dateUtc="2025-03-28T13:11:00Z">
              <w:r w:rsidRPr="00F01EC1" w:rsidDel="00C0545F">
                <w:delText>NMT</w:delText>
              </w:r>
              <w:r w:rsidRPr="00F01EC1" w:rsidDel="00C0545F">
                <w:tab/>
                <w:delText>=</w:delText>
              </w:r>
              <w:r w:rsidRPr="00F01EC1" w:rsidDel="00C0545F">
                <w:tab/>
                <w:delText>not more than “CLEARING BEARING”</w:delText>
              </w:r>
            </w:del>
          </w:p>
          <w:p w14:paraId="3E7FE75B" w14:textId="054820B5" w:rsidR="00CF32A4" w:rsidRPr="00F01EC1" w:rsidDel="00C0545F" w:rsidRDefault="00CF32A4" w:rsidP="00D343CC">
            <w:pPr>
              <w:keepNext/>
              <w:tabs>
                <w:tab w:val="left" w:pos="690"/>
                <w:tab w:val="left" w:pos="960"/>
              </w:tabs>
              <w:ind w:left="960" w:hanging="960"/>
              <w:rPr>
                <w:del w:id="1749" w:author="jon pritchard" w:date="2025-03-28T14:11:00Z" w16du:dateUtc="2025-03-28T13:11:00Z"/>
              </w:rPr>
            </w:pPr>
            <w:del w:id="1750" w:author="jon pritchard" w:date="2025-03-28T14:11:00Z" w16du:dateUtc="2025-03-28T13:11:00Z">
              <w:r w:rsidRPr="00B77A92" w:rsidDel="00C0545F">
                <w:rPr>
                  <w:rFonts w:cs="Arial"/>
                </w:rPr>
                <w:delText>NLT</w:delText>
              </w:r>
              <w:r w:rsidRPr="00B77A92" w:rsidDel="00C0545F">
                <w:rPr>
                  <w:rFonts w:cs="Arial"/>
                </w:rPr>
                <w:tab/>
                <w:delText>=</w:delText>
              </w:r>
              <w:r w:rsidRPr="00B77A92" w:rsidDel="00C0545F">
                <w:rPr>
                  <w:rFonts w:cs="Arial"/>
                </w:rPr>
                <w:tab/>
                <w:delText>not less than “CLEARING BEARING”</w:delText>
              </w:r>
            </w:del>
          </w:p>
        </w:tc>
        <w:tc>
          <w:tcPr>
            <w:tcW w:w="2250" w:type="dxa"/>
          </w:tcPr>
          <w:p w14:paraId="4BDB5324" w14:textId="24AAEC6E" w:rsidR="00CF32A4" w:rsidRPr="00F01EC1" w:rsidDel="00C0545F" w:rsidRDefault="00CF32A4" w:rsidP="00D343CC">
            <w:pPr>
              <w:keepNext/>
              <w:rPr>
                <w:del w:id="1751" w:author="jon pritchard" w:date="2025-03-28T14:11:00Z" w16du:dateUtc="2025-03-28T13:11:00Z"/>
              </w:rPr>
            </w:pPr>
            <w:del w:id="1752" w:author="jon pritchard" w:date="2025-03-28T14:11:00Z" w16du:dateUtc="2025-03-28T13:11:00Z">
              <w:r w:rsidRPr="00F01EC1" w:rsidDel="00C0545F">
                <w:delText xml:space="preserve">kn </w:delText>
              </w:r>
              <w:r w:rsidRPr="00F01EC1" w:rsidDel="00C0545F">
                <w:tab/>
                <w:delText>= knots (INT1)</w:delText>
              </w:r>
            </w:del>
          </w:p>
          <w:p w14:paraId="3811780D" w14:textId="5B14F758" w:rsidR="00CF32A4" w:rsidRPr="00F01EC1" w:rsidDel="00C0545F" w:rsidRDefault="00CF32A4" w:rsidP="00D343CC">
            <w:pPr>
              <w:keepNext/>
              <w:rPr>
                <w:del w:id="1753" w:author="jon pritchard" w:date="2025-03-28T14:11:00Z" w16du:dateUtc="2025-03-28T13:11:00Z"/>
              </w:rPr>
            </w:pPr>
            <w:del w:id="1754" w:author="jon pritchard" w:date="2025-03-28T14:11:00Z" w16du:dateUtc="2025-03-28T13:11:00Z">
              <w:r w:rsidRPr="00F01EC1" w:rsidDel="00C0545F">
                <w:delText>deg</w:delText>
              </w:r>
              <w:r w:rsidRPr="00F01EC1" w:rsidDel="00C0545F">
                <w:tab/>
                <w:delText>= degrees</w:delText>
              </w:r>
            </w:del>
          </w:p>
        </w:tc>
      </w:tr>
    </w:tbl>
    <w:p w14:paraId="13A12AEE" w14:textId="5DE4CFDC" w:rsidR="00CF32A4" w:rsidRPr="00450770" w:rsidDel="00C0545F" w:rsidRDefault="00CF32A4" w:rsidP="00CF32A4">
      <w:pPr>
        <w:pStyle w:val="Caption"/>
        <w:spacing w:after="120" w:line="240" w:lineRule="auto"/>
        <w:jc w:val="center"/>
        <w:rPr>
          <w:del w:id="1755" w:author="jon pritchard" w:date="2025-03-28T14:11:00Z" w16du:dateUtc="2025-03-28T13:11:00Z"/>
        </w:rPr>
      </w:pPr>
      <w:del w:id="1756" w:author="jon pritchard" w:date="2025-03-28T14:11:00Z" w16du:dateUtc="2025-03-28T13:11:00Z">
        <w:r w:rsidRPr="00B77A92" w:rsidDel="00C0545F">
          <w:lastRenderedPageBreak/>
          <w:delText xml:space="preserve">Table </w:delText>
        </w:r>
      </w:del>
      <w:ins w:id="1757" w:author="Jonathan Pritchard" w:date="2025-03-07T16:40:00Z" w16du:dateUtc="2025-03-07T16:40:00Z">
        <w:del w:id="1758" w:author="jon pritchard" w:date="2025-03-28T14:11:00Z" w16du:dateUtc="2025-03-28T13:11:00Z">
          <w:r w:rsidR="00C56536" w:rsidDel="00C0545F">
            <w:fldChar w:fldCharType="begin"/>
          </w:r>
          <w:r w:rsidR="00C56536" w:rsidDel="00C0545F">
            <w:delInstrText xml:space="preserve"> SEQ Table \* ARABIC </w:delInstrText>
          </w:r>
        </w:del>
      </w:ins>
      <w:del w:id="1759" w:author="jon pritchard" w:date="2025-03-28T14:11:00Z" w16du:dateUtc="2025-03-28T13:11:00Z">
        <w:r w:rsidR="00C56536" w:rsidDel="00C0545F">
          <w:fldChar w:fldCharType="separate"/>
        </w:r>
      </w:del>
      <w:ins w:id="1760" w:author="Jonathan Pritchard" w:date="2025-03-07T16:40:00Z" w16du:dateUtc="2025-03-07T16:40:00Z">
        <w:del w:id="1761" w:author="jon pritchard" w:date="2025-03-28T14:11:00Z" w16du:dateUtc="2025-03-28T13:11:00Z">
          <w:r w:rsidR="00C56536" w:rsidDel="00C0545F">
            <w:rPr>
              <w:noProof/>
            </w:rPr>
            <w:delText>5</w:delText>
          </w:r>
          <w:r w:rsidR="00C56536" w:rsidDel="00C0545F">
            <w:fldChar w:fldCharType="end"/>
          </w:r>
        </w:del>
      </w:ins>
      <w:del w:id="1762" w:author="jon pritchard" w:date="2025-03-28T14:11:00Z" w16du:dateUtc="2025-03-28T13:11:00Z">
        <w:r w:rsidR="0045426C" w:rsidDel="00C0545F">
          <w:fldChar w:fldCharType="begin"/>
        </w:r>
        <w:r w:rsidR="0045426C" w:rsidDel="00C0545F">
          <w:delInstrText xml:space="preserve"> SEQ Table \* ARABIC </w:delInstrText>
        </w:r>
        <w:r w:rsidR="0045426C" w:rsidDel="00C0545F">
          <w:fldChar w:fldCharType="separate"/>
        </w:r>
        <w:r w:rsidR="000553AC" w:rsidDel="00C0545F">
          <w:rPr>
            <w:noProof/>
          </w:rPr>
          <w:delText>5</w:delText>
        </w:r>
        <w:r w:rsidR="0045426C" w:rsidDel="00C0545F">
          <w:fldChar w:fldCharType="end"/>
        </w:r>
        <w:r w:rsidRPr="00B77A92" w:rsidDel="00C0545F">
          <w:delText xml:space="preserve"> - Abbreviations and format specifiers used by portrayal catalogue</w:delText>
        </w:r>
      </w:del>
    </w:p>
    <w:p w14:paraId="6C02EA90" w14:textId="77777777" w:rsidR="00507556" w:rsidRPr="00B77A92" w:rsidRDefault="00507556" w:rsidP="00507556">
      <w:pPr>
        <w:spacing w:after="120" w:line="240" w:lineRule="auto"/>
        <w:jc w:val="both"/>
      </w:pPr>
    </w:p>
    <w:p w14:paraId="11278E59" w14:textId="63F037E2" w:rsidR="007C15E6" w:rsidRPr="00073E85" w:rsidRDefault="007C15E6" w:rsidP="00C0545F">
      <w:pPr>
        <w:pStyle w:val="Heading2"/>
        <w:pPrChange w:id="1763" w:author="jon pritchard" w:date="2025-03-28T14:11:00Z" w16du:dateUtc="2025-03-28T13:11:00Z">
          <w:pPr>
            <w:pStyle w:val="Heading3"/>
          </w:pPr>
        </w:pPrChange>
      </w:pPr>
      <w:bookmarkStart w:id="1764" w:name="_Toc178784481"/>
      <w:bookmarkStart w:id="1765" w:name="_Toc178784482"/>
      <w:bookmarkStart w:id="1766" w:name="_Toc178784483"/>
      <w:bookmarkEnd w:id="1764"/>
      <w:bookmarkEnd w:id="1765"/>
      <w:bookmarkEnd w:id="1766"/>
      <w:del w:id="1767" w:author="jon pritchard" w:date="2025-03-26T22:25:00Z" w16du:dateUtc="2025-03-26T21:25:00Z">
        <w:r w:rsidRPr="00073E85" w:rsidDel="0087682E">
          <w:delText xml:space="preserve">User </w:delText>
        </w:r>
        <w:r w:rsidR="009674CE" w:rsidRPr="00073E85" w:rsidDel="0087682E">
          <w:delText>d</w:delText>
        </w:r>
        <w:r w:rsidRPr="00073E85" w:rsidDel="0087682E">
          <w:delText xml:space="preserve">efined </w:delText>
        </w:r>
        <w:r w:rsidR="009674CE" w:rsidRPr="00073E85" w:rsidDel="0087682E">
          <w:delText>c</w:delText>
        </w:r>
        <w:r w:rsidRPr="00073E85" w:rsidDel="0087682E">
          <w:delText>urs</w:delText>
        </w:r>
        <w:r w:rsidR="00BC7FEC" w:rsidRPr="00073E85" w:rsidDel="0087682E">
          <w:delText>o</w:delText>
        </w:r>
        <w:r w:rsidRPr="00073E85" w:rsidDel="0087682E">
          <w:delText xml:space="preserve">r </w:delText>
        </w:r>
        <w:r w:rsidR="009674CE" w:rsidRPr="00073E85" w:rsidDel="0087682E">
          <w:delText>p</w:delText>
        </w:r>
        <w:r w:rsidRPr="00073E85" w:rsidDel="0087682E">
          <w:delText xml:space="preserve">ick </w:delText>
        </w:r>
        <w:r w:rsidR="009674CE" w:rsidRPr="00073E85" w:rsidDel="0087682E">
          <w:delText>p</w:delText>
        </w:r>
        <w:r w:rsidRPr="00073E85" w:rsidDel="0087682E">
          <w:delText>arameters</w:delText>
        </w:r>
      </w:del>
      <w:bookmarkStart w:id="1768" w:name="_Toc194067169"/>
      <w:ins w:id="1769" w:author="jon pritchard" w:date="2025-03-26T22:25:00Z" w16du:dateUtc="2025-03-26T21:25:00Z">
        <w:r w:rsidR="0087682E" w:rsidRPr="0087682E">
          <w:t xml:space="preserve">Display of </w:t>
        </w:r>
        <w:r w:rsidR="0087682E">
          <w:t xml:space="preserve">dataset </w:t>
        </w:r>
        <w:r w:rsidR="0087682E" w:rsidRPr="0087682E">
          <w:t>supp</w:t>
        </w:r>
        <w:r w:rsidR="0087682E">
          <w:t>ort</w:t>
        </w:r>
        <w:r w:rsidR="0087682E" w:rsidRPr="0087682E">
          <w:t xml:space="preserve"> files</w:t>
        </w:r>
      </w:ins>
      <w:bookmarkEnd w:id="1768"/>
    </w:p>
    <w:p w14:paraId="5A26BB6E" w14:textId="4E86C170" w:rsidR="0010683F" w:rsidRPr="00B77A92" w:rsidRDefault="0010683F" w:rsidP="0010683F">
      <w:pPr>
        <w:spacing w:after="120" w:line="240" w:lineRule="auto"/>
        <w:jc w:val="both"/>
      </w:pPr>
      <w:r w:rsidRPr="00B77A92">
        <w:t>S-10</w:t>
      </w:r>
      <w:r w:rsidR="00072E6E">
        <w:t>0</w:t>
      </w:r>
      <w:r w:rsidRPr="00B77A92">
        <w:t xml:space="preserve"> datasets encode </w:t>
      </w:r>
      <w:r w:rsidR="006141C0">
        <w:t xml:space="preserve">textual or </w:t>
      </w:r>
      <w:r w:rsidRPr="00B77A92">
        <w:t xml:space="preserve">graphical information such as diagrams and photographs in </w:t>
      </w:r>
      <w:r w:rsidR="00072E6E">
        <w:t xml:space="preserve">dataset </w:t>
      </w:r>
      <w:r w:rsidRPr="00B77A92">
        <w:t xml:space="preserve">support files using one of the S-100 </w:t>
      </w:r>
      <w:r w:rsidR="006141C0">
        <w:t>dataset support file</w:t>
      </w:r>
      <w:r w:rsidRPr="00B77A92">
        <w:t xml:space="preserve"> formats.</w:t>
      </w:r>
    </w:p>
    <w:p w14:paraId="46FDAB4C" w14:textId="7F463569" w:rsidR="0010683F" w:rsidRDefault="006141C0" w:rsidP="00213CC6">
      <w:pPr>
        <w:spacing w:after="120" w:line="240" w:lineRule="auto"/>
        <w:jc w:val="both"/>
      </w:pPr>
      <w:r>
        <w:t>The pick report</w:t>
      </w:r>
      <w:r w:rsidR="0010683F" w:rsidRPr="00B77A92">
        <w:t xml:space="preserve"> must enable </w:t>
      </w:r>
      <w:r>
        <w:t xml:space="preserve">text and graphical information </w:t>
      </w:r>
      <w:r w:rsidR="0010683F" w:rsidRPr="00B77A92">
        <w:t xml:space="preserve">to be displayed without affecting the night vision of the user. </w:t>
      </w:r>
      <w:r w:rsidR="0010683F" w:rsidRPr="00B812CA">
        <w:t>The luminance of the displayed i</w:t>
      </w:r>
      <w:r>
        <w:t>nformation</w:t>
      </w:r>
      <w:r w:rsidR="0010683F" w:rsidRPr="00B812CA">
        <w:t xml:space="preserve"> must be in the same band as the current palette in use at the time </w:t>
      </w:r>
      <w:r>
        <w:t>it</w:t>
      </w:r>
      <w:r w:rsidR="0010683F" w:rsidRPr="00B812CA">
        <w:t xml:space="preserve"> is displayed</w:t>
      </w:r>
      <w:r w:rsidR="0010683F" w:rsidRPr="006141C0">
        <w:t>.</w:t>
      </w:r>
    </w:p>
    <w:p w14:paraId="30EB3227" w14:textId="77777777" w:rsidR="00073E85" w:rsidRPr="00B77A92" w:rsidRDefault="00073E85" w:rsidP="00213CC6">
      <w:pPr>
        <w:spacing w:after="120" w:line="240" w:lineRule="auto"/>
        <w:jc w:val="both"/>
      </w:pPr>
    </w:p>
    <w:p w14:paraId="16C2CE9D" w14:textId="2BE7CDF0" w:rsidR="00427676" w:rsidRPr="00EA3A73" w:rsidRDefault="00427676" w:rsidP="00DB7CFE">
      <w:pPr>
        <w:pStyle w:val="Heading2"/>
      </w:pPr>
      <w:del w:id="1770" w:author="Jonathan Pritchard" w:date="2025-03-11T15:02:00Z" w16du:dateUtc="2025-03-11T15:02:00Z">
        <w:r w:rsidRPr="00EA3A73" w:rsidDel="00EF3E08">
          <w:delText>Visibility of feature attributes</w:delText>
        </w:r>
      </w:del>
      <w:bookmarkStart w:id="1771" w:name="_Toc194067170"/>
      <w:ins w:id="1772" w:author="Jonathan Pritchard" w:date="2025-03-11T15:02:00Z" w16du:dateUtc="2025-03-11T15:02:00Z">
        <w:r w:rsidR="00EF3E08">
          <w:t>Pick report organisation</w:t>
        </w:r>
      </w:ins>
      <w:r w:rsidRPr="00EA3A73">
        <w:t>.</w:t>
      </w:r>
      <w:bookmarkEnd w:id="1771"/>
    </w:p>
    <w:p w14:paraId="1CDFCB69" w14:textId="226E43C3" w:rsidR="007C15E6" w:rsidRPr="00B77A92" w:rsidRDefault="007C15E6" w:rsidP="00E673D5">
      <w:pPr>
        <w:pStyle w:val="Heading3"/>
      </w:pPr>
      <w:bookmarkStart w:id="1773" w:name="_Toc178784486"/>
      <w:bookmarkStart w:id="1774" w:name="_Toc194067171"/>
      <w:bookmarkEnd w:id="1773"/>
      <w:r w:rsidRPr="00B77A92">
        <w:t xml:space="preserve">Sorting </w:t>
      </w:r>
      <w:r w:rsidR="009674CE" w:rsidRPr="00B77A92">
        <w:t>o</w:t>
      </w:r>
      <w:r w:rsidR="00EE7A2C" w:rsidRPr="00B77A92">
        <w:t>rder</w:t>
      </w:r>
      <w:r w:rsidR="009674CE" w:rsidRPr="00B77A92">
        <w:t xml:space="preserve"> of results</w:t>
      </w:r>
      <w:bookmarkEnd w:id="1774"/>
    </w:p>
    <w:p w14:paraId="537AF173" w14:textId="5D2E1718" w:rsidR="00213CC6" w:rsidRPr="00B77A92" w:rsidRDefault="003307D2" w:rsidP="00213CC6">
      <w:pPr>
        <w:spacing w:after="120" w:line="240" w:lineRule="auto"/>
        <w:jc w:val="both"/>
        <w:rPr>
          <w:rFonts w:cs="Arial"/>
          <w:shd w:val="clear" w:color="auto" w:fill="FFFFFF"/>
        </w:rPr>
      </w:pPr>
      <w:r w:rsidRPr="00B77A92">
        <w:rPr>
          <w:rFonts w:cs="Arial"/>
          <w:shd w:val="clear" w:color="auto" w:fill="FFFFFF"/>
        </w:rPr>
        <w:t xml:space="preserve">The </w:t>
      </w:r>
      <w:r w:rsidR="00213CC6" w:rsidRPr="00B77A92">
        <w:rPr>
          <w:rFonts w:cs="Arial"/>
          <w:shd w:val="clear" w:color="auto" w:fill="FFFFFF"/>
        </w:rPr>
        <w:t>P</w:t>
      </w:r>
      <w:r w:rsidRPr="00B77A92">
        <w:rPr>
          <w:rFonts w:cs="Arial"/>
          <w:shd w:val="clear" w:color="auto" w:fill="FFFFFF"/>
        </w:rPr>
        <w:t xml:space="preserve">ick </w:t>
      </w:r>
      <w:r w:rsidR="00213CC6" w:rsidRPr="00B77A92">
        <w:rPr>
          <w:rFonts w:cs="Arial"/>
          <w:shd w:val="clear" w:color="auto" w:fill="FFFFFF"/>
        </w:rPr>
        <w:t>R</w:t>
      </w:r>
      <w:r w:rsidRPr="00B77A92">
        <w:rPr>
          <w:rFonts w:cs="Arial"/>
          <w:shd w:val="clear" w:color="auto" w:fill="FFFFFF"/>
        </w:rPr>
        <w:t>eport must be organized to facilitate navigation through complex reports in a manner logically consistent with the layering presented on the screen.</w:t>
      </w:r>
    </w:p>
    <w:p w14:paraId="4128BFDC" w14:textId="22B7BF87" w:rsidR="00213CC6" w:rsidRPr="00B77A92" w:rsidRDefault="003307D2" w:rsidP="00213CC6">
      <w:pPr>
        <w:spacing w:after="120" w:line="240" w:lineRule="auto"/>
        <w:jc w:val="both"/>
        <w:rPr>
          <w:rFonts w:cs="Arial"/>
          <w:shd w:val="clear" w:color="auto" w:fill="FFFFFF"/>
        </w:rPr>
      </w:pPr>
      <w:commentRangeStart w:id="1775"/>
      <w:r w:rsidRPr="00C0545F">
        <w:rPr>
          <w:rFonts w:cs="Arial"/>
          <w:shd w:val="clear" w:color="auto" w:fill="FFFFFF"/>
        </w:rPr>
        <w:t>The order of features must correspond to the drawing order</w:t>
      </w:r>
      <w:r w:rsidRPr="00B77A92">
        <w:rPr>
          <w:rFonts w:cs="Arial"/>
          <w:shd w:val="clear" w:color="auto" w:fill="FFFFFF"/>
        </w:rPr>
        <w:t xml:space="preserve">. Features must be prioritized using the </w:t>
      </w:r>
      <w:r w:rsidR="00EA3A73">
        <w:rPr>
          <w:rFonts w:cs="Arial"/>
          <w:shd w:val="clear" w:color="auto" w:fill="FFFFFF"/>
        </w:rPr>
        <w:t>highest priority</w:t>
      </w:r>
      <w:r w:rsidRPr="00B77A92">
        <w:rPr>
          <w:rFonts w:cs="Arial"/>
          <w:shd w:val="clear" w:color="auto" w:fill="FFFFFF"/>
        </w:rPr>
        <w:t xml:space="preserve"> </w:t>
      </w:r>
      <w:r w:rsidR="00EA3A73">
        <w:rPr>
          <w:rFonts w:cs="Arial"/>
          <w:shd w:val="clear" w:color="auto" w:fill="FFFFFF"/>
        </w:rPr>
        <w:t xml:space="preserve">active </w:t>
      </w:r>
      <w:r w:rsidRPr="00B77A92">
        <w:rPr>
          <w:rFonts w:cs="Arial"/>
          <w:shd w:val="clear" w:color="auto" w:fill="FFFFFF"/>
        </w:rPr>
        <w:t>drawing instruction associated with the feature. Only active drawing instructions which intersect the pick area should be evaluated during sorting.</w:t>
      </w:r>
      <w:commentRangeEnd w:id="1775"/>
      <w:r w:rsidR="00494538">
        <w:rPr>
          <w:rStyle w:val="CommentReference"/>
        </w:rPr>
        <w:commentReference w:id="1775"/>
      </w:r>
    </w:p>
    <w:p w14:paraId="063D9ECD" w14:textId="3AFFEDDC" w:rsidR="007C15E6" w:rsidRPr="00B77A92" w:rsidRDefault="007C15E6" w:rsidP="00E673D5">
      <w:pPr>
        <w:pStyle w:val="Heading3"/>
      </w:pPr>
      <w:bookmarkStart w:id="1776" w:name="_Toc178784488"/>
      <w:bookmarkStart w:id="1777" w:name="_Ref47277288"/>
      <w:bookmarkStart w:id="1778" w:name="_Ref47298226"/>
      <w:bookmarkStart w:id="1779" w:name="_Toc194067172"/>
      <w:bookmarkEnd w:id="1776"/>
      <w:r w:rsidRPr="00B77A92">
        <w:t xml:space="preserve">Hover-over </w:t>
      </w:r>
      <w:r w:rsidR="009674CE" w:rsidRPr="00B77A92">
        <w:t>f</w:t>
      </w:r>
      <w:r w:rsidRPr="00B77A92">
        <w:t>unction</w:t>
      </w:r>
      <w:bookmarkEnd w:id="1777"/>
      <w:bookmarkEnd w:id="1778"/>
      <w:bookmarkEnd w:id="1779"/>
    </w:p>
    <w:p w14:paraId="083D0661" w14:textId="77C4916C" w:rsidR="00073E85" w:rsidRPr="00B77A92" w:rsidRDefault="0045215E" w:rsidP="00213CC6">
      <w:pPr>
        <w:spacing w:after="120" w:line="240" w:lineRule="auto"/>
        <w:jc w:val="both"/>
      </w:pPr>
      <w:r>
        <w:t xml:space="preserve">The ECDIS </w:t>
      </w:r>
      <w:r w:rsidR="007C15E6" w:rsidRPr="00B77A92">
        <w:t xml:space="preserve">may </w:t>
      </w:r>
      <w:r>
        <w:t>provide a</w:t>
      </w:r>
      <w:r w:rsidR="007C15E6" w:rsidRPr="00B77A92">
        <w:t xml:space="preserve"> hover-over function for Mariners to access important charted feature details without having to select a </w:t>
      </w:r>
      <w:r w:rsidR="00213CC6" w:rsidRPr="00B77A92">
        <w:t>P</w:t>
      </w:r>
      <w:r w:rsidR="007C15E6" w:rsidRPr="00B77A92">
        <w:t xml:space="preserve">ick </w:t>
      </w:r>
      <w:r w:rsidR="00213CC6" w:rsidRPr="00B77A92">
        <w:t>R</w:t>
      </w:r>
      <w:r w:rsidR="007C15E6" w:rsidRPr="00B77A92">
        <w:t>eport. If this function is implemented within an ECDIS</w:t>
      </w:r>
      <w:r w:rsidR="00C64605" w:rsidRPr="00B77A92">
        <w:t>,</w:t>
      </w:r>
      <w:r w:rsidR="007C15E6" w:rsidRPr="00B77A92">
        <w:t xml:space="preserve"> the Mariner </w:t>
      </w:r>
      <w:r>
        <w:t>must</w:t>
      </w:r>
      <w:r w:rsidRPr="00B77A92">
        <w:t xml:space="preserve"> </w:t>
      </w:r>
      <w:r w:rsidR="007C15E6" w:rsidRPr="00B77A92">
        <w:t xml:space="preserve">be able to </w:t>
      </w:r>
      <w:r w:rsidR="00C64605" w:rsidRPr="00B77A92">
        <w:t>turn hover-over</w:t>
      </w:r>
      <w:r w:rsidR="007C15E6" w:rsidRPr="00B77A92">
        <w:t xml:space="preserve"> function</w:t>
      </w:r>
      <w:r w:rsidR="00C64605" w:rsidRPr="00B77A92">
        <w:t>ality</w:t>
      </w:r>
      <w:r w:rsidR="007C15E6" w:rsidRPr="00B77A92">
        <w:t xml:space="preserve"> on </w:t>
      </w:r>
      <w:r w:rsidR="00C64605" w:rsidRPr="00B77A92">
        <w:t>and</w:t>
      </w:r>
      <w:r w:rsidR="007C15E6" w:rsidRPr="00B77A92">
        <w:t xml:space="preserve"> off.</w:t>
      </w:r>
    </w:p>
    <w:p w14:paraId="52CF1A76" w14:textId="77777777" w:rsidR="00A05AE2" w:rsidRPr="00B77A92" w:rsidRDefault="00A05AE2" w:rsidP="00A05AE2">
      <w:pPr>
        <w:spacing w:after="120" w:line="240" w:lineRule="auto"/>
        <w:jc w:val="both"/>
      </w:pPr>
    </w:p>
    <w:p w14:paraId="3E47AF94" w14:textId="07D73066" w:rsidR="007C15E6" w:rsidRPr="00B77A92" w:rsidRDefault="007C15E6" w:rsidP="00DB7CFE">
      <w:pPr>
        <w:pStyle w:val="Heading2"/>
      </w:pPr>
      <w:bookmarkStart w:id="1780" w:name="_Toc194067173"/>
      <w:r w:rsidRPr="00B77A92">
        <w:t xml:space="preserve">Tidal </w:t>
      </w:r>
      <w:r w:rsidR="002519D7" w:rsidRPr="00B77A92">
        <w:t>s</w:t>
      </w:r>
      <w:r w:rsidRPr="00B77A92">
        <w:t xml:space="preserve">tream </w:t>
      </w:r>
      <w:r w:rsidR="002519D7" w:rsidRPr="00B77A92">
        <w:t>d</w:t>
      </w:r>
      <w:r w:rsidR="00CB2740" w:rsidRPr="00B77A92">
        <w:t xml:space="preserve">ata </w:t>
      </w:r>
      <w:r w:rsidR="002519D7" w:rsidRPr="00B77A92">
        <w:t>p</w:t>
      </w:r>
      <w:r w:rsidRPr="00B77A92">
        <w:t>anels</w:t>
      </w:r>
      <w:bookmarkEnd w:id="1780"/>
    </w:p>
    <w:p w14:paraId="2973D070" w14:textId="36649122" w:rsidR="009E353B" w:rsidRPr="00B77A92" w:rsidRDefault="00C64961" w:rsidP="00A05AE2">
      <w:pPr>
        <w:spacing w:after="120" w:line="240" w:lineRule="auto"/>
        <w:jc w:val="both"/>
      </w:pPr>
      <w:r w:rsidRPr="00B77A92">
        <w:t xml:space="preserve">S-101 </w:t>
      </w:r>
      <w:r w:rsidR="008C710E" w:rsidRPr="00B77A92">
        <w:t>Tidal stream</w:t>
      </w:r>
      <w:r w:rsidR="00B51EC9" w:rsidRPr="00B77A92">
        <w:t xml:space="preserve"> </w:t>
      </w:r>
      <w:r w:rsidR="008C710E" w:rsidRPr="00B77A92">
        <w:t xml:space="preserve">information </w:t>
      </w:r>
      <w:r w:rsidR="00B51EC9" w:rsidRPr="00B77A92">
        <w:t xml:space="preserve">in the form of speed and direction at intervals </w:t>
      </w:r>
      <w:r w:rsidR="00612B85" w:rsidRPr="00B77A92">
        <w:t>relative to the time of</w:t>
      </w:r>
      <w:r w:rsidR="00B51EC9" w:rsidRPr="00B77A92">
        <w:t xml:space="preserve"> a “reference tide” (generally high or low water)</w:t>
      </w:r>
      <w:r w:rsidR="007C15E6" w:rsidRPr="00B77A92">
        <w:t xml:space="preserve"> </w:t>
      </w:r>
      <w:r w:rsidRPr="00B77A92">
        <w:t xml:space="preserve">must </w:t>
      </w:r>
      <w:r w:rsidR="007C15E6" w:rsidRPr="00B77A92">
        <w:t xml:space="preserve">be formatted for display in the ECDIS cursor </w:t>
      </w:r>
      <w:r w:rsidR="00A05AE2" w:rsidRPr="00B77A92">
        <w:t>P</w:t>
      </w:r>
      <w:r w:rsidR="007C15E6" w:rsidRPr="00B77A92">
        <w:t xml:space="preserve">ick </w:t>
      </w:r>
      <w:r w:rsidR="00A05AE2" w:rsidRPr="00B77A92">
        <w:t>R</w:t>
      </w:r>
      <w:r w:rsidR="007C15E6" w:rsidRPr="00B77A92">
        <w:t>eport</w:t>
      </w:r>
      <w:r w:rsidR="006A1B52" w:rsidRPr="00B77A92">
        <w:t xml:space="preserve"> (or other UI panel)</w:t>
      </w:r>
      <w:r w:rsidR="007C15E6" w:rsidRPr="00B77A92">
        <w:t xml:space="preserve">. </w:t>
      </w:r>
    </w:p>
    <w:p w14:paraId="330CFADB" w14:textId="4751CABD" w:rsidR="009E353B" w:rsidRDefault="009E353B" w:rsidP="009E353B">
      <w:pPr>
        <w:spacing w:after="120" w:line="240" w:lineRule="auto"/>
        <w:jc w:val="both"/>
      </w:pPr>
      <w:r>
        <w:t>Table 6 s</w:t>
      </w:r>
      <w:r w:rsidRPr="00B77A92">
        <w:t xml:space="preserve">hows the </w:t>
      </w:r>
      <w:r>
        <w:t>layout</w:t>
      </w:r>
      <w:r w:rsidRPr="00B77A92">
        <w:t xml:space="preserve"> that must be used for displaying the values, encoded in the </w:t>
      </w:r>
      <w:r w:rsidRPr="00B77A92">
        <w:rPr>
          <w:b/>
          <w:bCs/>
        </w:rPr>
        <w:t>Tidal Stream Panel Data</w:t>
      </w:r>
      <w:r w:rsidRPr="00B77A92">
        <w:t xml:space="preserve"> S-101 feature.</w:t>
      </w:r>
    </w:p>
    <w:p w14:paraId="703B0448" w14:textId="576196E0" w:rsidR="009E353B" w:rsidRPr="009E353B" w:rsidRDefault="009E353B" w:rsidP="009E353B">
      <w:pPr>
        <w:spacing w:after="120" w:line="240" w:lineRule="auto"/>
        <w:jc w:val="both"/>
      </w:pPr>
      <w:r w:rsidRPr="009E353B">
        <w:t>M</w:t>
      </w:r>
      <w:r w:rsidR="006162E4" w:rsidRPr="009E353B">
        <w:t xml:space="preserve">ultiple instances of </w:t>
      </w:r>
      <w:r>
        <w:rPr>
          <w:b/>
          <w:bCs/>
        </w:rPr>
        <w:t>T</w:t>
      </w:r>
      <w:r w:rsidRPr="00B77A92">
        <w:rPr>
          <w:b/>
          <w:bCs/>
        </w:rPr>
        <w:t>idal Stream Panel Data</w:t>
      </w:r>
      <w:r w:rsidRPr="00B77A92">
        <w:t xml:space="preserve"> </w:t>
      </w:r>
      <w:r>
        <w:t>features</w:t>
      </w:r>
      <w:r w:rsidRPr="009E353B">
        <w:t xml:space="preserve"> must be shown as separate tables</w:t>
      </w:r>
    </w:p>
    <w:p w14:paraId="26CE0824" w14:textId="3AEA2A9B" w:rsidR="009E353B" w:rsidRDefault="009E353B" w:rsidP="00764DCF">
      <w:pPr>
        <w:spacing w:after="120" w:line="240" w:lineRule="auto"/>
        <w:jc w:val="both"/>
      </w:pPr>
      <w:bookmarkStart w:id="1781" w:name="_Ref46758820"/>
      <w:r>
        <w:t>The table</w:t>
      </w:r>
      <w:r w:rsidR="00764DCF" w:rsidRPr="00B77A92">
        <w:fldChar w:fldCharType="begin"/>
      </w:r>
      <w:r w:rsidR="00764DCF" w:rsidRPr="00B77A92">
        <w:instrText xml:space="preserve"> REF _Ref46758217 \h  \* MERGEFORMAT </w:instrText>
      </w:r>
      <w:r w:rsidR="00764DCF" w:rsidRPr="00B77A92">
        <w:fldChar w:fldCharType="end"/>
      </w:r>
      <w:r w:rsidR="00764DCF" w:rsidRPr="00B77A92">
        <w:t xml:space="preserve"> shows how a </w:t>
      </w:r>
      <w:r w:rsidR="00764DCF" w:rsidRPr="00B77A92">
        <w:rPr>
          <w:b/>
        </w:rPr>
        <w:t>Tidal Stream Panel Data</w:t>
      </w:r>
      <w:r w:rsidR="00764DCF" w:rsidRPr="00B77A92">
        <w:t xml:space="preserve"> feature and its attributes are used in the ECDIS display. Complex attributes are in </w:t>
      </w:r>
      <w:r w:rsidR="00764DCF" w:rsidRPr="00507E48">
        <w:t>italics and encoded values are in blue text.</w:t>
      </w:r>
    </w:p>
    <w:p w14:paraId="7452ACC3" w14:textId="77777777" w:rsidR="00764DCF" w:rsidRDefault="00764DCF" w:rsidP="00764DCF"/>
    <w:tbl>
      <w:tblPr>
        <w:tblW w:w="7880" w:type="dxa"/>
        <w:jc w:val="center"/>
        <w:tblLook w:val="04A0" w:firstRow="1" w:lastRow="0" w:firstColumn="1" w:lastColumn="0" w:noHBand="0" w:noVBand="1"/>
      </w:tblPr>
      <w:tblGrid>
        <w:gridCol w:w="1295"/>
        <w:gridCol w:w="784"/>
        <w:gridCol w:w="2409"/>
        <w:gridCol w:w="1660"/>
        <w:gridCol w:w="1732"/>
      </w:tblGrid>
      <w:tr w:rsidR="00764DCF" w:rsidRPr="00764DCF" w14:paraId="01BAD199" w14:textId="77777777" w:rsidTr="002D7DEE">
        <w:trPr>
          <w:trHeight w:val="292"/>
          <w:jc w:val="center"/>
        </w:trPr>
        <w:tc>
          <w:tcPr>
            <w:tcW w:w="7880" w:type="dxa"/>
            <w:gridSpan w:val="5"/>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295A2143" w14:textId="765340B8"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 xml:space="preserve">Tidal Station: </w:t>
            </w:r>
            <w:r w:rsidRPr="00764DCF">
              <w:rPr>
                <w:rFonts w:ascii="Aptos Narrow" w:eastAsia="Times New Roman" w:hAnsi="Aptos Narrow"/>
                <w:i/>
                <w:iCs/>
                <w:color w:val="000000"/>
                <w:sz w:val="22"/>
                <w:szCs w:val="22"/>
                <w:lang w:eastAsia="en-GB"/>
              </w:rPr>
              <w:t>(station name)</w:t>
            </w:r>
            <w:ins w:id="1782" w:author="jon pritchard" w:date="2025-03-28T14:24:00Z" w16du:dateUtc="2025-03-28T13:24:00Z">
              <w:r w:rsidR="00507E48">
                <w:rPr>
                  <w:rFonts w:ascii="Aptos Narrow" w:eastAsia="Times New Roman" w:hAnsi="Aptos Narrow"/>
                  <w:i/>
                  <w:iCs/>
                  <w:color w:val="000000"/>
                  <w:sz w:val="22"/>
                  <w:szCs w:val="22"/>
                  <w:lang w:eastAsia="en-GB"/>
                </w:rPr>
                <w:t xml:space="preserve"> </w:t>
              </w:r>
              <w:r w:rsidR="00507E48" w:rsidRPr="00507E48">
                <w:rPr>
                  <w:rFonts w:ascii="Aptos Narrow" w:eastAsia="Times New Roman" w:hAnsi="Aptos Narrow"/>
                  <w:b/>
                  <w:bCs/>
                  <w:color w:val="00B0F0"/>
                  <w:sz w:val="22"/>
                  <w:szCs w:val="22"/>
                  <w:lang w:eastAsia="en-GB"/>
                  <w:rPrChange w:id="1783" w:author="jon pritchard" w:date="2025-03-28T14:24:00Z" w16du:dateUtc="2025-03-28T13:24:00Z">
                    <w:rPr>
                      <w:rFonts w:ascii="Aptos Narrow" w:eastAsia="Times New Roman" w:hAnsi="Aptos Narrow"/>
                      <w:i/>
                      <w:iCs/>
                      <w:color w:val="000000"/>
                      <w:sz w:val="22"/>
                      <w:szCs w:val="22"/>
                      <w:lang w:eastAsia="en-GB"/>
                    </w:rPr>
                  </w:rPrChange>
                </w:rPr>
                <w:t>Plymouth Devonport</w:t>
              </w:r>
            </w:ins>
          </w:p>
        </w:tc>
      </w:tr>
      <w:tr w:rsidR="00764DCF" w:rsidRPr="00764DCF" w14:paraId="71A87E53" w14:textId="77777777" w:rsidTr="002D7DEE">
        <w:trPr>
          <w:trHeight w:val="652"/>
          <w:jc w:val="center"/>
        </w:trPr>
        <w:tc>
          <w:tcPr>
            <w:tcW w:w="2079" w:type="dxa"/>
            <w:gridSpan w:val="2"/>
            <w:tcBorders>
              <w:top w:val="single" w:sz="4" w:space="0" w:color="auto"/>
              <w:left w:val="single" w:sz="8" w:space="0" w:color="auto"/>
              <w:bottom w:val="nil"/>
              <w:right w:val="single" w:sz="4" w:space="0" w:color="000000"/>
            </w:tcBorders>
            <w:shd w:val="clear" w:color="auto" w:fill="auto"/>
            <w:vAlign w:val="bottom"/>
            <w:hideMark/>
          </w:tcPr>
          <w:p w14:paraId="77078E48" w14:textId="754ED7F1"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 xml:space="preserve">Tidal Station Identifier: </w:t>
            </w:r>
            <w:r w:rsidRPr="00764DCF">
              <w:rPr>
                <w:rFonts w:ascii="Aptos Narrow" w:eastAsia="Times New Roman" w:hAnsi="Aptos Narrow"/>
                <w:i/>
                <w:iCs/>
                <w:color w:val="000000"/>
                <w:sz w:val="22"/>
                <w:szCs w:val="22"/>
                <w:lang w:eastAsia="en-GB"/>
              </w:rPr>
              <w:t xml:space="preserve"> (station identifier)</w:t>
            </w:r>
            <w:ins w:id="1784" w:author="jon pritchard" w:date="2025-03-28T14:24:00Z" w16du:dateUtc="2025-03-28T13:24:00Z">
              <w:r w:rsidR="00507E48">
                <w:rPr>
                  <w:rFonts w:ascii="Aptos Narrow" w:eastAsia="Times New Roman" w:hAnsi="Aptos Narrow"/>
                  <w:i/>
                  <w:iCs/>
                  <w:color w:val="000000"/>
                  <w:sz w:val="22"/>
                  <w:szCs w:val="22"/>
                  <w:lang w:eastAsia="en-GB"/>
                </w:rPr>
                <w:t xml:space="preserve"> </w:t>
              </w:r>
              <w:r w:rsidR="00507E48" w:rsidRPr="00507E48">
                <w:rPr>
                  <w:rFonts w:ascii="Aptos Narrow" w:eastAsia="Times New Roman" w:hAnsi="Aptos Narrow"/>
                  <w:b/>
                  <w:bCs/>
                  <w:color w:val="00B0F0"/>
                  <w:sz w:val="22"/>
                  <w:szCs w:val="22"/>
                  <w:lang w:eastAsia="en-GB"/>
                  <w:rPrChange w:id="1785" w:author="jon pritchard" w:date="2025-03-28T14:24:00Z" w16du:dateUtc="2025-03-28T13:24:00Z">
                    <w:rPr>
                      <w:rFonts w:ascii="Aptos Narrow" w:eastAsia="Times New Roman" w:hAnsi="Aptos Narrow"/>
                      <w:i/>
                      <w:iCs/>
                      <w:color w:val="000000"/>
                      <w:sz w:val="22"/>
                      <w:szCs w:val="22"/>
                      <w:lang w:eastAsia="en-GB"/>
                    </w:rPr>
                  </w:rPrChange>
                </w:rPr>
                <w:t>0014</w:t>
              </w:r>
            </w:ins>
          </w:p>
        </w:tc>
        <w:tc>
          <w:tcPr>
            <w:tcW w:w="5801" w:type="dxa"/>
            <w:gridSpan w:val="3"/>
            <w:tcBorders>
              <w:top w:val="single" w:sz="4" w:space="0" w:color="auto"/>
              <w:left w:val="nil"/>
              <w:bottom w:val="single" w:sz="8" w:space="0" w:color="auto"/>
              <w:right w:val="single" w:sz="8" w:space="0" w:color="000000"/>
            </w:tcBorders>
            <w:shd w:val="clear" w:color="auto" w:fill="auto"/>
            <w:noWrap/>
            <w:vAlign w:val="center"/>
            <w:hideMark/>
          </w:tcPr>
          <w:p w14:paraId="77EA46BB" w14:textId="45D47C57" w:rsidR="00764DCF" w:rsidRPr="00764DCF" w:rsidRDefault="00764DCF" w:rsidP="00764DCF">
            <w:pPr>
              <w:spacing w:after="0" w:line="240" w:lineRule="auto"/>
              <w:jc w:val="center"/>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 xml:space="preserve">Data From: </w:t>
            </w:r>
            <w:r w:rsidRPr="00764DCF">
              <w:rPr>
                <w:rFonts w:ascii="Aptos Narrow" w:eastAsia="Times New Roman" w:hAnsi="Aptos Narrow"/>
                <w:i/>
                <w:iCs/>
                <w:color w:val="000000"/>
                <w:sz w:val="22"/>
                <w:szCs w:val="22"/>
                <w:lang w:eastAsia="en-GB"/>
              </w:rPr>
              <w:t>(data product, from dataset metadata)</w:t>
            </w:r>
            <w:ins w:id="1786" w:author="jon pritchard" w:date="2025-03-28T14:24:00Z" w16du:dateUtc="2025-03-28T13:24:00Z">
              <w:r w:rsidR="00507E48" w:rsidRPr="00507E48">
                <w:rPr>
                  <w:rFonts w:ascii="Aptos Narrow" w:eastAsia="Times New Roman" w:hAnsi="Aptos Narrow"/>
                  <w:b/>
                  <w:bCs/>
                  <w:color w:val="00B0F0"/>
                  <w:sz w:val="22"/>
                  <w:szCs w:val="22"/>
                  <w:lang w:eastAsia="en-GB"/>
                  <w:rPrChange w:id="1787" w:author="jon pritchard" w:date="2025-03-28T14:25:00Z" w16du:dateUtc="2025-03-28T13:25:00Z">
                    <w:rPr>
                      <w:rFonts w:ascii="Aptos Narrow" w:eastAsia="Times New Roman" w:hAnsi="Aptos Narrow"/>
                      <w:i/>
                      <w:iCs/>
                      <w:color w:val="000000"/>
                      <w:sz w:val="22"/>
                      <w:szCs w:val="22"/>
                      <w:lang w:eastAsia="en-GB"/>
                    </w:rPr>
                  </w:rPrChange>
                </w:rPr>
                <w:t>S-101</w:t>
              </w:r>
            </w:ins>
          </w:p>
        </w:tc>
      </w:tr>
      <w:tr w:rsidR="00764DCF" w:rsidRPr="00764DCF" w14:paraId="0FDEFEF3" w14:textId="77777777" w:rsidTr="002D7DEE">
        <w:trPr>
          <w:trHeight w:val="292"/>
          <w:jc w:val="center"/>
        </w:trPr>
        <w:tc>
          <w:tcPr>
            <w:tcW w:w="1295" w:type="dxa"/>
            <w:vMerge w:val="restart"/>
            <w:tcBorders>
              <w:top w:val="single" w:sz="4" w:space="0" w:color="auto"/>
              <w:left w:val="single" w:sz="8" w:space="0" w:color="auto"/>
              <w:bottom w:val="single" w:sz="4" w:space="0" w:color="000000"/>
              <w:right w:val="nil"/>
            </w:tcBorders>
            <w:shd w:val="clear" w:color="auto" w:fill="auto"/>
            <w:noWrap/>
            <w:vAlign w:val="bottom"/>
            <w:hideMark/>
          </w:tcPr>
          <w:p w14:paraId="680322DF"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 </w:t>
            </w:r>
          </w:p>
        </w:tc>
        <w:tc>
          <w:tcPr>
            <w:tcW w:w="784" w:type="dxa"/>
            <w:vMerge w:val="restart"/>
            <w:tcBorders>
              <w:top w:val="single" w:sz="8" w:space="0" w:color="auto"/>
              <w:left w:val="single" w:sz="8" w:space="0" w:color="auto"/>
              <w:bottom w:val="single" w:sz="4" w:space="0" w:color="000000"/>
              <w:right w:val="single" w:sz="8" w:space="0" w:color="auto"/>
            </w:tcBorders>
            <w:shd w:val="clear" w:color="auto" w:fill="auto"/>
            <w:noWrap/>
            <w:vAlign w:val="center"/>
            <w:hideMark/>
          </w:tcPr>
          <w:p w14:paraId="5B5DB46E"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Hours</w:t>
            </w:r>
          </w:p>
        </w:tc>
        <w:tc>
          <w:tcPr>
            <w:tcW w:w="2409" w:type="dxa"/>
            <w:tcBorders>
              <w:top w:val="nil"/>
              <w:left w:val="nil"/>
              <w:bottom w:val="single" w:sz="4" w:space="0" w:color="auto"/>
              <w:right w:val="single" w:sz="4" w:space="0" w:color="auto"/>
            </w:tcBorders>
            <w:shd w:val="clear" w:color="auto" w:fill="auto"/>
            <w:noWrap/>
            <w:vAlign w:val="bottom"/>
            <w:hideMark/>
          </w:tcPr>
          <w:p w14:paraId="34DFBD9F"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Direction of Stream</w:t>
            </w:r>
          </w:p>
        </w:tc>
        <w:tc>
          <w:tcPr>
            <w:tcW w:w="1660" w:type="dxa"/>
            <w:tcBorders>
              <w:top w:val="nil"/>
              <w:left w:val="nil"/>
              <w:bottom w:val="single" w:sz="4" w:space="0" w:color="auto"/>
              <w:right w:val="single" w:sz="4" w:space="0" w:color="auto"/>
            </w:tcBorders>
            <w:shd w:val="clear" w:color="auto" w:fill="auto"/>
            <w:noWrap/>
            <w:vAlign w:val="bottom"/>
            <w:hideMark/>
          </w:tcPr>
          <w:p w14:paraId="067A588D"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Rates (knots)</w:t>
            </w:r>
          </w:p>
        </w:tc>
        <w:tc>
          <w:tcPr>
            <w:tcW w:w="1732" w:type="dxa"/>
            <w:tcBorders>
              <w:top w:val="nil"/>
              <w:left w:val="nil"/>
              <w:bottom w:val="single" w:sz="4" w:space="0" w:color="auto"/>
              <w:right w:val="single" w:sz="8" w:space="0" w:color="auto"/>
            </w:tcBorders>
            <w:shd w:val="clear" w:color="auto" w:fill="auto"/>
            <w:noWrap/>
            <w:vAlign w:val="bottom"/>
            <w:hideMark/>
          </w:tcPr>
          <w:p w14:paraId="1EA3E042"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Stream Depth</w:t>
            </w:r>
          </w:p>
        </w:tc>
      </w:tr>
      <w:tr w:rsidR="00764DCF" w:rsidRPr="00764DCF" w14:paraId="7852D238" w14:textId="77777777" w:rsidTr="002D7DEE">
        <w:trPr>
          <w:trHeight w:val="292"/>
          <w:jc w:val="center"/>
        </w:trPr>
        <w:tc>
          <w:tcPr>
            <w:tcW w:w="1295" w:type="dxa"/>
            <w:vMerge/>
            <w:tcBorders>
              <w:top w:val="single" w:sz="4" w:space="0" w:color="auto"/>
              <w:left w:val="single" w:sz="8" w:space="0" w:color="auto"/>
              <w:bottom w:val="single" w:sz="4" w:space="0" w:color="000000"/>
              <w:right w:val="nil"/>
            </w:tcBorders>
            <w:vAlign w:val="center"/>
            <w:hideMark/>
          </w:tcPr>
          <w:p w14:paraId="78E761E0"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p>
        </w:tc>
        <w:tc>
          <w:tcPr>
            <w:tcW w:w="784" w:type="dxa"/>
            <w:vMerge/>
            <w:tcBorders>
              <w:top w:val="single" w:sz="8" w:space="0" w:color="auto"/>
              <w:left w:val="single" w:sz="8" w:space="0" w:color="auto"/>
              <w:bottom w:val="single" w:sz="4" w:space="0" w:color="000000"/>
              <w:right w:val="single" w:sz="8" w:space="0" w:color="auto"/>
            </w:tcBorders>
            <w:vAlign w:val="center"/>
            <w:hideMark/>
          </w:tcPr>
          <w:p w14:paraId="5FA2D804"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p>
        </w:tc>
        <w:tc>
          <w:tcPr>
            <w:tcW w:w="2409" w:type="dxa"/>
            <w:tcBorders>
              <w:top w:val="nil"/>
              <w:left w:val="nil"/>
              <w:bottom w:val="single" w:sz="4" w:space="0" w:color="auto"/>
              <w:right w:val="single" w:sz="4" w:space="0" w:color="auto"/>
            </w:tcBorders>
            <w:shd w:val="clear" w:color="auto" w:fill="auto"/>
            <w:noWrap/>
            <w:vAlign w:val="bottom"/>
            <w:hideMark/>
          </w:tcPr>
          <w:p w14:paraId="05460539" w14:textId="77777777" w:rsidR="00764DCF" w:rsidRPr="00764DCF" w:rsidRDefault="00764DCF" w:rsidP="00764DCF">
            <w:pPr>
              <w:spacing w:after="0" w:line="240" w:lineRule="auto"/>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(degrees)</w:t>
            </w:r>
          </w:p>
        </w:tc>
        <w:tc>
          <w:tcPr>
            <w:tcW w:w="1660" w:type="dxa"/>
            <w:tcBorders>
              <w:top w:val="nil"/>
              <w:left w:val="nil"/>
              <w:bottom w:val="single" w:sz="4" w:space="0" w:color="auto"/>
              <w:right w:val="single" w:sz="4" w:space="0" w:color="auto"/>
            </w:tcBorders>
            <w:shd w:val="clear" w:color="auto" w:fill="auto"/>
            <w:noWrap/>
            <w:vAlign w:val="bottom"/>
            <w:hideMark/>
          </w:tcPr>
          <w:p w14:paraId="6A43012B"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springs</w:t>
            </w:r>
          </w:p>
        </w:tc>
        <w:tc>
          <w:tcPr>
            <w:tcW w:w="1732" w:type="dxa"/>
            <w:tcBorders>
              <w:top w:val="nil"/>
              <w:left w:val="nil"/>
              <w:bottom w:val="single" w:sz="4" w:space="0" w:color="auto"/>
              <w:right w:val="single" w:sz="8" w:space="0" w:color="auto"/>
            </w:tcBorders>
            <w:shd w:val="clear" w:color="auto" w:fill="auto"/>
            <w:noWrap/>
            <w:vAlign w:val="bottom"/>
            <w:hideMark/>
          </w:tcPr>
          <w:p w14:paraId="2790C7EF" w14:textId="77777777" w:rsidR="00764DCF" w:rsidRPr="00764DCF" w:rsidRDefault="00764DCF" w:rsidP="00764DCF">
            <w:pPr>
              <w:spacing w:after="0" w:line="240" w:lineRule="auto"/>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metres</w:t>
            </w:r>
          </w:p>
        </w:tc>
      </w:tr>
      <w:tr w:rsidR="00764DCF" w:rsidRPr="00764DCF" w14:paraId="0A22F429" w14:textId="77777777" w:rsidTr="002D7DEE">
        <w:trPr>
          <w:trHeight w:val="292"/>
          <w:jc w:val="center"/>
        </w:trPr>
        <w:tc>
          <w:tcPr>
            <w:tcW w:w="1295" w:type="dxa"/>
            <w:vMerge w:val="restart"/>
            <w:tcBorders>
              <w:top w:val="nil"/>
              <w:left w:val="single" w:sz="8" w:space="0" w:color="auto"/>
              <w:bottom w:val="single" w:sz="4" w:space="0" w:color="auto"/>
              <w:right w:val="nil"/>
            </w:tcBorders>
            <w:shd w:val="clear" w:color="auto" w:fill="auto"/>
            <w:noWrap/>
            <w:vAlign w:val="center"/>
            <w:hideMark/>
          </w:tcPr>
          <w:p w14:paraId="1C57A99A" w14:textId="77777777" w:rsidR="00764DCF" w:rsidRPr="00507E48" w:rsidRDefault="00764DCF" w:rsidP="00764DCF">
            <w:pPr>
              <w:spacing w:after="0" w:line="240" w:lineRule="auto"/>
              <w:jc w:val="center"/>
              <w:rPr>
                <w:rFonts w:ascii="Aptos Narrow" w:eastAsia="Times New Roman" w:hAnsi="Aptos Narrow"/>
                <w:b/>
                <w:bCs/>
                <w:color w:val="000000"/>
                <w:sz w:val="22"/>
                <w:szCs w:val="22"/>
                <w:lang w:eastAsia="en-GB"/>
              </w:rPr>
            </w:pPr>
            <w:r w:rsidRPr="00507E48">
              <w:rPr>
                <w:rFonts w:ascii="Aptos Narrow" w:eastAsia="Times New Roman" w:hAnsi="Aptos Narrow"/>
                <w:b/>
                <w:bCs/>
                <w:color w:val="000000"/>
                <w:sz w:val="22"/>
                <w:szCs w:val="22"/>
                <w:lang w:eastAsia="en-GB"/>
              </w:rPr>
              <w:t>Before</w:t>
            </w: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A124B24" w14:textId="77777777" w:rsidR="00764DCF" w:rsidRPr="00507E48" w:rsidRDefault="00764DCF" w:rsidP="00764DCF">
            <w:pPr>
              <w:spacing w:after="0" w:line="240" w:lineRule="auto"/>
              <w:jc w:val="center"/>
              <w:rPr>
                <w:rFonts w:ascii="Aptos Narrow" w:eastAsia="Times New Roman" w:hAnsi="Aptos Narrow"/>
                <w:i/>
                <w:iCs/>
                <w:color w:val="000000"/>
                <w:sz w:val="22"/>
                <w:szCs w:val="22"/>
                <w:lang w:eastAsia="en-GB"/>
              </w:rPr>
            </w:pPr>
            <w:r w:rsidRPr="00507E48">
              <w:rPr>
                <w:rFonts w:ascii="Aptos Narrow" w:eastAsia="Times New Roman" w:hAnsi="Aptos Narrow"/>
                <w:i/>
                <w:iCs/>
                <w:color w:val="000000"/>
                <w:sz w:val="22"/>
                <w:szCs w:val="22"/>
                <w:lang w:eastAsia="en-GB"/>
              </w:rPr>
              <w:t>-6</w:t>
            </w:r>
          </w:p>
        </w:tc>
        <w:tc>
          <w:tcPr>
            <w:tcW w:w="2409" w:type="dxa"/>
            <w:tcBorders>
              <w:top w:val="nil"/>
              <w:left w:val="nil"/>
              <w:bottom w:val="single" w:sz="4" w:space="0" w:color="auto"/>
              <w:right w:val="single" w:sz="4" w:space="0" w:color="auto"/>
            </w:tcBorders>
            <w:shd w:val="clear" w:color="auto" w:fill="auto"/>
            <w:noWrap/>
            <w:vAlign w:val="bottom"/>
            <w:hideMark/>
          </w:tcPr>
          <w:p w14:paraId="5AD987E2" w14:textId="5FEEAA68"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788" w:author="jon pritchard" w:date="2025-03-28T14:25:00Z" w16du:dateUtc="2025-03-28T13:25:00Z">
                  <w:rPr>
                    <w:rFonts w:ascii="Aptos Narrow" w:eastAsia="Times New Roman" w:hAnsi="Aptos Narrow"/>
                    <w:color w:val="000000"/>
                    <w:sz w:val="22"/>
                    <w:szCs w:val="22"/>
                    <w:lang w:eastAsia="en-GB"/>
                  </w:rPr>
                </w:rPrChange>
              </w:rPr>
              <w:pPrChange w:id="1789" w:author="jon pritchard" w:date="2025-03-28T14:25:00Z" w16du:dateUtc="2025-03-28T13:25:00Z">
                <w:pPr>
                  <w:spacing w:after="0" w:line="240" w:lineRule="auto"/>
                </w:pPr>
              </w:pPrChange>
            </w:pPr>
            <w:ins w:id="1790" w:author="jon pritchard" w:date="2025-03-28T14:21:00Z" w16du:dateUtc="2025-03-28T13:21:00Z">
              <w:r w:rsidRPr="00507E48">
                <w:rPr>
                  <w:rFonts w:ascii="Aptos Narrow" w:eastAsia="Times New Roman" w:hAnsi="Aptos Narrow"/>
                  <w:b/>
                  <w:bCs/>
                  <w:color w:val="00B0F0"/>
                  <w:sz w:val="22"/>
                  <w:szCs w:val="22"/>
                  <w:lang w:eastAsia="en-GB"/>
                  <w:rPrChange w:id="1791" w:author="jon pritchard" w:date="2025-03-28T14:25:00Z" w16du:dateUtc="2025-03-28T13:25:00Z">
                    <w:rPr>
                      <w:rFonts w:ascii="Aptos Narrow" w:eastAsia="Times New Roman" w:hAnsi="Aptos Narrow"/>
                      <w:color w:val="000000"/>
                      <w:sz w:val="22"/>
                      <w:szCs w:val="22"/>
                      <w:highlight w:val="yellow"/>
                      <w:lang w:eastAsia="en-GB"/>
                    </w:rPr>
                  </w:rPrChange>
                </w:rPr>
                <w:t>113</w:t>
              </w:r>
            </w:ins>
          </w:p>
        </w:tc>
        <w:tc>
          <w:tcPr>
            <w:tcW w:w="1660" w:type="dxa"/>
            <w:tcBorders>
              <w:top w:val="nil"/>
              <w:left w:val="nil"/>
              <w:bottom w:val="single" w:sz="4" w:space="0" w:color="auto"/>
              <w:right w:val="single" w:sz="4" w:space="0" w:color="auto"/>
            </w:tcBorders>
            <w:shd w:val="clear" w:color="auto" w:fill="auto"/>
            <w:noWrap/>
            <w:vAlign w:val="bottom"/>
            <w:hideMark/>
          </w:tcPr>
          <w:p w14:paraId="663EC0D7" w14:textId="620C48EC"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792" w:author="jon pritchard" w:date="2025-03-28T14:25:00Z" w16du:dateUtc="2025-03-28T13:25:00Z">
                  <w:rPr>
                    <w:rFonts w:ascii="Aptos Narrow" w:eastAsia="Times New Roman" w:hAnsi="Aptos Narrow"/>
                    <w:color w:val="000000"/>
                    <w:sz w:val="22"/>
                    <w:szCs w:val="22"/>
                    <w:lang w:eastAsia="en-GB"/>
                  </w:rPr>
                </w:rPrChange>
              </w:rPr>
              <w:pPrChange w:id="1793" w:author="jon pritchard" w:date="2025-03-28T14:25:00Z" w16du:dateUtc="2025-03-28T13:25:00Z">
                <w:pPr>
                  <w:spacing w:after="0" w:line="240" w:lineRule="auto"/>
                </w:pPr>
              </w:pPrChange>
            </w:pPr>
            <w:ins w:id="1794" w:author="jon pritchard" w:date="2025-03-28T14:22:00Z" w16du:dateUtc="2025-03-28T13:22:00Z">
              <w:r w:rsidRPr="00507E48">
                <w:rPr>
                  <w:rFonts w:ascii="Aptos Narrow" w:eastAsia="Times New Roman" w:hAnsi="Aptos Narrow"/>
                  <w:b/>
                  <w:bCs/>
                  <w:color w:val="00B0F0"/>
                  <w:sz w:val="22"/>
                  <w:szCs w:val="22"/>
                  <w:lang w:eastAsia="en-GB"/>
                  <w:rPrChange w:id="1795" w:author="jon pritchard" w:date="2025-03-28T14:25:00Z" w16du:dateUtc="2025-03-28T13:25:00Z">
                    <w:rPr>
                      <w:rFonts w:ascii="Aptos Narrow" w:eastAsia="Times New Roman" w:hAnsi="Aptos Narrow"/>
                      <w:color w:val="000000"/>
                      <w:sz w:val="22"/>
                      <w:szCs w:val="22"/>
                      <w:highlight w:val="yellow"/>
                      <w:lang w:eastAsia="en-GB"/>
                    </w:rPr>
                  </w:rPrChange>
                </w:rPr>
                <w:t>0.1</w:t>
              </w:r>
            </w:ins>
          </w:p>
        </w:tc>
        <w:tc>
          <w:tcPr>
            <w:tcW w:w="1732" w:type="dxa"/>
            <w:tcBorders>
              <w:top w:val="nil"/>
              <w:left w:val="nil"/>
              <w:bottom w:val="single" w:sz="4" w:space="0" w:color="auto"/>
              <w:right w:val="single" w:sz="8" w:space="0" w:color="auto"/>
            </w:tcBorders>
            <w:shd w:val="clear" w:color="auto" w:fill="auto"/>
            <w:noWrap/>
            <w:vAlign w:val="bottom"/>
            <w:hideMark/>
          </w:tcPr>
          <w:p w14:paraId="1078ECD9" w14:textId="0C566A37"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796" w:author="jon pritchard" w:date="2025-03-28T14:25:00Z" w16du:dateUtc="2025-03-28T13:25:00Z">
                  <w:rPr>
                    <w:rFonts w:ascii="Aptos Narrow" w:eastAsia="Times New Roman" w:hAnsi="Aptos Narrow"/>
                    <w:color w:val="000000"/>
                    <w:sz w:val="22"/>
                    <w:szCs w:val="22"/>
                    <w:lang w:eastAsia="en-GB"/>
                  </w:rPr>
                </w:rPrChange>
              </w:rPr>
              <w:pPrChange w:id="1797" w:author="jon pritchard" w:date="2025-03-28T14:25:00Z" w16du:dateUtc="2025-03-28T13:25:00Z">
                <w:pPr>
                  <w:spacing w:after="0" w:line="240" w:lineRule="auto"/>
                </w:pPr>
              </w:pPrChange>
            </w:pPr>
            <w:ins w:id="1798" w:author="jon pritchard" w:date="2025-03-28T14:23:00Z" w16du:dateUtc="2025-03-28T13:23:00Z">
              <w:r w:rsidRPr="00507E48">
                <w:rPr>
                  <w:rFonts w:ascii="Aptos Narrow" w:eastAsia="Times New Roman" w:hAnsi="Aptos Narrow"/>
                  <w:b/>
                  <w:bCs/>
                  <w:color w:val="00B0F0"/>
                  <w:sz w:val="22"/>
                  <w:szCs w:val="22"/>
                  <w:lang w:eastAsia="en-GB"/>
                  <w:rPrChange w:id="1799"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7DEAE3DA"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79FD8CA0"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0F08DE20"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-5</w:t>
            </w:r>
          </w:p>
        </w:tc>
        <w:tc>
          <w:tcPr>
            <w:tcW w:w="2409" w:type="dxa"/>
            <w:tcBorders>
              <w:top w:val="nil"/>
              <w:left w:val="nil"/>
              <w:bottom w:val="single" w:sz="4" w:space="0" w:color="auto"/>
              <w:right w:val="single" w:sz="4" w:space="0" w:color="auto"/>
            </w:tcBorders>
            <w:shd w:val="clear" w:color="auto" w:fill="auto"/>
            <w:noWrap/>
            <w:vAlign w:val="bottom"/>
            <w:hideMark/>
          </w:tcPr>
          <w:p w14:paraId="623E18D0" w14:textId="6A3589B5"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00" w:author="jon pritchard" w:date="2025-03-28T14:25:00Z" w16du:dateUtc="2025-03-28T13:25:00Z">
                  <w:rPr>
                    <w:rFonts w:ascii="Aptos Narrow" w:eastAsia="Times New Roman" w:hAnsi="Aptos Narrow"/>
                    <w:color w:val="000000"/>
                    <w:sz w:val="22"/>
                    <w:szCs w:val="22"/>
                    <w:lang w:eastAsia="en-GB"/>
                  </w:rPr>
                </w:rPrChange>
              </w:rPr>
              <w:pPrChange w:id="1801" w:author="jon pritchard" w:date="2025-03-28T14:25:00Z" w16du:dateUtc="2025-03-28T13:25:00Z">
                <w:pPr>
                  <w:spacing w:after="0" w:line="240" w:lineRule="auto"/>
                </w:pPr>
              </w:pPrChange>
            </w:pPr>
            <w:ins w:id="1802" w:author="jon pritchard" w:date="2025-03-28T14:21:00Z" w16du:dateUtc="2025-03-28T13:21:00Z">
              <w:r w:rsidRPr="00507E48">
                <w:rPr>
                  <w:rFonts w:ascii="Aptos Narrow" w:eastAsia="Times New Roman" w:hAnsi="Aptos Narrow"/>
                  <w:b/>
                  <w:bCs/>
                  <w:color w:val="00B0F0"/>
                  <w:sz w:val="22"/>
                  <w:szCs w:val="22"/>
                  <w:lang w:eastAsia="en-GB"/>
                  <w:rPrChange w:id="1803" w:author="jon pritchard" w:date="2025-03-28T14:25:00Z" w16du:dateUtc="2025-03-28T13:25:00Z">
                    <w:rPr>
                      <w:rFonts w:ascii="Aptos Narrow" w:eastAsia="Times New Roman" w:hAnsi="Aptos Narrow"/>
                      <w:color w:val="000000"/>
                      <w:sz w:val="22"/>
                      <w:szCs w:val="22"/>
                      <w:highlight w:val="yellow"/>
                      <w:lang w:eastAsia="en-GB"/>
                    </w:rPr>
                  </w:rPrChange>
                </w:rPr>
                <w:t>332</w:t>
              </w:r>
            </w:ins>
          </w:p>
        </w:tc>
        <w:tc>
          <w:tcPr>
            <w:tcW w:w="1660" w:type="dxa"/>
            <w:tcBorders>
              <w:top w:val="nil"/>
              <w:left w:val="nil"/>
              <w:bottom w:val="single" w:sz="4" w:space="0" w:color="auto"/>
              <w:right w:val="single" w:sz="4" w:space="0" w:color="auto"/>
            </w:tcBorders>
            <w:shd w:val="clear" w:color="auto" w:fill="auto"/>
            <w:noWrap/>
            <w:vAlign w:val="bottom"/>
            <w:hideMark/>
          </w:tcPr>
          <w:p w14:paraId="034ABD55" w14:textId="22F0DAC5"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04" w:author="jon pritchard" w:date="2025-03-28T14:25:00Z" w16du:dateUtc="2025-03-28T13:25:00Z">
                  <w:rPr>
                    <w:rFonts w:ascii="Aptos Narrow" w:eastAsia="Times New Roman" w:hAnsi="Aptos Narrow"/>
                    <w:color w:val="000000"/>
                    <w:sz w:val="22"/>
                    <w:szCs w:val="22"/>
                    <w:lang w:eastAsia="en-GB"/>
                  </w:rPr>
                </w:rPrChange>
              </w:rPr>
              <w:pPrChange w:id="1805" w:author="jon pritchard" w:date="2025-03-28T14:25:00Z" w16du:dateUtc="2025-03-28T13:25:00Z">
                <w:pPr>
                  <w:spacing w:after="0" w:line="240" w:lineRule="auto"/>
                </w:pPr>
              </w:pPrChange>
            </w:pPr>
            <w:ins w:id="1806" w:author="jon pritchard" w:date="2025-03-28T14:22:00Z" w16du:dateUtc="2025-03-28T13:22:00Z">
              <w:r w:rsidRPr="00507E48">
                <w:rPr>
                  <w:rFonts w:ascii="Aptos Narrow" w:eastAsia="Times New Roman" w:hAnsi="Aptos Narrow"/>
                  <w:b/>
                  <w:bCs/>
                  <w:color w:val="00B0F0"/>
                  <w:sz w:val="22"/>
                  <w:szCs w:val="22"/>
                  <w:lang w:eastAsia="en-GB"/>
                  <w:rPrChange w:id="1807" w:author="jon pritchard" w:date="2025-03-28T14:25:00Z" w16du:dateUtc="2025-03-28T13:25:00Z">
                    <w:rPr>
                      <w:rFonts w:ascii="Aptos Narrow" w:eastAsia="Times New Roman" w:hAnsi="Aptos Narrow"/>
                      <w:color w:val="000000"/>
                      <w:sz w:val="22"/>
                      <w:szCs w:val="22"/>
                      <w:highlight w:val="yellow"/>
                      <w:lang w:eastAsia="en-GB"/>
                    </w:rPr>
                  </w:rPrChange>
                </w:rPr>
                <w:t>0.6</w:t>
              </w:r>
            </w:ins>
          </w:p>
        </w:tc>
        <w:tc>
          <w:tcPr>
            <w:tcW w:w="1732" w:type="dxa"/>
            <w:tcBorders>
              <w:top w:val="nil"/>
              <w:left w:val="nil"/>
              <w:bottom w:val="single" w:sz="4" w:space="0" w:color="auto"/>
              <w:right w:val="single" w:sz="8" w:space="0" w:color="auto"/>
            </w:tcBorders>
            <w:shd w:val="clear" w:color="auto" w:fill="auto"/>
            <w:noWrap/>
            <w:vAlign w:val="bottom"/>
            <w:hideMark/>
          </w:tcPr>
          <w:p w14:paraId="654E0A38" w14:textId="0D056E44"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08" w:author="jon pritchard" w:date="2025-03-28T14:25:00Z" w16du:dateUtc="2025-03-28T13:25:00Z">
                  <w:rPr>
                    <w:rFonts w:ascii="Aptos Narrow" w:eastAsia="Times New Roman" w:hAnsi="Aptos Narrow"/>
                    <w:color w:val="000000"/>
                    <w:sz w:val="22"/>
                    <w:szCs w:val="22"/>
                    <w:lang w:eastAsia="en-GB"/>
                  </w:rPr>
                </w:rPrChange>
              </w:rPr>
              <w:pPrChange w:id="1809" w:author="jon pritchard" w:date="2025-03-28T14:25:00Z" w16du:dateUtc="2025-03-28T13:25:00Z">
                <w:pPr>
                  <w:spacing w:after="0" w:line="240" w:lineRule="auto"/>
                </w:pPr>
              </w:pPrChange>
            </w:pPr>
            <w:ins w:id="1810" w:author="jon pritchard" w:date="2025-03-28T14:23:00Z" w16du:dateUtc="2025-03-28T13:23:00Z">
              <w:r w:rsidRPr="00507E48">
                <w:rPr>
                  <w:rFonts w:ascii="Aptos Narrow" w:eastAsia="Times New Roman" w:hAnsi="Aptos Narrow"/>
                  <w:b/>
                  <w:bCs/>
                  <w:color w:val="00B0F0"/>
                  <w:sz w:val="22"/>
                  <w:szCs w:val="22"/>
                  <w:lang w:eastAsia="en-GB"/>
                  <w:rPrChange w:id="1811"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2930CF6C"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37342D6A"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7BF01DD"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-4</w:t>
            </w:r>
          </w:p>
        </w:tc>
        <w:tc>
          <w:tcPr>
            <w:tcW w:w="2409" w:type="dxa"/>
            <w:tcBorders>
              <w:top w:val="nil"/>
              <w:left w:val="nil"/>
              <w:bottom w:val="single" w:sz="4" w:space="0" w:color="auto"/>
              <w:right w:val="single" w:sz="4" w:space="0" w:color="auto"/>
            </w:tcBorders>
            <w:shd w:val="clear" w:color="auto" w:fill="auto"/>
            <w:noWrap/>
            <w:vAlign w:val="bottom"/>
            <w:hideMark/>
          </w:tcPr>
          <w:p w14:paraId="25B76AA1" w14:textId="2463F11C"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12" w:author="jon pritchard" w:date="2025-03-28T14:25:00Z" w16du:dateUtc="2025-03-28T13:25:00Z">
                  <w:rPr>
                    <w:rFonts w:ascii="Aptos Narrow" w:eastAsia="Times New Roman" w:hAnsi="Aptos Narrow"/>
                    <w:color w:val="000000"/>
                    <w:sz w:val="22"/>
                    <w:szCs w:val="22"/>
                    <w:lang w:eastAsia="en-GB"/>
                  </w:rPr>
                </w:rPrChange>
              </w:rPr>
              <w:pPrChange w:id="1813" w:author="jon pritchard" w:date="2025-03-28T14:25:00Z" w16du:dateUtc="2025-03-28T13:25:00Z">
                <w:pPr>
                  <w:spacing w:after="0" w:line="240" w:lineRule="auto"/>
                </w:pPr>
              </w:pPrChange>
            </w:pPr>
            <w:ins w:id="1814" w:author="jon pritchard" w:date="2025-03-28T14:21:00Z" w16du:dateUtc="2025-03-28T13:21:00Z">
              <w:r w:rsidRPr="00507E48">
                <w:rPr>
                  <w:rFonts w:ascii="Aptos Narrow" w:eastAsia="Times New Roman" w:hAnsi="Aptos Narrow"/>
                  <w:b/>
                  <w:bCs/>
                  <w:color w:val="00B0F0"/>
                  <w:sz w:val="22"/>
                  <w:szCs w:val="22"/>
                  <w:lang w:eastAsia="en-GB"/>
                  <w:rPrChange w:id="1815" w:author="jon pritchard" w:date="2025-03-28T14:25:00Z" w16du:dateUtc="2025-03-28T13:25:00Z">
                    <w:rPr>
                      <w:rFonts w:ascii="Aptos Narrow" w:eastAsia="Times New Roman" w:hAnsi="Aptos Narrow"/>
                      <w:color w:val="000000"/>
                      <w:sz w:val="22"/>
                      <w:szCs w:val="22"/>
                      <w:highlight w:val="yellow"/>
                      <w:lang w:eastAsia="en-GB"/>
                    </w:rPr>
                  </w:rPrChange>
                </w:rPr>
                <w:t>331</w:t>
              </w:r>
            </w:ins>
          </w:p>
        </w:tc>
        <w:tc>
          <w:tcPr>
            <w:tcW w:w="1660" w:type="dxa"/>
            <w:tcBorders>
              <w:top w:val="nil"/>
              <w:left w:val="nil"/>
              <w:bottom w:val="single" w:sz="4" w:space="0" w:color="auto"/>
              <w:right w:val="single" w:sz="4" w:space="0" w:color="auto"/>
            </w:tcBorders>
            <w:shd w:val="clear" w:color="auto" w:fill="auto"/>
            <w:noWrap/>
            <w:vAlign w:val="bottom"/>
            <w:hideMark/>
          </w:tcPr>
          <w:p w14:paraId="0882792F" w14:textId="292580D0"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16" w:author="jon pritchard" w:date="2025-03-28T14:25:00Z" w16du:dateUtc="2025-03-28T13:25:00Z">
                  <w:rPr>
                    <w:rFonts w:ascii="Aptos Narrow" w:eastAsia="Times New Roman" w:hAnsi="Aptos Narrow"/>
                    <w:color w:val="000000"/>
                    <w:sz w:val="22"/>
                    <w:szCs w:val="22"/>
                    <w:lang w:eastAsia="en-GB"/>
                  </w:rPr>
                </w:rPrChange>
              </w:rPr>
              <w:pPrChange w:id="1817" w:author="jon pritchard" w:date="2025-03-28T14:25:00Z" w16du:dateUtc="2025-03-28T13:25:00Z">
                <w:pPr>
                  <w:spacing w:after="0" w:line="240" w:lineRule="auto"/>
                </w:pPr>
              </w:pPrChange>
            </w:pPr>
            <w:ins w:id="1818" w:author="jon pritchard" w:date="2025-03-28T14:22:00Z" w16du:dateUtc="2025-03-28T13:22:00Z">
              <w:r w:rsidRPr="00507E48">
                <w:rPr>
                  <w:rFonts w:ascii="Aptos Narrow" w:eastAsia="Times New Roman" w:hAnsi="Aptos Narrow"/>
                  <w:b/>
                  <w:bCs/>
                  <w:color w:val="00B0F0"/>
                  <w:sz w:val="22"/>
                  <w:szCs w:val="22"/>
                  <w:lang w:eastAsia="en-GB"/>
                  <w:rPrChange w:id="1819" w:author="jon pritchard" w:date="2025-03-28T14:25:00Z" w16du:dateUtc="2025-03-28T13:25:00Z">
                    <w:rPr>
                      <w:rFonts w:ascii="Aptos Narrow" w:eastAsia="Times New Roman" w:hAnsi="Aptos Narrow"/>
                      <w:color w:val="000000"/>
                      <w:sz w:val="22"/>
                      <w:szCs w:val="22"/>
                      <w:highlight w:val="yellow"/>
                      <w:lang w:eastAsia="en-GB"/>
                    </w:rPr>
                  </w:rPrChange>
                </w:rPr>
                <w:t>1.1</w:t>
              </w:r>
            </w:ins>
          </w:p>
        </w:tc>
        <w:tc>
          <w:tcPr>
            <w:tcW w:w="1732" w:type="dxa"/>
            <w:tcBorders>
              <w:top w:val="nil"/>
              <w:left w:val="nil"/>
              <w:bottom w:val="single" w:sz="4" w:space="0" w:color="auto"/>
              <w:right w:val="single" w:sz="8" w:space="0" w:color="auto"/>
            </w:tcBorders>
            <w:shd w:val="clear" w:color="auto" w:fill="auto"/>
            <w:noWrap/>
            <w:vAlign w:val="bottom"/>
            <w:hideMark/>
          </w:tcPr>
          <w:p w14:paraId="106FB99F" w14:textId="1ECB6389"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20" w:author="jon pritchard" w:date="2025-03-28T14:25:00Z" w16du:dateUtc="2025-03-28T13:25:00Z">
                  <w:rPr>
                    <w:rFonts w:ascii="Aptos Narrow" w:eastAsia="Times New Roman" w:hAnsi="Aptos Narrow"/>
                    <w:color w:val="000000"/>
                    <w:sz w:val="22"/>
                    <w:szCs w:val="22"/>
                    <w:lang w:eastAsia="en-GB"/>
                  </w:rPr>
                </w:rPrChange>
              </w:rPr>
              <w:pPrChange w:id="1821" w:author="jon pritchard" w:date="2025-03-28T14:25:00Z" w16du:dateUtc="2025-03-28T13:25:00Z">
                <w:pPr>
                  <w:spacing w:after="0" w:line="240" w:lineRule="auto"/>
                </w:pPr>
              </w:pPrChange>
            </w:pPr>
            <w:ins w:id="1822" w:author="jon pritchard" w:date="2025-03-28T14:23:00Z" w16du:dateUtc="2025-03-28T13:23:00Z">
              <w:r w:rsidRPr="00507E48">
                <w:rPr>
                  <w:rFonts w:ascii="Aptos Narrow" w:eastAsia="Times New Roman" w:hAnsi="Aptos Narrow"/>
                  <w:b/>
                  <w:bCs/>
                  <w:color w:val="00B0F0"/>
                  <w:sz w:val="22"/>
                  <w:szCs w:val="22"/>
                  <w:lang w:eastAsia="en-GB"/>
                  <w:rPrChange w:id="1823"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46F821BE"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509220B9"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10FE45C8"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-3</w:t>
            </w:r>
          </w:p>
        </w:tc>
        <w:tc>
          <w:tcPr>
            <w:tcW w:w="2409" w:type="dxa"/>
            <w:tcBorders>
              <w:top w:val="nil"/>
              <w:left w:val="nil"/>
              <w:bottom w:val="single" w:sz="4" w:space="0" w:color="auto"/>
              <w:right w:val="single" w:sz="4" w:space="0" w:color="auto"/>
            </w:tcBorders>
            <w:shd w:val="clear" w:color="auto" w:fill="auto"/>
            <w:noWrap/>
            <w:vAlign w:val="bottom"/>
            <w:hideMark/>
          </w:tcPr>
          <w:p w14:paraId="05C7C4B4" w14:textId="7BB64C8B"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24" w:author="jon pritchard" w:date="2025-03-28T14:25:00Z" w16du:dateUtc="2025-03-28T13:25:00Z">
                  <w:rPr>
                    <w:rFonts w:ascii="Aptos Narrow" w:eastAsia="Times New Roman" w:hAnsi="Aptos Narrow"/>
                    <w:color w:val="000000"/>
                    <w:sz w:val="22"/>
                    <w:szCs w:val="22"/>
                    <w:lang w:eastAsia="en-GB"/>
                  </w:rPr>
                </w:rPrChange>
              </w:rPr>
              <w:pPrChange w:id="1825" w:author="jon pritchard" w:date="2025-03-28T14:25:00Z" w16du:dateUtc="2025-03-28T13:25:00Z">
                <w:pPr>
                  <w:spacing w:after="0" w:line="240" w:lineRule="auto"/>
                </w:pPr>
              </w:pPrChange>
            </w:pPr>
            <w:ins w:id="1826" w:author="jon pritchard" w:date="2025-03-28T14:21:00Z" w16du:dateUtc="2025-03-28T13:21:00Z">
              <w:r w:rsidRPr="00507E48">
                <w:rPr>
                  <w:rFonts w:ascii="Aptos Narrow" w:eastAsia="Times New Roman" w:hAnsi="Aptos Narrow"/>
                  <w:b/>
                  <w:bCs/>
                  <w:color w:val="00B0F0"/>
                  <w:sz w:val="22"/>
                  <w:szCs w:val="22"/>
                  <w:lang w:eastAsia="en-GB"/>
                  <w:rPrChange w:id="1827" w:author="jon pritchard" w:date="2025-03-28T14:25:00Z" w16du:dateUtc="2025-03-28T13:25:00Z">
                    <w:rPr>
                      <w:rFonts w:ascii="Aptos Narrow" w:eastAsia="Times New Roman" w:hAnsi="Aptos Narrow"/>
                      <w:color w:val="000000"/>
                      <w:sz w:val="22"/>
                      <w:szCs w:val="22"/>
                      <w:highlight w:val="yellow"/>
                      <w:lang w:eastAsia="en-GB"/>
                    </w:rPr>
                  </w:rPrChange>
                </w:rPr>
                <w:t>342</w:t>
              </w:r>
            </w:ins>
          </w:p>
        </w:tc>
        <w:tc>
          <w:tcPr>
            <w:tcW w:w="1660" w:type="dxa"/>
            <w:tcBorders>
              <w:top w:val="nil"/>
              <w:left w:val="nil"/>
              <w:bottom w:val="single" w:sz="4" w:space="0" w:color="auto"/>
              <w:right w:val="single" w:sz="4" w:space="0" w:color="auto"/>
            </w:tcBorders>
            <w:shd w:val="clear" w:color="auto" w:fill="auto"/>
            <w:noWrap/>
            <w:vAlign w:val="bottom"/>
            <w:hideMark/>
          </w:tcPr>
          <w:p w14:paraId="5BD1E5F6" w14:textId="1BA35F2B"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28" w:author="jon pritchard" w:date="2025-03-28T14:25:00Z" w16du:dateUtc="2025-03-28T13:25:00Z">
                  <w:rPr>
                    <w:rFonts w:ascii="Aptos Narrow" w:eastAsia="Times New Roman" w:hAnsi="Aptos Narrow"/>
                    <w:color w:val="000000"/>
                    <w:sz w:val="22"/>
                    <w:szCs w:val="22"/>
                    <w:lang w:eastAsia="en-GB"/>
                  </w:rPr>
                </w:rPrChange>
              </w:rPr>
              <w:pPrChange w:id="1829" w:author="jon pritchard" w:date="2025-03-28T14:25:00Z" w16du:dateUtc="2025-03-28T13:25:00Z">
                <w:pPr>
                  <w:spacing w:after="0" w:line="240" w:lineRule="auto"/>
                </w:pPr>
              </w:pPrChange>
            </w:pPr>
            <w:ins w:id="1830" w:author="jon pritchard" w:date="2025-03-28T14:22:00Z" w16du:dateUtc="2025-03-28T13:22:00Z">
              <w:r w:rsidRPr="00507E48">
                <w:rPr>
                  <w:rFonts w:ascii="Aptos Narrow" w:eastAsia="Times New Roman" w:hAnsi="Aptos Narrow"/>
                  <w:b/>
                  <w:bCs/>
                  <w:color w:val="00B0F0"/>
                  <w:sz w:val="22"/>
                  <w:szCs w:val="22"/>
                  <w:lang w:eastAsia="en-GB"/>
                  <w:rPrChange w:id="1831" w:author="jon pritchard" w:date="2025-03-28T14:25:00Z" w16du:dateUtc="2025-03-28T13:25:00Z">
                    <w:rPr>
                      <w:rFonts w:ascii="Aptos Narrow" w:eastAsia="Times New Roman" w:hAnsi="Aptos Narrow"/>
                      <w:color w:val="000000"/>
                      <w:sz w:val="22"/>
                      <w:szCs w:val="22"/>
                      <w:highlight w:val="yellow"/>
                      <w:lang w:eastAsia="en-GB"/>
                    </w:rPr>
                  </w:rPrChange>
                </w:rPr>
                <w:t>1.0</w:t>
              </w:r>
            </w:ins>
          </w:p>
        </w:tc>
        <w:tc>
          <w:tcPr>
            <w:tcW w:w="1732" w:type="dxa"/>
            <w:tcBorders>
              <w:top w:val="nil"/>
              <w:left w:val="nil"/>
              <w:bottom w:val="single" w:sz="4" w:space="0" w:color="auto"/>
              <w:right w:val="single" w:sz="8" w:space="0" w:color="auto"/>
            </w:tcBorders>
            <w:shd w:val="clear" w:color="auto" w:fill="auto"/>
            <w:noWrap/>
            <w:vAlign w:val="bottom"/>
            <w:hideMark/>
          </w:tcPr>
          <w:p w14:paraId="1E6FED87" w14:textId="6586B309"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32" w:author="jon pritchard" w:date="2025-03-28T14:25:00Z" w16du:dateUtc="2025-03-28T13:25:00Z">
                  <w:rPr>
                    <w:rFonts w:ascii="Aptos Narrow" w:eastAsia="Times New Roman" w:hAnsi="Aptos Narrow"/>
                    <w:color w:val="000000"/>
                    <w:sz w:val="22"/>
                    <w:szCs w:val="22"/>
                    <w:lang w:eastAsia="en-GB"/>
                  </w:rPr>
                </w:rPrChange>
              </w:rPr>
              <w:pPrChange w:id="1833" w:author="jon pritchard" w:date="2025-03-28T14:25:00Z" w16du:dateUtc="2025-03-28T13:25:00Z">
                <w:pPr>
                  <w:spacing w:after="0" w:line="240" w:lineRule="auto"/>
                </w:pPr>
              </w:pPrChange>
            </w:pPr>
            <w:ins w:id="1834" w:author="jon pritchard" w:date="2025-03-28T14:23:00Z" w16du:dateUtc="2025-03-28T13:23:00Z">
              <w:r w:rsidRPr="00507E48">
                <w:rPr>
                  <w:rFonts w:ascii="Aptos Narrow" w:eastAsia="Times New Roman" w:hAnsi="Aptos Narrow"/>
                  <w:b/>
                  <w:bCs/>
                  <w:color w:val="00B0F0"/>
                  <w:sz w:val="22"/>
                  <w:szCs w:val="22"/>
                  <w:lang w:eastAsia="en-GB"/>
                  <w:rPrChange w:id="1835"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4AA26A2A"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38335DBA"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259F6B09"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-2</w:t>
            </w:r>
          </w:p>
        </w:tc>
        <w:tc>
          <w:tcPr>
            <w:tcW w:w="2409" w:type="dxa"/>
            <w:tcBorders>
              <w:top w:val="nil"/>
              <w:left w:val="nil"/>
              <w:bottom w:val="single" w:sz="4" w:space="0" w:color="auto"/>
              <w:right w:val="single" w:sz="4" w:space="0" w:color="auto"/>
            </w:tcBorders>
            <w:shd w:val="clear" w:color="auto" w:fill="auto"/>
            <w:noWrap/>
            <w:vAlign w:val="bottom"/>
            <w:hideMark/>
          </w:tcPr>
          <w:p w14:paraId="6FD9F02A" w14:textId="7B8F45DE"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36" w:author="jon pritchard" w:date="2025-03-28T14:25:00Z" w16du:dateUtc="2025-03-28T13:25:00Z">
                  <w:rPr>
                    <w:rFonts w:ascii="Aptos Narrow" w:eastAsia="Times New Roman" w:hAnsi="Aptos Narrow"/>
                    <w:color w:val="000000"/>
                    <w:sz w:val="22"/>
                    <w:szCs w:val="22"/>
                    <w:lang w:eastAsia="en-GB"/>
                  </w:rPr>
                </w:rPrChange>
              </w:rPr>
              <w:pPrChange w:id="1837" w:author="jon pritchard" w:date="2025-03-28T14:25:00Z" w16du:dateUtc="2025-03-28T13:25:00Z">
                <w:pPr>
                  <w:spacing w:after="0" w:line="240" w:lineRule="auto"/>
                </w:pPr>
              </w:pPrChange>
            </w:pPr>
            <w:ins w:id="1838" w:author="jon pritchard" w:date="2025-03-28T14:21:00Z" w16du:dateUtc="2025-03-28T13:21:00Z">
              <w:r w:rsidRPr="00507E48">
                <w:rPr>
                  <w:rFonts w:ascii="Aptos Narrow" w:eastAsia="Times New Roman" w:hAnsi="Aptos Narrow"/>
                  <w:b/>
                  <w:bCs/>
                  <w:color w:val="00B0F0"/>
                  <w:sz w:val="22"/>
                  <w:szCs w:val="22"/>
                  <w:lang w:eastAsia="en-GB"/>
                  <w:rPrChange w:id="1839" w:author="jon pritchard" w:date="2025-03-28T14:25:00Z" w16du:dateUtc="2025-03-28T13:25:00Z">
                    <w:rPr>
                      <w:rFonts w:ascii="Aptos Narrow" w:eastAsia="Times New Roman" w:hAnsi="Aptos Narrow"/>
                      <w:color w:val="000000"/>
                      <w:sz w:val="22"/>
                      <w:szCs w:val="22"/>
                      <w:highlight w:val="yellow"/>
                      <w:lang w:eastAsia="en-GB"/>
                    </w:rPr>
                  </w:rPrChange>
                </w:rPr>
                <w:t>347</w:t>
              </w:r>
            </w:ins>
          </w:p>
        </w:tc>
        <w:tc>
          <w:tcPr>
            <w:tcW w:w="1660" w:type="dxa"/>
            <w:tcBorders>
              <w:top w:val="nil"/>
              <w:left w:val="nil"/>
              <w:bottom w:val="single" w:sz="4" w:space="0" w:color="auto"/>
              <w:right w:val="single" w:sz="4" w:space="0" w:color="auto"/>
            </w:tcBorders>
            <w:shd w:val="clear" w:color="auto" w:fill="auto"/>
            <w:noWrap/>
            <w:vAlign w:val="bottom"/>
            <w:hideMark/>
          </w:tcPr>
          <w:p w14:paraId="16DF686E" w14:textId="4278618A"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40" w:author="jon pritchard" w:date="2025-03-28T14:25:00Z" w16du:dateUtc="2025-03-28T13:25:00Z">
                  <w:rPr>
                    <w:rFonts w:ascii="Aptos Narrow" w:eastAsia="Times New Roman" w:hAnsi="Aptos Narrow"/>
                    <w:color w:val="000000"/>
                    <w:sz w:val="22"/>
                    <w:szCs w:val="22"/>
                    <w:lang w:eastAsia="en-GB"/>
                  </w:rPr>
                </w:rPrChange>
              </w:rPr>
              <w:pPrChange w:id="1841" w:author="jon pritchard" w:date="2025-03-28T14:25:00Z" w16du:dateUtc="2025-03-28T13:25:00Z">
                <w:pPr>
                  <w:spacing w:after="0" w:line="240" w:lineRule="auto"/>
                </w:pPr>
              </w:pPrChange>
            </w:pPr>
            <w:ins w:id="1842" w:author="jon pritchard" w:date="2025-03-28T14:22:00Z" w16du:dateUtc="2025-03-28T13:22:00Z">
              <w:r w:rsidRPr="00507E48">
                <w:rPr>
                  <w:rFonts w:ascii="Aptos Narrow" w:eastAsia="Times New Roman" w:hAnsi="Aptos Narrow"/>
                  <w:b/>
                  <w:bCs/>
                  <w:color w:val="00B0F0"/>
                  <w:sz w:val="22"/>
                  <w:szCs w:val="22"/>
                  <w:lang w:eastAsia="en-GB"/>
                  <w:rPrChange w:id="1843" w:author="jon pritchard" w:date="2025-03-28T14:25:00Z" w16du:dateUtc="2025-03-28T13:25:00Z">
                    <w:rPr>
                      <w:rFonts w:ascii="Aptos Narrow" w:eastAsia="Times New Roman" w:hAnsi="Aptos Narrow"/>
                      <w:color w:val="000000"/>
                      <w:sz w:val="22"/>
                      <w:szCs w:val="22"/>
                      <w:highlight w:val="yellow"/>
                      <w:lang w:eastAsia="en-GB"/>
                    </w:rPr>
                  </w:rPrChange>
                </w:rPr>
                <w:t>0.7</w:t>
              </w:r>
            </w:ins>
          </w:p>
        </w:tc>
        <w:tc>
          <w:tcPr>
            <w:tcW w:w="1732" w:type="dxa"/>
            <w:tcBorders>
              <w:top w:val="nil"/>
              <w:left w:val="nil"/>
              <w:bottom w:val="single" w:sz="4" w:space="0" w:color="auto"/>
              <w:right w:val="single" w:sz="8" w:space="0" w:color="auto"/>
            </w:tcBorders>
            <w:shd w:val="clear" w:color="auto" w:fill="auto"/>
            <w:noWrap/>
            <w:vAlign w:val="bottom"/>
            <w:hideMark/>
          </w:tcPr>
          <w:p w14:paraId="13B61077" w14:textId="1F42C9C5"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44" w:author="jon pritchard" w:date="2025-03-28T14:25:00Z" w16du:dateUtc="2025-03-28T13:25:00Z">
                  <w:rPr>
                    <w:rFonts w:ascii="Aptos Narrow" w:eastAsia="Times New Roman" w:hAnsi="Aptos Narrow"/>
                    <w:color w:val="000000"/>
                    <w:sz w:val="22"/>
                    <w:szCs w:val="22"/>
                    <w:lang w:eastAsia="en-GB"/>
                  </w:rPr>
                </w:rPrChange>
              </w:rPr>
              <w:pPrChange w:id="1845" w:author="jon pritchard" w:date="2025-03-28T14:25:00Z" w16du:dateUtc="2025-03-28T13:25:00Z">
                <w:pPr>
                  <w:spacing w:after="0" w:line="240" w:lineRule="auto"/>
                </w:pPr>
              </w:pPrChange>
            </w:pPr>
            <w:ins w:id="1846" w:author="jon pritchard" w:date="2025-03-28T14:23:00Z" w16du:dateUtc="2025-03-28T13:23:00Z">
              <w:r w:rsidRPr="00507E48">
                <w:rPr>
                  <w:rFonts w:ascii="Aptos Narrow" w:eastAsia="Times New Roman" w:hAnsi="Aptos Narrow"/>
                  <w:b/>
                  <w:bCs/>
                  <w:color w:val="00B0F0"/>
                  <w:sz w:val="22"/>
                  <w:szCs w:val="22"/>
                  <w:lang w:eastAsia="en-GB"/>
                  <w:rPrChange w:id="1847"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35ACA5E9"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53CFAB4B"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0EB3483"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-1</w:t>
            </w:r>
          </w:p>
        </w:tc>
        <w:tc>
          <w:tcPr>
            <w:tcW w:w="2409" w:type="dxa"/>
            <w:tcBorders>
              <w:top w:val="nil"/>
              <w:left w:val="nil"/>
              <w:bottom w:val="single" w:sz="4" w:space="0" w:color="auto"/>
              <w:right w:val="single" w:sz="4" w:space="0" w:color="auto"/>
            </w:tcBorders>
            <w:shd w:val="clear" w:color="auto" w:fill="auto"/>
            <w:noWrap/>
            <w:vAlign w:val="bottom"/>
            <w:hideMark/>
          </w:tcPr>
          <w:p w14:paraId="3A4A5E61" w14:textId="60434DDA"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48" w:author="jon pritchard" w:date="2025-03-28T14:25:00Z" w16du:dateUtc="2025-03-28T13:25:00Z">
                  <w:rPr>
                    <w:rFonts w:ascii="Aptos Narrow" w:eastAsia="Times New Roman" w:hAnsi="Aptos Narrow"/>
                    <w:color w:val="000000"/>
                    <w:sz w:val="22"/>
                    <w:szCs w:val="22"/>
                    <w:lang w:eastAsia="en-GB"/>
                  </w:rPr>
                </w:rPrChange>
              </w:rPr>
              <w:pPrChange w:id="1849" w:author="jon pritchard" w:date="2025-03-28T14:25:00Z" w16du:dateUtc="2025-03-28T13:25:00Z">
                <w:pPr>
                  <w:spacing w:after="0" w:line="240" w:lineRule="auto"/>
                </w:pPr>
              </w:pPrChange>
            </w:pPr>
            <w:ins w:id="1850" w:author="jon pritchard" w:date="2025-03-28T14:21:00Z" w16du:dateUtc="2025-03-28T13:21:00Z">
              <w:r w:rsidRPr="00507E48">
                <w:rPr>
                  <w:rFonts w:ascii="Aptos Narrow" w:eastAsia="Times New Roman" w:hAnsi="Aptos Narrow"/>
                  <w:b/>
                  <w:bCs/>
                  <w:color w:val="00B0F0"/>
                  <w:sz w:val="22"/>
                  <w:szCs w:val="22"/>
                  <w:lang w:eastAsia="en-GB"/>
                  <w:rPrChange w:id="1851" w:author="jon pritchard" w:date="2025-03-28T14:25:00Z" w16du:dateUtc="2025-03-28T13:25:00Z">
                    <w:rPr>
                      <w:rFonts w:ascii="Aptos Narrow" w:eastAsia="Times New Roman" w:hAnsi="Aptos Narrow"/>
                      <w:color w:val="000000"/>
                      <w:sz w:val="22"/>
                      <w:szCs w:val="22"/>
                      <w:highlight w:val="yellow"/>
                      <w:lang w:eastAsia="en-GB"/>
                    </w:rPr>
                  </w:rPrChange>
                </w:rPr>
                <w:t>333</w:t>
              </w:r>
            </w:ins>
          </w:p>
        </w:tc>
        <w:tc>
          <w:tcPr>
            <w:tcW w:w="1660" w:type="dxa"/>
            <w:tcBorders>
              <w:top w:val="nil"/>
              <w:left w:val="nil"/>
              <w:bottom w:val="single" w:sz="4" w:space="0" w:color="auto"/>
              <w:right w:val="single" w:sz="4" w:space="0" w:color="auto"/>
            </w:tcBorders>
            <w:shd w:val="clear" w:color="auto" w:fill="auto"/>
            <w:noWrap/>
            <w:vAlign w:val="bottom"/>
            <w:hideMark/>
          </w:tcPr>
          <w:p w14:paraId="52139271" w14:textId="110E8262"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52" w:author="jon pritchard" w:date="2025-03-28T14:25:00Z" w16du:dateUtc="2025-03-28T13:25:00Z">
                  <w:rPr>
                    <w:rFonts w:ascii="Aptos Narrow" w:eastAsia="Times New Roman" w:hAnsi="Aptos Narrow"/>
                    <w:color w:val="000000"/>
                    <w:sz w:val="22"/>
                    <w:szCs w:val="22"/>
                    <w:lang w:eastAsia="en-GB"/>
                  </w:rPr>
                </w:rPrChange>
              </w:rPr>
              <w:pPrChange w:id="1853" w:author="jon pritchard" w:date="2025-03-28T14:25:00Z" w16du:dateUtc="2025-03-28T13:25:00Z">
                <w:pPr>
                  <w:spacing w:after="0" w:line="240" w:lineRule="auto"/>
                </w:pPr>
              </w:pPrChange>
            </w:pPr>
            <w:ins w:id="1854" w:author="jon pritchard" w:date="2025-03-28T14:22:00Z" w16du:dateUtc="2025-03-28T13:22:00Z">
              <w:r w:rsidRPr="00507E48">
                <w:rPr>
                  <w:rFonts w:ascii="Aptos Narrow" w:eastAsia="Times New Roman" w:hAnsi="Aptos Narrow"/>
                  <w:b/>
                  <w:bCs/>
                  <w:color w:val="00B0F0"/>
                  <w:sz w:val="22"/>
                  <w:szCs w:val="22"/>
                  <w:lang w:eastAsia="en-GB"/>
                  <w:rPrChange w:id="1855" w:author="jon pritchard" w:date="2025-03-28T14:25:00Z" w16du:dateUtc="2025-03-28T13:25:00Z">
                    <w:rPr>
                      <w:rFonts w:ascii="Aptos Narrow" w:eastAsia="Times New Roman" w:hAnsi="Aptos Narrow"/>
                      <w:color w:val="000000"/>
                      <w:sz w:val="22"/>
                      <w:szCs w:val="22"/>
                      <w:highlight w:val="yellow"/>
                      <w:lang w:eastAsia="en-GB"/>
                    </w:rPr>
                  </w:rPrChange>
                </w:rPr>
                <w:t>0.5</w:t>
              </w:r>
            </w:ins>
          </w:p>
        </w:tc>
        <w:tc>
          <w:tcPr>
            <w:tcW w:w="1732" w:type="dxa"/>
            <w:tcBorders>
              <w:top w:val="nil"/>
              <w:left w:val="nil"/>
              <w:bottom w:val="single" w:sz="4" w:space="0" w:color="auto"/>
              <w:right w:val="single" w:sz="8" w:space="0" w:color="auto"/>
            </w:tcBorders>
            <w:shd w:val="clear" w:color="auto" w:fill="auto"/>
            <w:noWrap/>
            <w:vAlign w:val="bottom"/>
            <w:hideMark/>
          </w:tcPr>
          <w:p w14:paraId="53E5E5C5" w14:textId="74ACA970"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56" w:author="jon pritchard" w:date="2025-03-28T14:25:00Z" w16du:dateUtc="2025-03-28T13:25:00Z">
                  <w:rPr>
                    <w:rFonts w:ascii="Aptos Narrow" w:eastAsia="Times New Roman" w:hAnsi="Aptos Narrow"/>
                    <w:color w:val="000000"/>
                    <w:sz w:val="22"/>
                    <w:szCs w:val="22"/>
                    <w:lang w:eastAsia="en-GB"/>
                  </w:rPr>
                </w:rPrChange>
              </w:rPr>
              <w:pPrChange w:id="1857" w:author="jon pritchard" w:date="2025-03-28T14:25:00Z" w16du:dateUtc="2025-03-28T13:25:00Z">
                <w:pPr>
                  <w:spacing w:after="0" w:line="240" w:lineRule="auto"/>
                </w:pPr>
              </w:pPrChange>
            </w:pPr>
            <w:ins w:id="1858" w:author="jon pritchard" w:date="2025-03-28T14:23:00Z" w16du:dateUtc="2025-03-28T13:23:00Z">
              <w:r w:rsidRPr="00507E48">
                <w:rPr>
                  <w:rFonts w:ascii="Aptos Narrow" w:eastAsia="Times New Roman" w:hAnsi="Aptos Narrow"/>
                  <w:b/>
                  <w:bCs/>
                  <w:color w:val="00B0F0"/>
                  <w:sz w:val="22"/>
                  <w:szCs w:val="22"/>
                  <w:lang w:eastAsia="en-GB"/>
                  <w:rPrChange w:id="1859"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014D0EBC" w14:textId="77777777" w:rsidTr="002D7DEE">
        <w:trPr>
          <w:trHeight w:val="292"/>
          <w:jc w:val="center"/>
        </w:trPr>
        <w:tc>
          <w:tcPr>
            <w:tcW w:w="1295" w:type="dxa"/>
            <w:tcBorders>
              <w:top w:val="nil"/>
              <w:left w:val="single" w:sz="8" w:space="0" w:color="auto"/>
              <w:bottom w:val="single" w:sz="4" w:space="0" w:color="auto"/>
              <w:right w:val="nil"/>
            </w:tcBorders>
            <w:shd w:val="clear" w:color="auto" w:fill="auto"/>
            <w:noWrap/>
            <w:vAlign w:val="bottom"/>
            <w:hideMark/>
          </w:tcPr>
          <w:p w14:paraId="3B65B256"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high water</w:t>
            </w: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47776D26"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0</w:t>
            </w:r>
          </w:p>
        </w:tc>
        <w:tc>
          <w:tcPr>
            <w:tcW w:w="2409" w:type="dxa"/>
            <w:tcBorders>
              <w:top w:val="nil"/>
              <w:left w:val="nil"/>
              <w:bottom w:val="single" w:sz="4" w:space="0" w:color="auto"/>
              <w:right w:val="single" w:sz="4" w:space="0" w:color="auto"/>
            </w:tcBorders>
            <w:shd w:val="clear" w:color="auto" w:fill="auto"/>
            <w:noWrap/>
            <w:vAlign w:val="bottom"/>
            <w:hideMark/>
          </w:tcPr>
          <w:p w14:paraId="4BA337D3" w14:textId="1EED249A"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60" w:author="jon pritchard" w:date="2025-03-28T14:25:00Z" w16du:dateUtc="2025-03-28T13:25:00Z">
                  <w:rPr>
                    <w:rFonts w:ascii="Aptos Narrow" w:eastAsia="Times New Roman" w:hAnsi="Aptos Narrow"/>
                    <w:color w:val="000000"/>
                    <w:sz w:val="22"/>
                    <w:szCs w:val="22"/>
                    <w:lang w:eastAsia="en-GB"/>
                  </w:rPr>
                </w:rPrChange>
              </w:rPr>
              <w:pPrChange w:id="1861" w:author="jon pritchard" w:date="2025-03-28T14:25:00Z" w16du:dateUtc="2025-03-28T13:25:00Z">
                <w:pPr>
                  <w:spacing w:after="0" w:line="240" w:lineRule="auto"/>
                </w:pPr>
              </w:pPrChange>
            </w:pPr>
            <w:ins w:id="1862" w:author="jon pritchard" w:date="2025-03-28T14:21:00Z" w16du:dateUtc="2025-03-28T13:21:00Z">
              <w:r w:rsidRPr="00507E48">
                <w:rPr>
                  <w:rFonts w:ascii="Aptos Narrow" w:eastAsia="Times New Roman" w:hAnsi="Aptos Narrow"/>
                  <w:b/>
                  <w:bCs/>
                  <w:color w:val="00B0F0"/>
                  <w:sz w:val="22"/>
                  <w:szCs w:val="22"/>
                  <w:lang w:eastAsia="en-GB"/>
                  <w:rPrChange w:id="1863" w:author="jon pritchard" w:date="2025-03-28T14:25:00Z" w16du:dateUtc="2025-03-28T13:25:00Z">
                    <w:rPr>
                      <w:rFonts w:ascii="Aptos Narrow" w:eastAsia="Times New Roman" w:hAnsi="Aptos Narrow"/>
                      <w:color w:val="000000"/>
                      <w:sz w:val="22"/>
                      <w:szCs w:val="22"/>
                      <w:highlight w:val="yellow"/>
                      <w:lang w:eastAsia="en-GB"/>
                    </w:rPr>
                  </w:rPrChange>
                </w:rPr>
                <w:t>317</w:t>
              </w:r>
            </w:ins>
          </w:p>
        </w:tc>
        <w:tc>
          <w:tcPr>
            <w:tcW w:w="1660" w:type="dxa"/>
            <w:tcBorders>
              <w:top w:val="nil"/>
              <w:left w:val="nil"/>
              <w:bottom w:val="single" w:sz="4" w:space="0" w:color="auto"/>
              <w:right w:val="single" w:sz="4" w:space="0" w:color="auto"/>
            </w:tcBorders>
            <w:shd w:val="clear" w:color="auto" w:fill="auto"/>
            <w:noWrap/>
            <w:vAlign w:val="bottom"/>
            <w:hideMark/>
          </w:tcPr>
          <w:p w14:paraId="4FA17E81" w14:textId="0AA1E59D"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64" w:author="jon pritchard" w:date="2025-03-28T14:25:00Z" w16du:dateUtc="2025-03-28T13:25:00Z">
                  <w:rPr>
                    <w:rFonts w:ascii="Aptos Narrow" w:eastAsia="Times New Roman" w:hAnsi="Aptos Narrow"/>
                    <w:color w:val="000000"/>
                    <w:sz w:val="22"/>
                    <w:szCs w:val="22"/>
                    <w:lang w:eastAsia="en-GB"/>
                  </w:rPr>
                </w:rPrChange>
              </w:rPr>
              <w:pPrChange w:id="1865" w:author="jon pritchard" w:date="2025-03-28T14:25:00Z" w16du:dateUtc="2025-03-28T13:25:00Z">
                <w:pPr>
                  <w:spacing w:after="0" w:line="240" w:lineRule="auto"/>
                </w:pPr>
              </w:pPrChange>
            </w:pPr>
            <w:ins w:id="1866" w:author="jon pritchard" w:date="2025-03-28T14:22:00Z" w16du:dateUtc="2025-03-28T13:22:00Z">
              <w:r w:rsidRPr="00507E48">
                <w:rPr>
                  <w:rFonts w:ascii="Aptos Narrow" w:eastAsia="Times New Roman" w:hAnsi="Aptos Narrow"/>
                  <w:b/>
                  <w:bCs/>
                  <w:color w:val="00B0F0"/>
                  <w:sz w:val="22"/>
                  <w:szCs w:val="22"/>
                  <w:lang w:eastAsia="en-GB"/>
                  <w:rPrChange w:id="1867" w:author="jon pritchard" w:date="2025-03-28T14:25:00Z" w16du:dateUtc="2025-03-28T13:25:00Z">
                    <w:rPr>
                      <w:rFonts w:ascii="Aptos Narrow" w:eastAsia="Times New Roman" w:hAnsi="Aptos Narrow"/>
                      <w:color w:val="000000"/>
                      <w:sz w:val="22"/>
                      <w:szCs w:val="22"/>
                      <w:highlight w:val="yellow"/>
                      <w:lang w:eastAsia="en-GB"/>
                    </w:rPr>
                  </w:rPrChange>
                </w:rPr>
                <w:t>0.3</w:t>
              </w:r>
            </w:ins>
          </w:p>
        </w:tc>
        <w:tc>
          <w:tcPr>
            <w:tcW w:w="1732" w:type="dxa"/>
            <w:tcBorders>
              <w:top w:val="nil"/>
              <w:left w:val="nil"/>
              <w:bottom w:val="single" w:sz="4" w:space="0" w:color="auto"/>
              <w:right w:val="single" w:sz="8" w:space="0" w:color="auto"/>
            </w:tcBorders>
            <w:shd w:val="clear" w:color="auto" w:fill="auto"/>
            <w:noWrap/>
            <w:vAlign w:val="bottom"/>
            <w:hideMark/>
          </w:tcPr>
          <w:p w14:paraId="017F0770" w14:textId="7FF27E50"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68" w:author="jon pritchard" w:date="2025-03-28T14:25:00Z" w16du:dateUtc="2025-03-28T13:25:00Z">
                  <w:rPr>
                    <w:rFonts w:ascii="Aptos Narrow" w:eastAsia="Times New Roman" w:hAnsi="Aptos Narrow"/>
                    <w:color w:val="000000"/>
                    <w:sz w:val="22"/>
                    <w:szCs w:val="22"/>
                    <w:lang w:eastAsia="en-GB"/>
                  </w:rPr>
                </w:rPrChange>
              </w:rPr>
              <w:pPrChange w:id="1869" w:author="jon pritchard" w:date="2025-03-28T14:25:00Z" w16du:dateUtc="2025-03-28T13:25:00Z">
                <w:pPr>
                  <w:spacing w:after="0" w:line="240" w:lineRule="auto"/>
                </w:pPr>
              </w:pPrChange>
            </w:pPr>
            <w:ins w:id="1870" w:author="jon pritchard" w:date="2025-03-28T14:23:00Z" w16du:dateUtc="2025-03-28T13:23:00Z">
              <w:r w:rsidRPr="00507E48">
                <w:rPr>
                  <w:rFonts w:ascii="Aptos Narrow" w:eastAsia="Times New Roman" w:hAnsi="Aptos Narrow"/>
                  <w:b/>
                  <w:bCs/>
                  <w:color w:val="00B0F0"/>
                  <w:sz w:val="22"/>
                  <w:szCs w:val="22"/>
                  <w:lang w:eastAsia="en-GB"/>
                  <w:rPrChange w:id="1871"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69BA5CA0" w14:textId="77777777" w:rsidTr="002D7DEE">
        <w:trPr>
          <w:trHeight w:val="292"/>
          <w:jc w:val="center"/>
        </w:trPr>
        <w:tc>
          <w:tcPr>
            <w:tcW w:w="1295" w:type="dxa"/>
            <w:vMerge w:val="restart"/>
            <w:tcBorders>
              <w:top w:val="nil"/>
              <w:left w:val="single" w:sz="8" w:space="0" w:color="auto"/>
              <w:bottom w:val="single" w:sz="8" w:space="0" w:color="000000"/>
              <w:right w:val="nil"/>
            </w:tcBorders>
            <w:shd w:val="clear" w:color="auto" w:fill="auto"/>
            <w:noWrap/>
            <w:vAlign w:val="center"/>
            <w:hideMark/>
          </w:tcPr>
          <w:p w14:paraId="043AFADF" w14:textId="77777777" w:rsidR="00764DCF" w:rsidRPr="00764DCF" w:rsidRDefault="00764DCF" w:rsidP="00764DCF">
            <w:pPr>
              <w:spacing w:after="0" w:line="240" w:lineRule="auto"/>
              <w:jc w:val="center"/>
              <w:rPr>
                <w:rFonts w:ascii="Aptos Narrow" w:eastAsia="Times New Roman" w:hAnsi="Aptos Narrow"/>
                <w:b/>
                <w:bCs/>
                <w:color w:val="000000"/>
                <w:sz w:val="22"/>
                <w:szCs w:val="22"/>
                <w:lang w:eastAsia="en-GB"/>
              </w:rPr>
            </w:pPr>
            <w:r w:rsidRPr="00764DCF">
              <w:rPr>
                <w:rFonts w:ascii="Aptos Narrow" w:eastAsia="Times New Roman" w:hAnsi="Aptos Narrow"/>
                <w:b/>
                <w:bCs/>
                <w:color w:val="000000"/>
                <w:sz w:val="22"/>
                <w:szCs w:val="22"/>
                <w:lang w:eastAsia="en-GB"/>
              </w:rPr>
              <w:t>After</w:t>
            </w: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5B7014E"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1</w:t>
            </w:r>
          </w:p>
        </w:tc>
        <w:tc>
          <w:tcPr>
            <w:tcW w:w="2409" w:type="dxa"/>
            <w:tcBorders>
              <w:top w:val="nil"/>
              <w:left w:val="nil"/>
              <w:bottom w:val="single" w:sz="4" w:space="0" w:color="auto"/>
              <w:right w:val="single" w:sz="4" w:space="0" w:color="auto"/>
            </w:tcBorders>
            <w:shd w:val="clear" w:color="auto" w:fill="auto"/>
            <w:noWrap/>
            <w:vAlign w:val="bottom"/>
            <w:hideMark/>
          </w:tcPr>
          <w:p w14:paraId="38B9F90E" w14:textId="14E4D1CE"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72" w:author="jon pritchard" w:date="2025-03-28T14:25:00Z" w16du:dateUtc="2025-03-28T13:25:00Z">
                  <w:rPr>
                    <w:rFonts w:ascii="Aptos Narrow" w:eastAsia="Times New Roman" w:hAnsi="Aptos Narrow"/>
                    <w:color w:val="000000"/>
                    <w:sz w:val="22"/>
                    <w:szCs w:val="22"/>
                    <w:lang w:eastAsia="en-GB"/>
                  </w:rPr>
                </w:rPrChange>
              </w:rPr>
              <w:pPrChange w:id="1873" w:author="jon pritchard" w:date="2025-03-28T14:25:00Z" w16du:dateUtc="2025-03-28T13:25:00Z">
                <w:pPr>
                  <w:spacing w:after="0" w:line="240" w:lineRule="auto"/>
                </w:pPr>
              </w:pPrChange>
            </w:pPr>
            <w:ins w:id="1874" w:author="jon pritchard" w:date="2025-03-28T14:21:00Z" w16du:dateUtc="2025-03-28T13:21:00Z">
              <w:r w:rsidRPr="00507E48">
                <w:rPr>
                  <w:rFonts w:ascii="Aptos Narrow" w:eastAsia="Times New Roman" w:hAnsi="Aptos Narrow"/>
                  <w:b/>
                  <w:bCs/>
                  <w:color w:val="00B0F0"/>
                  <w:sz w:val="22"/>
                  <w:szCs w:val="22"/>
                  <w:lang w:eastAsia="en-GB"/>
                  <w:rPrChange w:id="1875" w:author="jon pritchard" w:date="2025-03-28T14:25:00Z" w16du:dateUtc="2025-03-28T13:25:00Z">
                    <w:rPr>
                      <w:rFonts w:ascii="Aptos Narrow" w:eastAsia="Times New Roman" w:hAnsi="Aptos Narrow"/>
                      <w:color w:val="000000"/>
                      <w:sz w:val="22"/>
                      <w:szCs w:val="22"/>
                      <w:highlight w:val="yellow"/>
                      <w:lang w:eastAsia="en-GB"/>
                    </w:rPr>
                  </w:rPrChange>
                </w:rPr>
                <w:t>178</w:t>
              </w:r>
            </w:ins>
          </w:p>
        </w:tc>
        <w:tc>
          <w:tcPr>
            <w:tcW w:w="1660" w:type="dxa"/>
            <w:tcBorders>
              <w:top w:val="nil"/>
              <w:left w:val="nil"/>
              <w:bottom w:val="single" w:sz="4" w:space="0" w:color="auto"/>
              <w:right w:val="single" w:sz="4" w:space="0" w:color="auto"/>
            </w:tcBorders>
            <w:shd w:val="clear" w:color="auto" w:fill="auto"/>
            <w:noWrap/>
            <w:vAlign w:val="bottom"/>
            <w:hideMark/>
          </w:tcPr>
          <w:p w14:paraId="51946826" w14:textId="2951805D"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76" w:author="jon pritchard" w:date="2025-03-28T14:25:00Z" w16du:dateUtc="2025-03-28T13:25:00Z">
                  <w:rPr>
                    <w:rFonts w:ascii="Aptos Narrow" w:eastAsia="Times New Roman" w:hAnsi="Aptos Narrow"/>
                    <w:color w:val="000000"/>
                    <w:sz w:val="22"/>
                    <w:szCs w:val="22"/>
                    <w:lang w:eastAsia="en-GB"/>
                  </w:rPr>
                </w:rPrChange>
              </w:rPr>
              <w:pPrChange w:id="1877" w:author="jon pritchard" w:date="2025-03-28T14:25:00Z" w16du:dateUtc="2025-03-28T13:25:00Z">
                <w:pPr>
                  <w:spacing w:after="0" w:line="240" w:lineRule="auto"/>
                </w:pPr>
              </w:pPrChange>
            </w:pPr>
            <w:ins w:id="1878" w:author="jon pritchard" w:date="2025-03-28T14:22:00Z" w16du:dateUtc="2025-03-28T13:22:00Z">
              <w:r w:rsidRPr="00507E48">
                <w:rPr>
                  <w:rFonts w:ascii="Aptos Narrow" w:eastAsia="Times New Roman" w:hAnsi="Aptos Narrow"/>
                  <w:b/>
                  <w:bCs/>
                  <w:color w:val="00B0F0"/>
                  <w:sz w:val="22"/>
                  <w:szCs w:val="22"/>
                  <w:lang w:eastAsia="en-GB"/>
                  <w:rPrChange w:id="1879" w:author="jon pritchard" w:date="2025-03-28T14:25:00Z" w16du:dateUtc="2025-03-28T13:25:00Z">
                    <w:rPr>
                      <w:rFonts w:ascii="Aptos Narrow" w:eastAsia="Times New Roman" w:hAnsi="Aptos Narrow"/>
                      <w:color w:val="000000"/>
                      <w:sz w:val="22"/>
                      <w:szCs w:val="22"/>
                      <w:highlight w:val="yellow"/>
                      <w:lang w:eastAsia="en-GB"/>
                    </w:rPr>
                  </w:rPrChange>
                </w:rPr>
                <w:t>0.3</w:t>
              </w:r>
            </w:ins>
          </w:p>
        </w:tc>
        <w:tc>
          <w:tcPr>
            <w:tcW w:w="1732" w:type="dxa"/>
            <w:tcBorders>
              <w:top w:val="nil"/>
              <w:left w:val="nil"/>
              <w:bottom w:val="single" w:sz="4" w:space="0" w:color="auto"/>
              <w:right w:val="single" w:sz="8" w:space="0" w:color="auto"/>
            </w:tcBorders>
            <w:shd w:val="clear" w:color="auto" w:fill="auto"/>
            <w:noWrap/>
            <w:vAlign w:val="bottom"/>
            <w:hideMark/>
          </w:tcPr>
          <w:p w14:paraId="456C6062" w14:textId="36B62FED"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80" w:author="jon pritchard" w:date="2025-03-28T14:25:00Z" w16du:dateUtc="2025-03-28T13:25:00Z">
                  <w:rPr>
                    <w:rFonts w:ascii="Aptos Narrow" w:eastAsia="Times New Roman" w:hAnsi="Aptos Narrow"/>
                    <w:color w:val="000000"/>
                    <w:sz w:val="22"/>
                    <w:szCs w:val="22"/>
                    <w:lang w:eastAsia="en-GB"/>
                  </w:rPr>
                </w:rPrChange>
              </w:rPr>
              <w:pPrChange w:id="1881" w:author="jon pritchard" w:date="2025-03-28T14:25:00Z" w16du:dateUtc="2025-03-28T13:25:00Z">
                <w:pPr>
                  <w:spacing w:after="0" w:line="240" w:lineRule="auto"/>
                </w:pPr>
              </w:pPrChange>
            </w:pPr>
            <w:ins w:id="1882" w:author="jon pritchard" w:date="2025-03-28T14:23:00Z" w16du:dateUtc="2025-03-28T13:23:00Z">
              <w:r w:rsidRPr="00507E48">
                <w:rPr>
                  <w:rFonts w:ascii="Aptos Narrow" w:eastAsia="Times New Roman" w:hAnsi="Aptos Narrow"/>
                  <w:b/>
                  <w:bCs/>
                  <w:color w:val="00B0F0"/>
                  <w:sz w:val="22"/>
                  <w:szCs w:val="22"/>
                  <w:lang w:eastAsia="en-GB"/>
                  <w:rPrChange w:id="1883" w:author="jon pritchard" w:date="2025-03-28T14:25:00Z" w16du:dateUtc="2025-03-28T13:25:00Z">
                    <w:rPr>
                      <w:rFonts w:ascii="Aptos Narrow" w:eastAsia="Times New Roman" w:hAnsi="Aptos Narrow"/>
                      <w:color w:val="000000"/>
                      <w:sz w:val="22"/>
                      <w:szCs w:val="22"/>
                      <w:highlight w:val="yellow"/>
                      <w:lang w:eastAsia="en-GB"/>
                    </w:rPr>
                  </w:rPrChange>
                </w:rPr>
                <w:t>0.5</w:t>
              </w:r>
            </w:ins>
          </w:p>
        </w:tc>
      </w:tr>
      <w:tr w:rsidR="00764DCF" w:rsidRPr="00764DCF" w14:paraId="118BC9E0" w14:textId="77777777" w:rsidTr="002D7DEE">
        <w:trPr>
          <w:trHeight w:val="292"/>
          <w:jc w:val="center"/>
        </w:trPr>
        <w:tc>
          <w:tcPr>
            <w:tcW w:w="1295" w:type="dxa"/>
            <w:vMerge/>
            <w:tcBorders>
              <w:top w:val="nil"/>
              <w:left w:val="single" w:sz="8" w:space="0" w:color="auto"/>
              <w:bottom w:val="single" w:sz="8" w:space="0" w:color="000000"/>
              <w:right w:val="nil"/>
            </w:tcBorders>
            <w:vAlign w:val="center"/>
            <w:hideMark/>
          </w:tcPr>
          <w:p w14:paraId="2D805BD7"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3050084B"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2</w:t>
            </w:r>
          </w:p>
        </w:tc>
        <w:tc>
          <w:tcPr>
            <w:tcW w:w="2409" w:type="dxa"/>
            <w:tcBorders>
              <w:top w:val="nil"/>
              <w:left w:val="nil"/>
              <w:bottom w:val="single" w:sz="4" w:space="0" w:color="auto"/>
              <w:right w:val="single" w:sz="4" w:space="0" w:color="auto"/>
            </w:tcBorders>
            <w:shd w:val="clear" w:color="auto" w:fill="auto"/>
            <w:noWrap/>
            <w:vAlign w:val="bottom"/>
            <w:hideMark/>
          </w:tcPr>
          <w:p w14:paraId="095B0023" w14:textId="06595D29"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84" w:author="jon pritchard" w:date="2025-03-28T14:25:00Z" w16du:dateUtc="2025-03-28T13:25:00Z">
                  <w:rPr>
                    <w:rFonts w:ascii="Aptos Narrow" w:eastAsia="Times New Roman" w:hAnsi="Aptos Narrow"/>
                    <w:color w:val="000000"/>
                    <w:sz w:val="22"/>
                    <w:szCs w:val="22"/>
                    <w:lang w:eastAsia="en-GB"/>
                  </w:rPr>
                </w:rPrChange>
              </w:rPr>
              <w:pPrChange w:id="1885" w:author="jon pritchard" w:date="2025-03-28T14:25:00Z" w16du:dateUtc="2025-03-28T13:25:00Z">
                <w:pPr>
                  <w:spacing w:after="0" w:line="240" w:lineRule="auto"/>
                </w:pPr>
              </w:pPrChange>
            </w:pPr>
            <w:ins w:id="1886" w:author="jon pritchard" w:date="2025-03-28T14:21:00Z" w16du:dateUtc="2025-03-28T13:21:00Z">
              <w:r w:rsidRPr="00507E48">
                <w:rPr>
                  <w:rFonts w:ascii="Aptos Narrow" w:eastAsia="Times New Roman" w:hAnsi="Aptos Narrow"/>
                  <w:b/>
                  <w:bCs/>
                  <w:color w:val="00B0F0"/>
                  <w:sz w:val="22"/>
                  <w:szCs w:val="22"/>
                  <w:lang w:eastAsia="en-GB"/>
                  <w:rPrChange w:id="1887" w:author="jon pritchard" w:date="2025-03-28T14:25:00Z" w16du:dateUtc="2025-03-28T13:25:00Z">
                    <w:rPr>
                      <w:rFonts w:ascii="Aptos Narrow" w:eastAsia="Times New Roman" w:hAnsi="Aptos Narrow"/>
                      <w:color w:val="000000"/>
                      <w:sz w:val="22"/>
                      <w:szCs w:val="22"/>
                      <w:highlight w:val="yellow"/>
                      <w:lang w:eastAsia="en-GB"/>
                    </w:rPr>
                  </w:rPrChange>
                </w:rPr>
                <w:t>146</w:t>
              </w:r>
            </w:ins>
          </w:p>
        </w:tc>
        <w:tc>
          <w:tcPr>
            <w:tcW w:w="1660" w:type="dxa"/>
            <w:tcBorders>
              <w:top w:val="nil"/>
              <w:left w:val="nil"/>
              <w:bottom w:val="single" w:sz="4" w:space="0" w:color="auto"/>
              <w:right w:val="single" w:sz="4" w:space="0" w:color="auto"/>
            </w:tcBorders>
            <w:shd w:val="clear" w:color="auto" w:fill="auto"/>
            <w:noWrap/>
            <w:vAlign w:val="bottom"/>
            <w:hideMark/>
          </w:tcPr>
          <w:p w14:paraId="0320FEDC" w14:textId="2D579B01"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88" w:author="jon pritchard" w:date="2025-03-28T14:25:00Z" w16du:dateUtc="2025-03-28T13:25:00Z">
                  <w:rPr>
                    <w:rFonts w:ascii="Aptos Narrow" w:eastAsia="Times New Roman" w:hAnsi="Aptos Narrow"/>
                    <w:color w:val="000000"/>
                    <w:sz w:val="22"/>
                    <w:szCs w:val="22"/>
                    <w:lang w:eastAsia="en-GB"/>
                  </w:rPr>
                </w:rPrChange>
              </w:rPr>
              <w:pPrChange w:id="1889" w:author="jon pritchard" w:date="2025-03-28T14:25:00Z" w16du:dateUtc="2025-03-28T13:25:00Z">
                <w:pPr>
                  <w:spacing w:after="0" w:line="240" w:lineRule="auto"/>
                </w:pPr>
              </w:pPrChange>
            </w:pPr>
            <w:ins w:id="1890" w:author="jon pritchard" w:date="2025-03-28T14:22:00Z" w16du:dateUtc="2025-03-28T13:22:00Z">
              <w:r w:rsidRPr="00507E48">
                <w:rPr>
                  <w:rFonts w:ascii="Aptos Narrow" w:eastAsia="Times New Roman" w:hAnsi="Aptos Narrow"/>
                  <w:b/>
                  <w:bCs/>
                  <w:color w:val="00B0F0"/>
                  <w:sz w:val="22"/>
                  <w:szCs w:val="22"/>
                  <w:lang w:eastAsia="en-GB"/>
                  <w:rPrChange w:id="1891" w:author="jon pritchard" w:date="2025-03-28T14:25:00Z" w16du:dateUtc="2025-03-28T13:25:00Z">
                    <w:rPr>
                      <w:rFonts w:ascii="Aptos Narrow" w:eastAsia="Times New Roman" w:hAnsi="Aptos Narrow"/>
                      <w:color w:val="000000"/>
                      <w:sz w:val="22"/>
                      <w:szCs w:val="22"/>
                      <w:highlight w:val="yellow"/>
                      <w:lang w:eastAsia="en-GB"/>
                    </w:rPr>
                  </w:rPrChange>
                </w:rPr>
                <w:t>0.6</w:t>
              </w:r>
            </w:ins>
          </w:p>
        </w:tc>
        <w:tc>
          <w:tcPr>
            <w:tcW w:w="1732" w:type="dxa"/>
            <w:tcBorders>
              <w:top w:val="nil"/>
              <w:left w:val="nil"/>
              <w:bottom w:val="single" w:sz="4" w:space="0" w:color="auto"/>
              <w:right w:val="single" w:sz="8" w:space="0" w:color="auto"/>
            </w:tcBorders>
            <w:shd w:val="clear" w:color="auto" w:fill="auto"/>
            <w:noWrap/>
            <w:vAlign w:val="bottom"/>
            <w:hideMark/>
          </w:tcPr>
          <w:p w14:paraId="23DDDD9E" w14:textId="14E2362E"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92" w:author="jon pritchard" w:date="2025-03-28T14:25:00Z" w16du:dateUtc="2025-03-28T13:25:00Z">
                  <w:rPr>
                    <w:rFonts w:ascii="Aptos Narrow" w:eastAsia="Times New Roman" w:hAnsi="Aptos Narrow"/>
                    <w:color w:val="000000"/>
                    <w:sz w:val="22"/>
                    <w:szCs w:val="22"/>
                    <w:lang w:eastAsia="en-GB"/>
                  </w:rPr>
                </w:rPrChange>
              </w:rPr>
              <w:pPrChange w:id="1893" w:author="jon pritchard" w:date="2025-03-28T14:25:00Z" w16du:dateUtc="2025-03-28T13:25:00Z">
                <w:pPr>
                  <w:spacing w:after="0" w:line="240" w:lineRule="auto"/>
                </w:pPr>
              </w:pPrChange>
            </w:pPr>
            <w:ins w:id="1894" w:author="jon pritchard" w:date="2025-03-28T14:23:00Z" w16du:dateUtc="2025-03-28T13:23:00Z">
              <w:r w:rsidRPr="00507E48">
                <w:rPr>
                  <w:rFonts w:ascii="Aptos Narrow" w:eastAsia="Times New Roman" w:hAnsi="Aptos Narrow"/>
                  <w:b/>
                  <w:bCs/>
                  <w:color w:val="00B0F0"/>
                  <w:sz w:val="22"/>
                  <w:szCs w:val="22"/>
                  <w:lang w:eastAsia="en-GB"/>
                  <w:rPrChange w:id="1895" w:author="jon pritchard" w:date="2025-03-28T14:25:00Z" w16du:dateUtc="2025-03-28T13:25:00Z">
                    <w:rPr>
                      <w:rFonts w:ascii="Aptos Narrow" w:eastAsia="Times New Roman" w:hAnsi="Aptos Narrow"/>
                      <w:color w:val="000000"/>
                      <w:sz w:val="22"/>
                      <w:szCs w:val="22"/>
                      <w:highlight w:val="yellow"/>
                      <w:lang w:eastAsia="en-GB"/>
                    </w:rPr>
                  </w:rPrChange>
                </w:rPr>
                <w:t>0.5</w:t>
              </w:r>
            </w:ins>
          </w:p>
        </w:tc>
      </w:tr>
      <w:tr w:rsidR="00764DCF" w:rsidRPr="00764DCF" w14:paraId="3C1B5D5A" w14:textId="77777777" w:rsidTr="002D7DEE">
        <w:trPr>
          <w:trHeight w:val="292"/>
          <w:jc w:val="center"/>
        </w:trPr>
        <w:tc>
          <w:tcPr>
            <w:tcW w:w="1295" w:type="dxa"/>
            <w:vMerge/>
            <w:tcBorders>
              <w:top w:val="nil"/>
              <w:left w:val="single" w:sz="8" w:space="0" w:color="auto"/>
              <w:bottom w:val="single" w:sz="8" w:space="0" w:color="000000"/>
              <w:right w:val="nil"/>
            </w:tcBorders>
            <w:vAlign w:val="center"/>
            <w:hideMark/>
          </w:tcPr>
          <w:p w14:paraId="3ACC47D4"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49EC655C"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3</w:t>
            </w:r>
          </w:p>
        </w:tc>
        <w:tc>
          <w:tcPr>
            <w:tcW w:w="2409" w:type="dxa"/>
            <w:tcBorders>
              <w:top w:val="nil"/>
              <w:left w:val="nil"/>
              <w:bottom w:val="single" w:sz="4" w:space="0" w:color="auto"/>
              <w:right w:val="single" w:sz="4" w:space="0" w:color="auto"/>
            </w:tcBorders>
            <w:shd w:val="clear" w:color="auto" w:fill="auto"/>
            <w:noWrap/>
            <w:vAlign w:val="bottom"/>
            <w:hideMark/>
          </w:tcPr>
          <w:p w14:paraId="0CF94FFE" w14:textId="45453AC2"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96" w:author="jon pritchard" w:date="2025-03-28T14:25:00Z" w16du:dateUtc="2025-03-28T13:25:00Z">
                  <w:rPr>
                    <w:rFonts w:ascii="Aptos Narrow" w:eastAsia="Times New Roman" w:hAnsi="Aptos Narrow"/>
                    <w:color w:val="000000"/>
                    <w:sz w:val="22"/>
                    <w:szCs w:val="22"/>
                    <w:lang w:eastAsia="en-GB"/>
                  </w:rPr>
                </w:rPrChange>
              </w:rPr>
              <w:pPrChange w:id="1897" w:author="jon pritchard" w:date="2025-03-28T14:25:00Z" w16du:dateUtc="2025-03-28T13:25:00Z">
                <w:pPr>
                  <w:spacing w:after="0" w:line="240" w:lineRule="auto"/>
                </w:pPr>
              </w:pPrChange>
            </w:pPr>
            <w:ins w:id="1898" w:author="jon pritchard" w:date="2025-03-28T14:21:00Z" w16du:dateUtc="2025-03-28T13:21:00Z">
              <w:r w:rsidRPr="00507E48">
                <w:rPr>
                  <w:rFonts w:ascii="Aptos Narrow" w:eastAsia="Times New Roman" w:hAnsi="Aptos Narrow"/>
                  <w:b/>
                  <w:bCs/>
                  <w:color w:val="00B0F0"/>
                  <w:sz w:val="22"/>
                  <w:szCs w:val="22"/>
                  <w:lang w:eastAsia="en-GB"/>
                  <w:rPrChange w:id="1899" w:author="jon pritchard" w:date="2025-03-28T14:25:00Z" w16du:dateUtc="2025-03-28T13:25:00Z">
                    <w:rPr>
                      <w:rFonts w:ascii="Aptos Narrow" w:eastAsia="Times New Roman" w:hAnsi="Aptos Narrow"/>
                      <w:color w:val="000000"/>
                      <w:sz w:val="22"/>
                      <w:szCs w:val="22"/>
                      <w:highlight w:val="yellow"/>
                      <w:lang w:eastAsia="en-GB"/>
                    </w:rPr>
                  </w:rPrChange>
                </w:rPr>
                <w:t>140</w:t>
              </w:r>
            </w:ins>
          </w:p>
        </w:tc>
        <w:tc>
          <w:tcPr>
            <w:tcW w:w="1660" w:type="dxa"/>
            <w:tcBorders>
              <w:top w:val="nil"/>
              <w:left w:val="nil"/>
              <w:bottom w:val="single" w:sz="4" w:space="0" w:color="auto"/>
              <w:right w:val="single" w:sz="4" w:space="0" w:color="auto"/>
            </w:tcBorders>
            <w:shd w:val="clear" w:color="auto" w:fill="auto"/>
            <w:noWrap/>
            <w:vAlign w:val="bottom"/>
            <w:hideMark/>
          </w:tcPr>
          <w:p w14:paraId="537E8762" w14:textId="0BEBF939" w:rsidR="00507E48" w:rsidRPr="00507E48" w:rsidRDefault="00507E48" w:rsidP="00507E48">
            <w:pPr>
              <w:spacing w:after="0" w:line="240" w:lineRule="auto"/>
              <w:jc w:val="center"/>
              <w:rPr>
                <w:rFonts w:ascii="Aptos Narrow" w:eastAsia="Times New Roman" w:hAnsi="Aptos Narrow"/>
                <w:b/>
                <w:bCs/>
                <w:color w:val="00B0F0"/>
                <w:sz w:val="22"/>
                <w:szCs w:val="22"/>
                <w:lang w:eastAsia="en-GB"/>
                <w:rPrChange w:id="1900" w:author="jon pritchard" w:date="2025-03-28T14:25:00Z" w16du:dateUtc="2025-03-28T13:25:00Z">
                  <w:rPr>
                    <w:rFonts w:ascii="Aptos Narrow" w:eastAsia="Times New Roman" w:hAnsi="Aptos Narrow"/>
                    <w:color w:val="000000"/>
                    <w:sz w:val="22"/>
                    <w:szCs w:val="22"/>
                    <w:lang w:eastAsia="en-GB"/>
                  </w:rPr>
                </w:rPrChange>
              </w:rPr>
              <w:pPrChange w:id="1901" w:author="jon pritchard" w:date="2025-03-28T14:25:00Z" w16du:dateUtc="2025-03-28T13:25:00Z">
                <w:pPr>
                  <w:spacing w:after="0" w:line="240" w:lineRule="auto"/>
                </w:pPr>
              </w:pPrChange>
            </w:pPr>
            <w:ins w:id="1902" w:author="jon pritchard" w:date="2025-03-28T14:22:00Z" w16du:dateUtc="2025-03-28T13:22:00Z">
              <w:r w:rsidRPr="00507E48">
                <w:rPr>
                  <w:rFonts w:ascii="Aptos Narrow" w:eastAsia="Times New Roman" w:hAnsi="Aptos Narrow"/>
                  <w:b/>
                  <w:bCs/>
                  <w:color w:val="00B0F0"/>
                  <w:sz w:val="22"/>
                  <w:szCs w:val="22"/>
                  <w:lang w:eastAsia="en-GB"/>
                  <w:rPrChange w:id="1903" w:author="jon pritchard" w:date="2025-03-28T14:25:00Z" w16du:dateUtc="2025-03-28T13:25:00Z">
                    <w:rPr>
                      <w:rFonts w:ascii="Aptos Narrow" w:eastAsia="Times New Roman" w:hAnsi="Aptos Narrow"/>
                      <w:color w:val="000000"/>
                      <w:sz w:val="22"/>
                      <w:szCs w:val="22"/>
                      <w:highlight w:val="yellow"/>
                      <w:lang w:eastAsia="en-GB"/>
                    </w:rPr>
                  </w:rPrChange>
                </w:rPr>
                <w:t>1.0</w:t>
              </w:r>
            </w:ins>
          </w:p>
        </w:tc>
        <w:tc>
          <w:tcPr>
            <w:tcW w:w="1732" w:type="dxa"/>
            <w:tcBorders>
              <w:top w:val="nil"/>
              <w:left w:val="nil"/>
              <w:bottom w:val="single" w:sz="4" w:space="0" w:color="auto"/>
              <w:right w:val="single" w:sz="8" w:space="0" w:color="auto"/>
            </w:tcBorders>
            <w:shd w:val="clear" w:color="auto" w:fill="auto"/>
            <w:noWrap/>
            <w:vAlign w:val="bottom"/>
            <w:hideMark/>
          </w:tcPr>
          <w:p w14:paraId="381C98B6" w14:textId="76C4C3E4"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904" w:author="jon pritchard" w:date="2025-03-28T14:25:00Z" w16du:dateUtc="2025-03-28T13:25:00Z">
                  <w:rPr>
                    <w:rFonts w:ascii="Aptos Narrow" w:eastAsia="Times New Roman" w:hAnsi="Aptos Narrow"/>
                    <w:color w:val="000000"/>
                    <w:sz w:val="22"/>
                    <w:szCs w:val="22"/>
                    <w:lang w:eastAsia="en-GB"/>
                  </w:rPr>
                </w:rPrChange>
              </w:rPr>
              <w:pPrChange w:id="1905" w:author="jon pritchard" w:date="2025-03-28T14:25:00Z" w16du:dateUtc="2025-03-28T13:25:00Z">
                <w:pPr>
                  <w:spacing w:after="0" w:line="240" w:lineRule="auto"/>
                </w:pPr>
              </w:pPrChange>
            </w:pPr>
            <w:ins w:id="1906" w:author="jon pritchard" w:date="2025-03-28T14:23:00Z" w16du:dateUtc="2025-03-28T13:23:00Z">
              <w:r w:rsidRPr="00507E48">
                <w:rPr>
                  <w:rFonts w:ascii="Aptos Narrow" w:eastAsia="Times New Roman" w:hAnsi="Aptos Narrow"/>
                  <w:b/>
                  <w:bCs/>
                  <w:color w:val="00B0F0"/>
                  <w:sz w:val="22"/>
                  <w:szCs w:val="22"/>
                  <w:lang w:eastAsia="en-GB"/>
                  <w:rPrChange w:id="1907" w:author="jon pritchard" w:date="2025-03-28T14:25:00Z" w16du:dateUtc="2025-03-28T13:25:00Z">
                    <w:rPr>
                      <w:rFonts w:ascii="Aptos Narrow" w:eastAsia="Times New Roman" w:hAnsi="Aptos Narrow"/>
                      <w:color w:val="000000"/>
                      <w:sz w:val="22"/>
                      <w:szCs w:val="22"/>
                      <w:highlight w:val="yellow"/>
                      <w:lang w:eastAsia="en-GB"/>
                    </w:rPr>
                  </w:rPrChange>
                </w:rPr>
                <w:t>0.5</w:t>
              </w:r>
            </w:ins>
          </w:p>
        </w:tc>
      </w:tr>
      <w:tr w:rsidR="00764DCF" w:rsidRPr="00764DCF" w14:paraId="6D4EA871" w14:textId="77777777" w:rsidTr="002D7DEE">
        <w:trPr>
          <w:trHeight w:val="292"/>
          <w:jc w:val="center"/>
        </w:trPr>
        <w:tc>
          <w:tcPr>
            <w:tcW w:w="1295" w:type="dxa"/>
            <w:vMerge/>
            <w:tcBorders>
              <w:top w:val="nil"/>
              <w:left w:val="single" w:sz="8" w:space="0" w:color="auto"/>
              <w:bottom w:val="single" w:sz="8" w:space="0" w:color="000000"/>
              <w:right w:val="nil"/>
            </w:tcBorders>
            <w:vAlign w:val="center"/>
            <w:hideMark/>
          </w:tcPr>
          <w:p w14:paraId="00D91A5E"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23D5455E"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4</w:t>
            </w:r>
          </w:p>
        </w:tc>
        <w:tc>
          <w:tcPr>
            <w:tcW w:w="2409" w:type="dxa"/>
            <w:tcBorders>
              <w:top w:val="nil"/>
              <w:left w:val="nil"/>
              <w:bottom w:val="single" w:sz="4" w:space="0" w:color="auto"/>
              <w:right w:val="single" w:sz="4" w:space="0" w:color="auto"/>
            </w:tcBorders>
            <w:shd w:val="clear" w:color="auto" w:fill="auto"/>
            <w:noWrap/>
            <w:vAlign w:val="bottom"/>
            <w:hideMark/>
          </w:tcPr>
          <w:p w14:paraId="47D2E9FC" w14:textId="759BE6E7"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908" w:author="jon pritchard" w:date="2025-03-28T14:25:00Z" w16du:dateUtc="2025-03-28T13:25:00Z">
                  <w:rPr>
                    <w:rFonts w:ascii="Aptos Narrow" w:eastAsia="Times New Roman" w:hAnsi="Aptos Narrow"/>
                    <w:color w:val="000000"/>
                    <w:sz w:val="22"/>
                    <w:szCs w:val="22"/>
                    <w:lang w:eastAsia="en-GB"/>
                  </w:rPr>
                </w:rPrChange>
              </w:rPr>
              <w:pPrChange w:id="1909" w:author="jon pritchard" w:date="2025-03-28T14:25:00Z" w16du:dateUtc="2025-03-28T13:25:00Z">
                <w:pPr>
                  <w:spacing w:after="0" w:line="240" w:lineRule="auto"/>
                </w:pPr>
              </w:pPrChange>
            </w:pPr>
            <w:ins w:id="1910" w:author="jon pritchard" w:date="2025-03-28T14:21:00Z" w16du:dateUtc="2025-03-28T13:21:00Z">
              <w:r w:rsidRPr="00507E48">
                <w:rPr>
                  <w:rFonts w:ascii="Aptos Narrow" w:eastAsia="Times New Roman" w:hAnsi="Aptos Narrow"/>
                  <w:b/>
                  <w:bCs/>
                  <w:color w:val="00B0F0"/>
                  <w:sz w:val="22"/>
                  <w:szCs w:val="22"/>
                  <w:lang w:eastAsia="en-GB"/>
                  <w:rPrChange w:id="1911" w:author="jon pritchard" w:date="2025-03-28T14:25:00Z" w16du:dateUtc="2025-03-28T13:25:00Z">
                    <w:rPr>
                      <w:rFonts w:ascii="Aptos Narrow" w:eastAsia="Times New Roman" w:hAnsi="Aptos Narrow"/>
                      <w:color w:val="000000"/>
                      <w:sz w:val="22"/>
                      <w:szCs w:val="22"/>
                      <w:highlight w:val="yellow"/>
                      <w:lang w:eastAsia="en-GB"/>
                    </w:rPr>
                  </w:rPrChange>
                </w:rPr>
                <w:t>143</w:t>
              </w:r>
            </w:ins>
          </w:p>
        </w:tc>
        <w:tc>
          <w:tcPr>
            <w:tcW w:w="1660" w:type="dxa"/>
            <w:tcBorders>
              <w:top w:val="nil"/>
              <w:left w:val="nil"/>
              <w:bottom w:val="single" w:sz="4" w:space="0" w:color="auto"/>
              <w:right w:val="single" w:sz="4" w:space="0" w:color="auto"/>
            </w:tcBorders>
            <w:shd w:val="clear" w:color="auto" w:fill="auto"/>
            <w:noWrap/>
            <w:vAlign w:val="bottom"/>
            <w:hideMark/>
          </w:tcPr>
          <w:p w14:paraId="01674ECA" w14:textId="78F62D77"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912" w:author="jon pritchard" w:date="2025-03-28T14:25:00Z" w16du:dateUtc="2025-03-28T13:25:00Z">
                  <w:rPr>
                    <w:rFonts w:ascii="Aptos Narrow" w:eastAsia="Times New Roman" w:hAnsi="Aptos Narrow"/>
                    <w:color w:val="000000"/>
                    <w:sz w:val="22"/>
                    <w:szCs w:val="22"/>
                    <w:lang w:eastAsia="en-GB"/>
                  </w:rPr>
                </w:rPrChange>
              </w:rPr>
              <w:pPrChange w:id="1913" w:author="jon pritchard" w:date="2025-03-28T14:25:00Z" w16du:dateUtc="2025-03-28T13:25:00Z">
                <w:pPr>
                  <w:spacing w:after="0" w:line="240" w:lineRule="auto"/>
                </w:pPr>
              </w:pPrChange>
            </w:pPr>
            <w:ins w:id="1914" w:author="jon pritchard" w:date="2025-03-28T14:22:00Z" w16du:dateUtc="2025-03-28T13:22:00Z">
              <w:r w:rsidRPr="00507E48">
                <w:rPr>
                  <w:rFonts w:ascii="Aptos Narrow" w:eastAsia="Times New Roman" w:hAnsi="Aptos Narrow"/>
                  <w:b/>
                  <w:bCs/>
                  <w:color w:val="00B0F0"/>
                  <w:sz w:val="22"/>
                  <w:szCs w:val="22"/>
                  <w:lang w:eastAsia="en-GB"/>
                  <w:rPrChange w:id="1915" w:author="jon pritchard" w:date="2025-03-28T14:25:00Z" w16du:dateUtc="2025-03-28T13:25:00Z">
                    <w:rPr>
                      <w:rFonts w:ascii="Aptos Narrow" w:eastAsia="Times New Roman" w:hAnsi="Aptos Narrow"/>
                      <w:color w:val="000000"/>
                      <w:sz w:val="22"/>
                      <w:szCs w:val="22"/>
                      <w:highlight w:val="yellow"/>
                      <w:lang w:eastAsia="en-GB"/>
                    </w:rPr>
                  </w:rPrChange>
                </w:rPr>
                <w:t>1.1</w:t>
              </w:r>
            </w:ins>
          </w:p>
        </w:tc>
        <w:tc>
          <w:tcPr>
            <w:tcW w:w="1732" w:type="dxa"/>
            <w:tcBorders>
              <w:top w:val="nil"/>
              <w:left w:val="nil"/>
              <w:bottom w:val="single" w:sz="4" w:space="0" w:color="auto"/>
              <w:right w:val="single" w:sz="8" w:space="0" w:color="auto"/>
            </w:tcBorders>
            <w:shd w:val="clear" w:color="auto" w:fill="auto"/>
            <w:noWrap/>
            <w:vAlign w:val="bottom"/>
            <w:hideMark/>
          </w:tcPr>
          <w:p w14:paraId="73465C45" w14:textId="173B30AF"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916" w:author="jon pritchard" w:date="2025-03-28T14:25:00Z" w16du:dateUtc="2025-03-28T13:25:00Z">
                  <w:rPr>
                    <w:rFonts w:ascii="Aptos Narrow" w:eastAsia="Times New Roman" w:hAnsi="Aptos Narrow"/>
                    <w:color w:val="000000"/>
                    <w:sz w:val="22"/>
                    <w:szCs w:val="22"/>
                    <w:lang w:eastAsia="en-GB"/>
                  </w:rPr>
                </w:rPrChange>
              </w:rPr>
              <w:pPrChange w:id="1917" w:author="jon pritchard" w:date="2025-03-28T14:25:00Z" w16du:dateUtc="2025-03-28T13:25:00Z">
                <w:pPr>
                  <w:spacing w:after="0" w:line="240" w:lineRule="auto"/>
                </w:pPr>
              </w:pPrChange>
            </w:pPr>
            <w:ins w:id="1918" w:author="jon pritchard" w:date="2025-03-28T14:23:00Z" w16du:dateUtc="2025-03-28T13:23:00Z">
              <w:r w:rsidRPr="00507E48">
                <w:rPr>
                  <w:rFonts w:ascii="Aptos Narrow" w:eastAsia="Times New Roman" w:hAnsi="Aptos Narrow"/>
                  <w:b/>
                  <w:bCs/>
                  <w:color w:val="00B0F0"/>
                  <w:sz w:val="22"/>
                  <w:szCs w:val="22"/>
                  <w:lang w:eastAsia="en-GB"/>
                  <w:rPrChange w:id="1919" w:author="jon pritchard" w:date="2025-03-28T14:25:00Z" w16du:dateUtc="2025-03-28T13:25:00Z">
                    <w:rPr>
                      <w:rFonts w:ascii="Aptos Narrow" w:eastAsia="Times New Roman" w:hAnsi="Aptos Narrow"/>
                      <w:color w:val="000000"/>
                      <w:sz w:val="22"/>
                      <w:szCs w:val="22"/>
                      <w:highlight w:val="yellow"/>
                      <w:lang w:eastAsia="en-GB"/>
                    </w:rPr>
                  </w:rPrChange>
                </w:rPr>
                <w:t>0.5</w:t>
              </w:r>
            </w:ins>
          </w:p>
        </w:tc>
      </w:tr>
      <w:tr w:rsidR="00764DCF" w:rsidRPr="00764DCF" w14:paraId="06D81CC3" w14:textId="77777777" w:rsidTr="002D7DEE">
        <w:trPr>
          <w:trHeight w:val="292"/>
          <w:jc w:val="center"/>
        </w:trPr>
        <w:tc>
          <w:tcPr>
            <w:tcW w:w="1295" w:type="dxa"/>
            <w:vMerge/>
            <w:tcBorders>
              <w:top w:val="nil"/>
              <w:left w:val="single" w:sz="8" w:space="0" w:color="auto"/>
              <w:bottom w:val="single" w:sz="8" w:space="0" w:color="000000"/>
              <w:right w:val="nil"/>
            </w:tcBorders>
            <w:vAlign w:val="center"/>
            <w:hideMark/>
          </w:tcPr>
          <w:p w14:paraId="7DA0F9A6"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23964639"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5</w:t>
            </w:r>
          </w:p>
        </w:tc>
        <w:tc>
          <w:tcPr>
            <w:tcW w:w="2409" w:type="dxa"/>
            <w:tcBorders>
              <w:top w:val="nil"/>
              <w:left w:val="nil"/>
              <w:bottom w:val="single" w:sz="4" w:space="0" w:color="auto"/>
              <w:right w:val="single" w:sz="4" w:space="0" w:color="auto"/>
            </w:tcBorders>
            <w:shd w:val="clear" w:color="auto" w:fill="auto"/>
            <w:noWrap/>
            <w:vAlign w:val="bottom"/>
            <w:hideMark/>
          </w:tcPr>
          <w:p w14:paraId="5710C85B" w14:textId="54C76631"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920" w:author="jon pritchard" w:date="2025-03-28T14:25:00Z" w16du:dateUtc="2025-03-28T13:25:00Z">
                  <w:rPr>
                    <w:rFonts w:ascii="Aptos Narrow" w:eastAsia="Times New Roman" w:hAnsi="Aptos Narrow"/>
                    <w:color w:val="000000"/>
                    <w:sz w:val="22"/>
                    <w:szCs w:val="22"/>
                    <w:lang w:eastAsia="en-GB"/>
                  </w:rPr>
                </w:rPrChange>
              </w:rPr>
              <w:pPrChange w:id="1921" w:author="jon pritchard" w:date="2025-03-28T14:25:00Z" w16du:dateUtc="2025-03-28T13:25:00Z">
                <w:pPr>
                  <w:spacing w:after="0" w:line="240" w:lineRule="auto"/>
                </w:pPr>
              </w:pPrChange>
            </w:pPr>
            <w:ins w:id="1922" w:author="jon pritchard" w:date="2025-03-28T14:22:00Z" w16du:dateUtc="2025-03-28T13:22:00Z">
              <w:r w:rsidRPr="00507E48">
                <w:rPr>
                  <w:rFonts w:ascii="Aptos Narrow" w:eastAsia="Times New Roman" w:hAnsi="Aptos Narrow"/>
                  <w:b/>
                  <w:bCs/>
                  <w:color w:val="00B0F0"/>
                  <w:sz w:val="22"/>
                  <w:szCs w:val="22"/>
                  <w:lang w:eastAsia="en-GB"/>
                  <w:rPrChange w:id="1923" w:author="jon pritchard" w:date="2025-03-28T14:25:00Z" w16du:dateUtc="2025-03-28T13:25:00Z">
                    <w:rPr>
                      <w:rFonts w:ascii="Aptos Narrow" w:eastAsia="Times New Roman" w:hAnsi="Aptos Narrow"/>
                      <w:color w:val="000000"/>
                      <w:sz w:val="22"/>
                      <w:szCs w:val="22"/>
                      <w:highlight w:val="yellow"/>
                      <w:lang w:eastAsia="en-GB"/>
                    </w:rPr>
                  </w:rPrChange>
                </w:rPr>
                <w:t>143</w:t>
              </w:r>
            </w:ins>
          </w:p>
        </w:tc>
        <w:tc>
          <w:tcPr>
            <w:tcW w:w="1660" w:type="dxa"/>
            <w:tcBorders>
              <w:top w:val="nil"/>
              <w:left w:val="nil"/>
              <w:bottom w:val="single" w:sz="4" w:space="0" w:color="auto"/>
              <w:right w:val="single" w:sz="4" w:space="0" w:color="auto"/>
            </w:tcBorders>
            <w:shd w:val="clear" w:color="auto" w:fill="auto"/>
            <w:noWrap/>
            <w:vAlign w:val="bottom"/>
            <w:hideMark/>
          </w:tcPr>
          <w:p w14:paraId="39E3281F" w14:textId="00A83D9F"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924" w:author="jon pritchard" w:date="2025-03-28T14:25:00Z" w16du:dateUtc="2025-03-28T13:25:00Z">
                  <w:rPr>
                    <w:rFonts w:ascii="Aptos Narrow" w:eastAsia="Times New Roman" w:hAnsi="Aptos Narrow"/>
                    <w:color w:val="000000"/>
                    <w:sz w:val="22"/>
                    <w:szCs w:val="22"/>
                    <w:lang w:eastAsia="en-GB"/>
                  </w:rPr>
                </w:rPrChange>
              </w:rPr>
              <w:pPrChange w:id="1925" w:author="jon pritchard" w:date="2025-03-28T14:25:00Z" w16du:dateUtc="2025-03-28T13:25:00Z">
                <w:pPr>
                  <w:spacing w:after="0" w:line="240" w:lineRule="auto"/>
                </w:pPr>
              </w:pPrChange>
            </w:pPr>
            <w:ins w:id="1926" w:author="jon pritchard" w:date="2025-03-28T14:23:00Z" w16du:dateUtc="2025-03-28T13:23:00Z">
              <w:r w:rsidRPr="00507E48">
                <w:rPr>
                  <w:rFonts w:ascii="Aptos Narrow" w:eastAsia="Times New Roman" w:hAnsi="Aptos Narrow"/>
                  <w:b/>
                  <w:bCs/>
                  <w:color w:val="00B0F0"/>
                  <w:sz w:val="22"/>
                  <w:szCs w:val="22"/>
                  <w:lang w:eastAsia="en-GB"/>
                  <w:rPrChange w:id="1927" w:author="jon pritchard" w:date="2025-03-28T14:25:00Z" w16du:dateUtc="2025-03-28T13:25:00Z">
                    <w:rPr>
                      <w:rFonts w:ascii="Aptos Narrow" w:eastAsia="Times New Roman" w:hAnsi="Aptos Narrow"/>
                      <w:color w:val="000000"/>
                      <w:sz w:val="22"/>
                      <w:szCs w:val="22"/>
                      <w:highlight w:val="yellow"/>
                      <w:lang w:eastAsia="en-GB"/>
                    </w:rPr>
                  </w:rPrChange>
                </w:rPr>
                <w:t>0.8</w:t>
              </w:r>
            </w:ins>
          </w:p>
        </w:tc>
        <w:tc>
          <w:tcPr>
            <w:tcW w:w="1732" w:type="dxa"/>
            <w:tcBorders>
              <w:top w:val="nil"/>
              <w:left w:val="nil"/>
              <w:bottom w:val="single" w:sz="4" w:space="0" w:color="auto"/>
              <w:right w:val="single" w:sz="8" w:space="0" w:color="auto"/>
            </w:tcBorders>
            <w:shd w:val="clear" w:color="auto" w:fill="auto"/>
            <w:noWrap/>
            <w:vAlign w:val="bottom"/>
            <w:hideMark/>
          </w:tcPr>
          <w:p w14:paraId="5A86F7AA" w14:textId="5150ABBE"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928" w:author="jon pritchard" w:date="2025-03-28T14:25:00Z" w16du:dateUtc="2025-03-28T13:25:00Z">
                  <w:rPr>
                    <w:rFonts w:ascii="Aptos Narrow" w:eastAsia="Times New Roman" w:hAnsi="Aptos Narrow"/>
                    <w:color w:val="000000"/>
                    <w:sz w:val="22"/>
                    <w:szCs w:val="22"/>
                    <w:lang w:eastAsia="en-GB"/>
                  </w:rPr>
                </w:rPrChange>
              </w:rPr>
              <w:pPrChange w:id="1929" w:author="jon pritchard" w:date="2025-03-28T14:25:00Z" w16du:dateUtc="2025-03-28T13:25:00Z">
                <w:pPr>
                  <w:spacing w:after="0" w:line="240" w:lineRule="auto"/>
                </w:pPr>
              </w:pPrChange>
            </w:pPr>
            <w:ins w:id="1930" w:author="jon pritchard" w:date="2025-03-28T14:23:00Z" w16du:dateUtc="2025-03-28T13:23:00Z">
              <w:r w:rsidRPr="00507E48">
                <w:rPr>
                  <w:rFonts w:ascii="Aptos Narrow" w:eastAsia="Times New Roman" w:hAnsi="Aptos Narrow"/>
                  <w:b/>
                  <w:bCs/>
                  <w:color w:val="00B0F0"/>
                  <w:sz w:val="22"/>
                  <w:szCs w:val="22"/>
                  <w:lang w:eastAsia="en-GB"/>
                  <w:rPrChange w:id="1931" w:author="jon pritchard" w:date="2025-03-28T14:25:00Z" w16du:dateUtc="2025-03-28T13:25:00Z">
                    <w:rPr>
                      <w:rFonts w:ascii="Aptos Narrow" w:eastAsia="Times New Roman" w:hAnsi="Aptos Narrow"/>
                      <w:color w:val="000000"/>
                      <w:sz w:val="22"/>
                      <w:szCs w:val="22"/>
                      <w:highlight w:val="yellow"/>
                      <w:lang w:eastAsia="en-GB"/>
                    </w:rPr>
                  </w:rPrChange>
                </w:rPr>
                <w:t>0.5</w:t>
              </w:r>
            </w:ins>
          </w:p>
        </w:tc>
      </w:tr>
      <w:tr w:rsidR="00764DCF" w:rsidRPr="00764DCF" w14:paraId="4297A261" w14:textId="77777777" w:rsidTr="002D7DEE">
        <w:trPr>
          <w:trHeight w:val="300"/>
          <w:jc w:val="center"/>
        </w:trPr>
        <w:tc>
          <w:tcPr>
            <w:tcW w:w="1295" w:type="dxa"/>
            <w:vMerge/>
            <w:tcBorders>
              <w:top w:val="nil"/>
              <w:left w:val="single" w:sz="8" w:space="0" w:color="auto"/>
              <w:bottom w:val="single" w:sz="8" w:space="0" w:color="000000"/>
              <w:right w:val="nil"/>
            </w:tcBorders>
            <w:vAlign w:val="center"/>
            <w:hideMark/>
          </w:tcPr>
          <w:p w14:paraId="2BD41CD0"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8" w:space="0" w:color="auto"/>
              <w:right w:val="single" w:sz="8" w:space="0" w:color="auto"/>
            </w:tcBorders>
            <w:shd w:val="clear" w:color="auto" w:fill="auto"/>
            <w:noWrap/>
            <w:vAlign w:val="bottom"/>
            <w:hideMark/>
          </w:tcPr>
          <w:p w14:paraId="03622558"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6</w:t>
            </w:r>
          </w:p>
        </w:tc>
        <w:tc>
          <w:tcPr>
            <w:tcW w:w="2409" w:type="dxa"/>
            <w:tcBorders>
              <w:top w:val="nil"/>
              <w:left w:val="nil"/>
              <w:bottom w:val="single" w:sz="8" w:space="0" w:color="auto"/>
              <w:right w:val="single" w:sz="4" w:space="0" w:color="auto"/>
            </w:tcBorders>
            <w:shd w:val="clear" w:color="auto" w:fill="auto"/>
            <w:noWrap/>
            <w:vAlign w:val="bottom"/>
            <w:hideMark/>
          </w:tcPr>
          <w:p w14:paraId="673F42E9" w14:textId="1ED96D98"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932" w:author="jon pritchard" w:date="2025-03-28T14:25:00Z" w16du:dateUtc="2025-03-28T13:25:00Z">
                  <w:rPr>
                    <w:rFonts w:ascii="Aptos Narrow" w:eastAsia="Times New Roman" w:hAnsi="Aptos Narrow"/>
                    <w:color w:val="000000"/>
                    <w:sz w:val="22"/>
                    <w:szCs w:val="22"/>
                    <w:lang w:eastAsia="en-GB"/>
                  </w:rPr>
                </w:rPrChange>
              </w:rPr>
              <w:pPrChange w:id="1933" w:author="jon pritchard" w:date="2025-03-28T14:25:00Z" w16du:dateUtc="2025-03-28T13:25:00Z">
                <w:pPr>
                  <w:spacing w:after="0" w:line="240" w:lineRule="auto"/>
                </w:pPr>
              </w:pPrChange>
            </w:pPr>
            <w:ins w:id="1934" w:author="jon pritchard" w:date="2025-03-28T14:22:00Z" w16du:dateUtc="2025-03-28T13:22:00Z">
              <w:r w:rsidRPr="00507E48">
                <w:rPr>
                  <w:rFonts w:ascii="Aptos Narrow" w:eastAsia="Times New Roman" w:hAnsi="Aptos Narrow"/>
                  <w:b/>
                  <w:bCs/>
                  <w:color w:val="00B0F0"/>
                  <w:sz w:val="22"/>
                  <w:szCs w:val="22"/>
                  <w:lang w:eastAsia="en-GB"/>
                  <w:rPrChange w:id="1935" w:author="jon pritchard" w:date="2025-03-28T14:25:00Z" w16du:dateUtc="2025-03-28T13:25:00Z">
                    <w:rPr>
                      <w:rFonts w:ascii="Aptos Narrow" w:eastAsia="Times New Roman" w:hAnsi="Aptos Narrow"/>
                      <w:color w:val="000000"/>
                      <w:sz w:val="22"/>
                      <w:szCs w:val="22"/>
                      <w:highlight w:val="yellow"/>
                      <w:lang w:eastAsia="en-GB"/>
                    </w:rPr>
                  </w:rPrChange>
                </w:rPr>
                <w:t>138</w:t>
              </w:r>
            </w:ins>
          </w:p>
        </w:tc>
        <w:tc>
          <w:tcPr>
            <w:tcW w:w="1660" w:type="dxa"/>
            <w:tcBorders>
              <w:top w:val="nil"/>
              <w:left w:val="nil"/>
              <w:bottom w:val="single" w:sz="8" w:space="0" w:color="auto"/>
              <w:right w:val="single" w:sz="4" w:space="0" w:color="auto"/>
            </w:tcBorders>
            <w:shd w:val="clear" w:color="auto" w:fill="auto"/>
            <w:noWrap/>
            <w:vAlign w:val="bottom"/>
            <w:hideMark/>
          </w:tcPr>
          <w:p w14:paraId="00F6C95A" w14:textId="164E2FCC"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936" w:author="jon pritchard" w:date="2025-03-28T14:25:00Z" w16du:dateUtc="2025-03-28T13:25:00Z">
                  <w:rPr>
                    <w:rFonts w:ascii="Aptos Narrow" w:eastAsia="Times New Roman" w:hAnsi="Aptos Narrow"/>
                    <w:color w:val="000000"/>
                    <w:sz w:val="22"/>
                    <w:szCs w:val="22"/>
                    <w:lang w:eastAsia="en-GB"/>
                  </w:rPr>
                </w:rPrChange>
              </w:rPr>
              <w:pPrChange w:id="1937" w:author="jon pritchard" w:date="2025-03-28T14:25:00Z" w16du:dateUtc="2025-03-28T13:25:00Z">
                <w:pPr>
                  <w:spacing w:after="0" w:line="240" w:lineRule="auto"/>
                </w:pPr>
              </w:pPrChange>
            </w:pPr>
            <w:ins w:id="1938" w:author="jon pritchard" w:date="2025-03-28T14:22:00Z" w16du:dateUtc="2025-03-28T13:22:00Z">
              <w:r w:rsidRPr="00507E48">
                <w:rPr>
                  <w:rFonts w:ascii="Aptos Narrow" w:eastAsia="Times New Roman" w:hAnsi="Aptos Narrow"/>
                  <w:b/>
                  <w:bCs/>
                  <w:color w:val="00B0F0"/>
                  <w:sz w:val="22"/>
                  <w:szCs w:val="22"/>
                  <w:lang w:eastAsia="en-GB"/>
                  <w:rPrChange w:id="1939" w:author="jon pritchard" w:date="2025-03-28T14:25:00Z" w16du:dateUtc="2025-03-28T13:25:00Z">
                    <w:rPr>
                      <w:rFonts w:ascii="Aptos Narrow" w:eastAsia="Times New Roman" w:hAnsi="Aptos Narrow"/>
                      <w:color w:val="000000"/>
                      <w:sz w:val="22"/>
                      <w:szCs w:val="22"/>
                      <w:highlight w:val="yellow"/>
                      <w:lang w:eastAsia="en-GB"/>
                    </w:rPr>
                  </w:rPrChange>
                </w:rPr>
                <w:t>0.</w:t>
              </w:r>
            </w:ins>
            <w:ins w:id="1940" w:author="jon pritchard" w:date="2025-03-28T14:23:00Z" w16du:dateUtc="2025-03-28T13:23:00Z">
              <w:r w:rsidRPr="00507E48">
                <w:rPr>
                  <w:rFonts w:ascii="Aptos Narrow" w:eastAsia="Times New Roman" w:hAnsi="Aptos Narrow"/>
                  <w:b/>
                  <w:bCs/>
                  <w:color w:val="00B0F0"/>
                  <w:sz w:val="22"/>
                  <w:szCs w:val="22"/>
                  <w:lang w:eastAsia="en-GB"/>
                  <w:rPrChange w:id="1941" w:author="jon pritchard" w:date="2025-03-28T14:25:00Z" w16du:dateUtc="2025-03-28T13:25:00Z">
                    <w:rPr>
                      <w:rFonts w:ascii="Aptos Narrow" w:eastAsia="Times New Roman" w:hAnsi="Aptos Narrow"/>
                      <w:color w:val="000000"/>
                      <w:sz w:val="22"/>
                      <w:szCs w:val="22"/>
                      <w:highlight w:val="yellow"/>
                      <w:lang w:eastAsia="en-GB"/>
                    </w:rPr>
                  </w:rPrChange>
                </w:rPr>
                <w:t>3</w:t>
              </w:r>
            </w:ins>
          </w:p>
        </w:tc>
        <w:tc>
          <w:tcPr>
            <w:tcW w:w="1732" w:type="dxa"/>
            <w:tcBorders>
              <w:top w:val="nil"/>
              <w:left w:val="nil"/>
              <w:bottom w:val="single" w:sz="8" w:space="0" w:color="auto"/>
              <w:right w:val="single" w:sz="8" w:space="0" w:color="auto"/>
            </w:tcBorders>
            <w:shd w:val="clear" w:color="auto" w:fill="auto"/>
            <w:noWrap/>
            <w:vAlign w:val="bottom"/>
            <w:hideMark/>
          </w:tcPr>
          <w:p w14:paraId="169739F8" w14:textId="508C54D7"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942" w:author="jon pritchard" w:date="2025-03-28T14:25:00Z" w16du:dateUtc="2025-03-28T13:25:00Z">
                  <w:rPr>
                    <w:rFonts w:ascii="Aptos Narrow" w:eastAsia="Times New Roman" w:hAnsi="Aptos Narrow"/>
                    <w:color w:val="000000"/>
                    <w:sz w:val="22"/>
                    <w:szCs w:val="22"/>
                    <w:lang w:eastAsia="en-GB"/>
                  </w:rPr>
                </w:rPrChange>
              </w:rPr>
              <w:pPrChange w:id="1943" w:author="jon pritchard" w:date="2025-03-28T14:25:00Z" w16du:dateUtc="2025-03-28T13:25:00Z">
                <w:pPr>
                  <w:spacing w:after="0" w:line="240" w:lineRule="auto"/>
                </w:pPr>
              </w:pPrChange>
            </w:pPr>
            <w:ins w:id="1944" w:author="jon pritchard" w:date="2025-03-28T14:24:00Z" w16du:dateUtc="2025-03-28T13:24:00Z">
              <w:r w:rsidRPr="00507E48">
                <w:rPr>
                  <w:rFonts w:ascii="Aptos Narrow" w:eastAsia="Times New Roman" w:hAnsi="Aptos Narrow"/>
                  <w:b/>
                  <w:bCs/>
                  <w:color w:val="00B0F0"/>
                  <w:sz w:val="22"/>
                  <w:szCs w:val="22"/>
                  <w:lang w:eastAsia="en-GB"/>
                  <w:rPrChange w:id="1945" w:author="jon pritchard" w:date="2025-03-28T14:25:00Z" w16du:dateUtc="2025-03-28T13:25:00Z">
                    <w:rPr>
                      <w:rFonts w:ascii="Aptos Narrow" w:eastAsia="Times New Roman" w:hAnsi="Aptos Narrow"/>
                      <w:color w:val="000000"/>
                      <w:sz w:val="22"/>
                      <w:szCs w:val="22"/>
                      <w:highlight w:val="yellow"/>
                      <w:lang w:eastAsia="en-GB"/>
                    </w:rPr>
                  </w:rPrChange>
                </w:rPr>
                <w:t>0.5</w:t>
              </w:r>
            </w:ins>
          </w:p>
        </w:tc>
      </w:tr>
    </w:tbl>
    <w:p w14:paraId="1C90FFB0" w14:textId="77777777" w:rsidR="00764DCF" w:rsidRPr="00764DCF" w:rsidRDefault="00764DCF" w:rsidP="002D7DEE"/>
    <w:p w14:paraId="79A9F07D" w14:textId="614E829D" w:rsidR="006D3D53" w:rsidRPr="00B812CA" w:rsidRDefault="005E3EB6" w:rsidP="00A05AE2">
      <w:pPr>
        <w:pStyle w:val="Caption"/>
        <w:spacing w:after="120" w:line="240" w:lineRule="auto"/>
        <w:jc w:val="center"/>
      </w:pPr>
      <w:r w:rsidRPr="00B77A92">
        <w:t xml:space="preserve">Table </w:t>
      </w:r>
      <w:ins w:id="1946" w:author="Jonathan Pritchard" w:date="2025-03-07T16:40:00Z" w16du:dateUtc="2025-03-07T16:40:00Z">
        <w:r w:rsidR="00C56536">
          <w:fldChar w:fldCharType="begin"/>
        </w:r>
        <w:r w:rsidR="00C56536">
          <w:instrText xml:space="preserve"> SEQ Table \* ARABIC </w:instrText>
        </w:r>
      </w:ins>
      <w:r w:rsidR="00C56536">
        <w:fldChar w:fldCharType="separate"/>
      </w:r>
      <w:ins w:id="1947" w:author="Jonathan Pritchard" w:date="2025-03-07T16:40:00Z" w16du:dateUtc="2025-03-07T16:40:00Z">
        <w:r w:rsidR="00C56536">
          <w:rPr>
            <w:noProof/>
          </w:rPr>
          <w:t>6</w:t>
        </w:r>
        <w:r w:rsidR="00C56536">
          <w:fldChar w:fldCharType="end"/>
        </w:r>
      </w:ins>
      <w:del w:id="1948" w:author="Jonathan Pritchard" w:date="2025-03-07T16:40:00Z" w16du:dateUtc="2025-03-07T16:40:00Z">
        <w:r w:rsidR="0045426C" w:rsidDel="00C56536">
          <w:fldChar w:fldCharType="begin"/>
        </w:r>
        <w:r w:rsidR="0045426C" w:rsidDel="00C56536">
          <w:delInstrText xml:space="preserve"> SEQ Table \* ARABIC </w:delInstrText>
        </w:r>
        <w:r w:rsidR="0045426C" w:rsidDel="00C56536">
          <w:fldChar w:fldCharType="separate"/>
        </w:r>
        <w:r w:rsidR="000553AC" w:rsidDel="00C56536">
          <w:rPr>
            <w:noProof/>
          </w:rPr>
          <w:delText>6</w:delText>
        </w:r>
        <w:r w:rsidR="0045426C" w:rsidDel="00C56536">
          <w:fldChar w:fldCharType="end"/>
        </w:r>
      </w:del>
      <w:bookmarkEnd w:id="1781"/>
      <w:r w:rsidRPr="00B77A92">
        <w:t xml:space="preserve"> - </w:t>
      </w:r>
      <w:r w:rsidRPr="00B812CA">
        <w:t>Template for tidal stream values</w:t>
      </w:r>
    </w:p>
    <w:p w14:paraId="68C114A8" w14:textId="77777777" w:rsidR="00A05AE2" w:rsidRPr="00B77A92" w:rsidRDefault="00A05AE2" w:rsidP="00A05AE2">
      <w:pPr>
        <w:spacing w:after="120" w:line="240" w:lineRule="auto"/>
      </w:pPr>
    </w:p>
    <w:p w14:paraId="3F2CBAD0" w14:textId="518E9E8B" w:rsidR="00A80530" w:rsidRPr="00B77A92" w:rsidRDefault="005F2B6F" w:rsidP="00BE68E8">
      <w:pPr>
        <w:pStyle w:val="Heading1"/>
      </w:pPr>
      <w:bookmarkStart w:id="1949" w:name="_Toc178784491"/>
      <w:bookmarkStart w:id="1950" w:name="_Toc178784492"/>
      <w:bookmarkStart w:id="1951" w:name="_Toc178784493"/>
      <w:bookmarkStart w:id="1952" w:name="_Toc178784494"/>
      <w:bookmarkStart w:id="1953" w:name="_Toc178784495"/>
      <w:bookmarkStart w:id="1954" w:name="_Toc178784496"/>
      <w:bookmarkStart w:id="1955" w:name="_Toc178784497"/>
      <w:bookmarkStart w:id="1956" w:name="_Toc178784498"/>
      <w:bookmarkStart w:id="1957" w:name="_Toc38829567"/>
      <w:bookmarkStart w:id="1958" w:name="_Toc38830070"/>
      <w:bookmarkStart w:id="1959" w:name="_Toc38936233"/>
      <w:bookmarkStart w:id="1960" w:name="_Toc40990424"/>
      <w:bookmarkStart w:id="1961" w:name="_Toc41235035"/>
      <w:bookmarkStart w:id="1962" w:name="_Toc41235079"/>
      <w:bookmarkStart w:id="1963" w:name="_Toc42694851"/>
      <w:bookmarkStart w:id="1964" w:name="_Toc42708812"/>
      <w:bookmarkStart w:id="1965" w:name="_Toc194067174"/>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r w:rsidRPr="00B77A92">
        <w:t xml:space="preserve">Alerts </w:t>
      </w:r>
      <w:r w:rsidR="00A80530" w:rsidRPr="00B77A92">
        <w:t>and Indications</w:t>
      </w:r>
      <w:bookmarkEnd w:id="1965"/>
    </w:p>
    <w:p w14:paraId="345CA945" w14:textId="235711BF" w:rsidR="005F2B6F" w:rsidRDefault="00A80530" w:rsidP="004710ED">
      <w:pPr>
        <w:spacing w:after="120" w:line="240" w:lineRule="auto"/>
        <w:jc w:val="both"/>
      </w:pPr>
      <w:r w:rsidRPr="00B77A92">
        <w:t xml:space="preserve">IMO Resolution </w:t>
      </w:r>
      <w:del w:id="1966" w:author="Jonathan Pritchard" w:date="2025-03-10T07:42:00Z" w16du:dateUtc="2025-03-10T07:42:00Z">
        <w:r w:rsidRPr="00B77A92" w:rsidDel="0056040E">
          <w:delText>MSC.</w:delText>
        </w:r>
        <w:r w:rsidR="005C7BA9" w:rsidRPr="00B77A92" w:rsidDel="0056040E">
          <w:delText>530(106)</w:delText>
        </w:r>
      </w:del>
      <w:ins w:id="1967" w:author="Jonathan Pritchard" w:date="2025-03-10T07:42:00Z" w16du:dateUtc="2025-03-10T07:42:00Z">
        <w:r w:rsidR="0056040E">
          <w:t>MSC.530(106)/</w:t>
        </w:r>
      </w:ins>
      <w:ins w:id="1968" w:author="Jonathan Pritchard" w:date="2025-03-10T07:46:00Z" w16du:dateUtc="2025-03-10T07:46:00Z">
        <w:r w:rsidR="0056040E">
          <w:t>Rev</w:t>
        </w:r>
      </w:ins>
      <w:ins w:id="1969" w:author="Jonathan Pritchard" w:date="2025-03-10T07:42:00Z" w16du:dateUtc="2025-03-10T07:42:00Z">
        <w:r w:rsidR="0056040E">
          <w:t>.1</w:t>
        </w:r>
      </w:ins>
      <w:r w:rsidR="005A72AB">
        <w:t xml:space="preserve"> </w:t>
      </w:r>
      <w:r w:rsidRPr="00B77A92">
        <w:t>states</w:t>
      </w:r>
      <w:r w:rsidR="004710ED" w:rsidRPr="00B77A92">
        <w:t xml:space="preserve"> in 11.3 and 11.4 and their sub-</w:t>
      </w:r>
      <w:r w:rsidRPr="00B77A92">
        <w:t xml:space="preserve">paragraphs how an ECDIS </w:t>
      </w:r>
      <w:r w:rsidR="00887426">
        <w:t>should</w:t>
      </w:r>
      <w:r w:rsidR="00887426" w:rsidRPr="00B77A92">
        <w:t xml:space="preserve"> </w:t>
      </w:r>
      <w:r w:rsidRPr="00B77A92">
        <w:t>respond to risk of crossing, dangers, prohibited areas or areas with special conditions</w:t>
      </w:r>
      <w:r w:rsidR="005C7BA9" w:rsidRPr="00B77A92">
        <w:t>, during route planning (11.3) or route monitoring (11.4)</w:t>
      </w:r>
      <w:r w:rsidRPr="00B77A92">
        <w:t xml:space="preserve">. Appendix 4 and Appendix 5 of the same resolution </w:t>
      </w:r>
      <w:r w:rsidR="005F2B6F" w:rsidRPr="00B77A92">
        <w:t xml:space="preserve">provide details about the areas for which an </w:t>
      </w:r>
      <w:r w:rsidRPr="00B77A92">
        <w:t xml:space="preserve">ECDIS should detect </w:t>
      </w:r>
      <w:r w:rsidR="005F2B6F" w:rsidRPr="00B77A92">
        <w:t xml:space="preserve">incursions </w:t>
      </w:r>
      <w:r w:rsidRPr="00B77A92">
        <w:t xml:space="preserve">and provide an </w:t>
      </w:r>
      <w:r w:rsidR="00B879E4" w:rsidRPr="00B77A92">
        <w:t xml:space="preserve">alert </w:t>
      </w:r>
      <w:r w:rsidRPr="00B77A92">
        <w:t>or indication.</w:t>
      </w:r>
    </w:p>
    <w:p w14:paraId="1C501EFC" w14:textId="2C492A3F" w:rsidR="00F12027" w:rsidRDefault="00F12027" w:rsidP="002D7DEE">
      <w:pPr>
        <w:pStyle w:val="Heading2"/>
      </w:pPr>
      <w:bookmarkStart w:id="1970" w:name="_Toc194067175"/>
      <w:r>
        <w:t>Multiple spatial objects.</w:t>
      </w:r>
      <w:bookmarkEnd w:id="1970"/>
    </w:p>
    <w:p w14:paraId="4999E7FB" w14:textId="20BBD170" w:rsidR="00F12027" w:rsidRDefault="00F12027" w:rsidP="004710ED">
      <w:pPr>
        <w:spacing w:after="120" w:line="240" w:lineRule="auto"/>
        <w:jc w:val="both"/>
      </w:pPr>
      <w:r>
        <w:t xml:space="preserve">If multiple spatial objects are identified then the union of those spatial objects must be highlighted. If the same spatial object identifies an alert and an indication then the drawing order must be the alert highlight followed by the </w:t>
      </w:r>
      <w:commentRangeStart w:id="1971"/>
      <w:r>
        <w:t xml:space="preserve">drawing </w:t>
      </w:r>
      <w:commentRangeEnd w:id="1971"/>
      <w:r w:rsidR="0047367B">
        <w:rPr>
          <w:rStyle w:val="CommentReference"/>
        </w:rPr>
        <w:commentReference w:id="1971"/>
      </w:r>
      <w:commentRangeStart w:id="1972"/>
      <w:r>
        <w:t>highlight</w:t>
      </w:r>
      <w:commentRangeEnd w:id="1972"/>
      <w:r w:rsidR="009B7D29">
        <w:rPr>
          <w:rStyle w:val="CommentReference"/>
        </w:rPr>
        <w:commentReference w:id="1972"/>
      </w:r>
      <w:r>
        <w:t>.</w:t>
      </w:r>
    </w:p>
    <w:p w14:paraId="0128D316" w14:textId="3838624D" w:rsidR="005A72AB" w:rsidRPr="00B812CA" w:rsidRDefault="005A72AB" w:rsidP="005A72AB">
      <w:pPr>
        <w:spacing w:after="120" w:line="240" w:lineRule="auto"/>
        <w:jc w:val="both"/>
        <w:rPr>
          <w:highlight w:val="yellow"/>
        </w:rPr>
      </w:pPr>
    </w:p>
    <w:p w14:paraId="289665F2" w14:textId="2A7BAF0B" w:rsidR="00F42A19" w:rsidRPr="00B77A92" w:rsidRDefault="00201DB6" w:rsidP="00BE68E8">
      <w:pPr>
        <w:pStyle w:val="Heading1"/>
      </w:pPr>
      <w:bookmarkStart w:id="1973" w:name="_Toc178784500"/>
      <w:bookmarkStart w:id="1974" w:name="_Ref44433395"/>
      <w:bookmarkStart w:id="1975" w:name="_Toc194067176"/>
      <w:bookmarkEnd w:id="1973"/>
      <w:r w:rsidRPr="00B77A92">
        <w:t xml:space="preserve">Use of </w:t>
      </w:r>
      <w:r w:rsidR="00F42A19" w:rsidRPr="00B77A92">
        <w:t xml:space="preserve">Context </w:t>
      </w:r>
      <w:r w:rsidRPr="00B77A92">
        <w:t>P</w:t>
      </w:r>
      <w:r w:rsidR="00F42A19" w:rsidRPr="00B77A92">
        <w:t>arameters</w:t>
      </w:r>
      <w:bookmarkEnd w:id="1974"/>
      <w:bookmarkEnd w:id="1975"/>
    </w:p>
    <w:p w14:paraId="6BEE0AC7" w14:textId="773F9EE8" w:rsidR="00F42A19" w:rsidRPr="00B77A92" w:rsidRDefault="00422AF5" w:rsidP="00194607">
      <w:pPr>
        <w:spacing w:after="120" w:line="240" w:lineRule="auto"/>
        <w:jc w:val="both"/>
      </w:pPr>
      <w:r w:rsidRPr="00B77A92">
        <w:t xml:space="preserve">The </w:t>
      </w:r>
      <w:r w:rsidR="00C82694" w:rsidRPr="00B77A92">
        <w:t>P</w:t>
      </w:r>
      <w:r w:rsidRPr="00B77A92">
        <w:t xml:space="preserve">ortrayal </w:t>
      </w:r>
      <w:r w:rsidR="00C82694" w:rsidRPr="00B77A92">
        <w:t>C</w:t>
      </w:r>
      <w:r w:rsidRPr="00B77A92">
        <w:t xml:space="preserve">atalogue </w:t>
      </w:r>
      <w:r w:rsidR="000C18F8" w:rsidRPr="00B77A92">
        <w:t xml:space="preserve">for a product contains </w:t>
      </w:r>
      <w:r w:rsidR="007B4404" w:rsidRPr="00B77A92">
        <w:t>the</w:t>
      </w:r>
      <w:r w:rsidR="000C18F8" w:rsidRPr="00B77A92">
        <w:t xml:space="preserve"> set of parameters which </w:t>
      </w:r>
      <w:r w:rsidR="00900E0C">
        <w:t>are</w:t>
      </w:r>
      <w:r w:rsidR="000C18F8" w:rsidRPr="00B77A92">
        <w:t xml:space="preserve"> used in the portrayal </w:t>
      </w:r>
      <w:r w:rsidR="007B4404" w:rsidRPr="00B77A92">
        <w:t>processing for that product</w:t>
      </w:r>
      <w:r w:rsidR="000C18F8" w:rsidRPr="00B77A92">
        <w:t>. Th</w:t>
      </w:r>
      <w:r w:rsidR="003A70CA" w:rsidRPr="00B77A92">
        <w:t>is set</w:t>
      </w:r>
      <w:r w:rsidR="000C18F8" w:rsidRPr="00B77A92">
        <w:t xml:space="preserve"> may be different for different products.</w:t>
      </w:r>
      <w:r w:rsidR="007B4404" w:rsidRPr="00B77A92">
        <w:t xml:space="preserve"> Context parameters </w:t>
      </w:r>
      <w:r w:rsidR="003A70CA" w:rsidRPr="00B77A92">
        <w:t xml:space="preserve">are used for passing portrayal-related configuration </w:t>
      </w:r>
      <w:r w:rsidR="00A54533" w:rsidRPr="00B77A92">
        <w:t>information and user settings</w:t>
      </w:r>
      <w:r w:rsidR="003A70CA" w:rsidRPr="00B77A92">
        <w:t xml:space="preserve"> to portrayal processing, and </w:t>
      </w:r>
      <w:r w:rsidR="00A54533" w:rsidRPr="00B77A92">
        <w:t>the values of context parameters may therefore</w:t>
      </w:r>
      <w:r w:rsidR="007B4404" w:rsidRPr="00B77A92">
        <w:t xml:space="preserve"> be changed by user functions</w:t>
      </w:r>
      <w:r w:rsidR="003A70CA" w:rsidRPr="00B77A92">
        <w:t>, including those</w:t>
      </w:r>
      <w:r w:rsidR="007B4404" w:rsidRPr="00B77A92">
        <w:t xml:space="preserve"> defined in the IMO </w:t>
      </w:r>
      <w:r w:rsidR="00C82694" w:rsidRPr="00B77A92">
        <w:t>P</w:t>
      </w:r>
      <w:r w:rsidR="007B4404" w:rsidRPr="00B77A92">
        <w:t xml:space="preserve">erformance </w:t>
      </w:r>
      <w:r w:rsidR="00C82694" w:rsidRPr="00B77A92">
        <w:t>S</w:t>
      </w:r>
      <w:r w:rsidR="007B4404" w:rsidRPr="00B77A92">
        <w:t>tandards</w:t>
      </w:r>
      <w:r w:rsidR="00A54533" w:rsidRPr="00B77A92">
        <w:t>,</w:t>
      </w:r>
      <w:r w:rsidR="007B4404" w:rsidRPr="00B77A92">
        <w:t xml:space="preserve"> in this document</w:t>
      </w:r>
      <w:r w:rsidR="003A70CA" w:rsidRPr="00B77A92">
        <w:t xml:space="preserve">, or manufacturers’ custom </w:t>
      </w:r>
      <w:r w:rsidR="00A54533" w:rsidRPr="00B77A92">
        <w:t xml:space="preserve">user </w:t>
      </w:r>
      <w:r w:rsidR="003A70CA" w:rsidRPr="00B77A92">
        <w:t>functions</w:t>
      </w:r>
      <w:r w:rsidR="007B4404" w:rsidRPr="00B77A92">
        <w:t>.</w:t>
      </w:r>
    </w:p>
    <w:p w14:paraId="338CD6FA" w14:textId="769946C8" w:rsidR="006616FA" w:rsidRPr="00B812CA" w:rsidRDefault="006616FA" w:rsidP="00194607">
      <w:pPr>
        <w:spacing w:after="120" w:line="240" w:lineRule="auto"/>
        <w:jc w:val="both"/>
        <w:rPr>
          <w:b/>
          <w:bCs/>
        </w:rPr>
      </w:pPr>
      <w:r w:rsidRPr="00B77A92">
        <w:t xml:space="preserve">In order to be able to </w:t>
      </w:r>
      <w:r w:rsidR="004E2E7C" w:rsidRPr="00B77A92">
        <w:t xml:space="preserve">use the official </w:t>
      </w:r>
      <w:r w:rsidR="00C82694" w:rsidRPr="00B77A92">
        <w:t>P</w:t>
      </w:r>
      <w:r w:rsidR="004E2E7C" w:rsidRPr="00B77A92">
        <w:t xml:space="preserve">ortrayal </w:t>
      </w:r>
      <w:r w:rsidR="00C82694" w:rsidRPr="00B77A92">
        <w:t>C</w:t>
      </w:r>
      <w:r w:rsidR="004E2E7C" w:rsidRPr="00B77A92">
        <w:t xml:space="preserve">atalogue for a data product, manufacturers must implement all the context parameters listed in the </w:t>
      </w:r>
      <w:r w:rsidR="00C82694" w:rsidRPr="00B77A92">
        <w:t>P</w:t>
      </w:r>
      <w:r w:rsidR="004E2E7C" w:rsidRPr="00B77A92">
        <w:t xml:space="preserve">ortrayal </w:t>
      </w:r>
      <w:r w:rsidR="00C82694" w:rsidRPr="00B77A92">
        <w:t>C</w:t>
      </w:r>
      <w:r w:rsidR="004E2E7C" w:rsidRPr="00B77A92">
        <w:t xml:space="preserve">atalogue. </w:t>
      </w:r>
    </w:p>
    <w:p w14:paraId="74DD2BEA" w14:textId="5EAA3600" w:rsidR="00594DC5" w:rsidRPr="00B77A92" w:rsidRDefault="00594DC5" w:rsidP="00194607">
      <w:pPr>
        <w:pStyle w:val="ISOChange"/>
        <w:spacing w:before="0" w:after="120" w:line="240" w:lineRule="auto"/>
        <w:jc w:val="both"/>
        <w:rPr>
          <w:sz w:val="20"/>
        </w:rPr>
      </w:pPr>
      <w:r w:rsidRPr="00B77A92">
        <w:rPr>
          <w:sz w:val="20"/>
        </w:rPr>
        <w:t xml:space="preserve">Context parameters may be added or removed by updates to the </w:t>
      </w:r>
      <w:r w:rsidR="00C82694" w:rsidRPr="00B77A92">
        <w:rPr>
          <w:sz w:val="20"/>
        </w:rPr>
        <w:t>P</w:t>
      </w:r>
      <w:r w:rsidRPr="00B77A92">
        <w:rPr>
          <w:sz w:val="20"/>
        </w:rPr>
        <w:t xml:space="preserve">ortrayal </w:t>
      </w:r>
      <w:r w:rsidR="00C82694" w:rsidRPr="00B77A92">
        <w:rPr>
          <w:sz w:val="20"/>
        </w:rPr>
        <w:t>C</w:t>
      </w:r>
      <w:r w:rsidRPr="00B77A92">
        <w:rPr>
          <w:sz w:val="20"/>
        </w:rPr>
        <w:t xml:space="preserve">atalogue. </w:t>
      </w:r>
      <w:r w:rsidRPr="005A72AB">
        <w:rPr>
          <w:sz w:val="20"/>
        </w:rPr>
        <w:t xml:space="preserve">Context parameters which cannot be automatically associated with ECDIS display functions or user interface features must be exposed to the </w:t>
      </w:r>
      <w:r w:rsidR="00C82694" w:rsidRPr="005A72AB">
        <w:rPr>
          <w:sz w:val="20"/>
        </w:rPr>
        <w:t>M</w:t>
      </w:r>
      <w:r w:rsidRPr="005A72AB">
        <w:rPr>
          <w:sz w:val="20"/>
        </w:rPr>
        <w:t>ariner for use.</w:t>
      </w:r>
      <w:r w:rsidR="002547AB">
        <w:rPr>
          <w:sz w:val="20"/>
        </w:rPr>
        <w:t xml:space="preserve"> </w:t>
      </w:r>
    </w:p>
    <w:p w14:paraId="2CC5C693" w14:textId="77777777" w:rsidR="004E2E7C" w:rsidRPr="00B77A92" w:rsidRDefault="004E2E7C" w:rsidP="00C82694">
      <w:pPr>
        <w:spacing w:after="120" w:line="240" w:lineRule="auto"/>
        <w:jc w:val="both"/>
      </w:pPr>
    </w:p>
    <w:p w14:paraId="55B4468F" w14:textId="705A20C8" w:rsidR="006869F9" w:rsidRPr="00B77A92" w:rsidRDefault="006869F9" w:rsidP="00BE68E8">
      <w:pPr>
        <w:pStyle w:val="Heading1"/>
      </w:pPr>
      <w:bookmarkStart w:id="1976" w:name="_Ref45143486"/>
      <w:bookmarkStart w:id="1977" w:name="_Ref171161739"/>
      <w:bookmarkStart w:id="1978" w:name="_Toc194067177"/>
      <w:r w:rsidRPr="00B77A92">
        <w:t>Dual-fuel systems</w:t>
      </w:r>
      <w:bookmarkEnd w:id="1976"/>
      <w:bookmarkEnd w:id="1977"/>
      <w:bookmarkEnd w:id="1978"/>
    </w:p>
    <w:p w14:paraId="7EDF681A" w14:textId="4CE8146C" w:rsidR="002519D7" w:rsidRPr="00B77A92" w:rsidRDefault="002519D7" w:rsidP="00E20C82">
      <w:pPr>
        <w:spacing w:after="120" w:line="240" w:lineRule="auto"/>
        <w:jc w:val="both"/>
      </w:pPr>
      <w:r w:rsidRPr="00B77A92">
        <w:t>Dual-fuel systems are systems that use both older (pre-S-100) and newer (S-100) data products that contain the same type of information (for example, S-57 and S-101 ENCs).</w:t>
      </w:r>
    </w:p>
    <w:p w14:paraId="0ACA3196" w14:textId="79DCF853" w:rsidR="000F539D" w:rsidRPr="00B77A92" w:rsidRDefault="002519D7" w:rsidP="00E20C82">
      <w:pPr>
        <w:spacing w:after="120" w:line="240" w:lineRule="auto"/>
        <w:jc w:val="both"/>
      </w:pPr>
      <w:r w:rsidRPr="00B77A92">
        <w:t>All stakeholders should anticipate a transition period during which new S-100 formats</w:t>
      </w:r>
      <w:r w:rsidR="00EB71E2">
        <w:t xml:space="preserve"> are increasingly published to</w:t>
      </w:r>
      <w:r w:rsidRPr="00B77A92">
        <w:t xml:space="preserve"> </w:t>
      </w:r>
      <w:r w:rsidR="00900E0C">
        <w:t>co-exist with</w:t>
      </w:r>
      <w:r w:rsidRPr="00B77A92">
        <w:t xml:space="preserve"> older formats.</w:t>
      </w:r>
      <w:r w:rsidR="005A72AB">
        <w:t xml:space="preserve"> </w:t>
      </w:r>
      <w:r w:rsidR="00E20C82" w:rsidRPr="00B77A92">
        <w:t>An</w:t>
      </w:r>
      <w:r w:rsidRPr="00B77A92">
        <w:t xml:space="preserve"> </w:t>
      </w:r>
      <w:r w:rsidR="00E20C82" w:rsidRPr="00B77A92">
        <w:t>S-100</w:t>
      </w:r>
      <w:r w:rsidRPr="00B77A92">
        <w:t xml:space="preserve"> ECDIS must be able to handle both S-57 and S-101 ENC</w:t>
      </w:r>
      <w:r w:rsidR="006D24EE" w:rsidRPr="00B77A92">
        <w:t>s</w:t>
      </w:r>
      <w:r w:rsidRPr="00B77A92">
        <w:t xml:space="preserve"> during the transition period.</w:t>
      </w:r>
    </w:p>
    <w:p w14:paraId="6A0774F6" w14:textId="77777777" w:rsidR="00E20C82" w:rsidRPr="00B77A92" w:rsidRDefault="00E20C82" w:rsidP="00E20C82">
      <w:pPr>
        <w:spacing w:after="120" w:line="240" w:lineRule="auto"/>
        <w:jc w:val="both"/>
      </w:pPr>
    </w:p>
    <w:p w14:paraId="7426E1DB" w14:textId="1F07D844" w:rsidR="00302EC5" w:rsidRPr="00B77A92" w:rsidRDefault="00302EC5" w:rsidP="00DB7CFE">
      <w:pPr>
        <w:pStyle w:val="Heading2"/>
      </w:pPr>
      <w:bookmarkStart w:id="1979" w:name="_Toc178784503"/>
      <w:bookmarkStart w:id="1980" w:name="_Toc178784504"/>
      <w:bookmarkStart w:id="1981" w:name="_Toc178784505"/>
      <w:bookmarkStart w:id="1982" w:name="_Toc178784506"/>
      <w:bookmarkStart w:id="1983" w:name="_Toc178784507"/>
      <w:bookmarkStart w:id="1984" w:name="_Toc178784508"/>
      <w:bookmarkStart w:id="1985" w:name="_Toc178784509"/>
      <w:bookmarkStart w:id="1986" w:name="_Toc178784510"/>
      <w:bookmarkStart w:id="1987" w:name="_Toc194067178"/>
      <w:bookmarkEnd w:id="1979"/>
      <w:bookmarkEnd w:id="1980"/>
      <w:bookmarkEnd w:id="1981"/>
      <w:bookmarkEnd w:id="1982"/>
      <w:bookmarkEnd w:id="1983"/>
      <w:bookmarkEnd w:id="1984"/>
      <w:bookmarkEnd w:id="1985"/>
      <w:bookmarkEnd w:id="1986"/>
      <w:r w:rsidRPr="00B77A92">
        <w:t>Display of additional information layers</w:t>
      </w:r>
      <w:bookmarkEnd w:id="1987"/>
    </w:p>
    <w:p w14:paraId="4D6818EF" w14:textId="78355B94" w:rsidR="004B7D03" w:rsidRPr="00B77A92" w:rsidRDefault="00A5689D" w:rsidP="00A13E02">
      <w:pPr>
        <w:spacing w:after="120" w:line="240" w:lineRule="auto"/>
        <w:jc w:val="both"/>
      </w:pPr>
      <w:r w:rsidRPr="00B77A92">
        <w:t xml:space="preserve">The display of additional information layers is generally driven by mariner need. The </w:t>
      </w:r>
      <w:r w:rsidR="00A13E02" w:rsidRPr="00B77A92">
        <w:t>I</w:t>
      </w:r>
      <w:r w:rsidRPr="00B77A92">
        <w:t xml:space="preserve">nteroperability </w:t>
      </w:r>
      <w:r w:rsidR="00A13E02" w:rsidRPr="00B77A92">
        <w:t>C</w:t>
      </w:r>
      <w:r w:rsidRPr="00B77A92">
        <w:t xml:space="preserve">atalogue concept for ECDIS (see S-100 Part 16 and S-98) is based on </w:t>
      </w:r>
      <w:r w:rsidR="00075907" w:rsidRPr="00B77A92">
        <w:t xml:space="preserve">the use of </w:t>
      </w:r>
      <w:r w:rsidRPr="00B77A92">
        <w:t xml:space="preserve">S-101 ENCs as the base layer. </w:t>
      </w:r>
    </w:p>
    <w:p w14:paraId="2CACCA9C" w14:textId="77777777" w:rsidR="004C121F" w:rsidRPr="00B77A92" w:rsidRDefault="004C121F" w:rsidP="00A13E02">
      <w:pPr>
        <w:spacing w:after="120" w:line="240" w:lineRule="auto"/>
        <w:jc w:val="both"/>
      </w:pPr>
    </w:p>
    <w:p w14:paraId="7DA8858C" w14:textId="40262A7A" w:rsidR="007A21C9" w:rsidRPr="00B77A92" w:rsidRDefault="007A21C9" w:rsidP="00DB7CFE">
      <w:pPr>
        <w:pStyle w:val="Heading2"/>
      </w:pPr>
      <w:bookmarkStart w:id="1988" w:name="_Toc194067179"/>
      <w:r w:rsidRPr="00B77A92">
        <w:lastRenderedPageBreak/>
        <w:t>Concurrent applicability of S-</w:t>
      </w:r>
      <w:r w:rsidR="00962723" w:rsidRPr="00B77A92">
        <w:t>52</w:t>
      </w:r>
      <w:r w:rsidR="00390D83" w:rsidRPr="00B77A92">
        <w:t xml:space="preserve"> and S-57</w:t>
      </w:r>
      <w:bookmarkEnd w:id="1988"/>
    </w:p>
    <w:p w14:paraId="16FAA11D" w14:textId="689BC6FD" w:rsidR="00075907" w:rsidRPr="009E353B" w:rsidRDefault="007A21C9" w:rsidP="004C121F">
      <w:pPr>
        <w:spacing w:after="120" w:line="240" w:lineRule="auto"/>
        <w:jc w:val="both"/>
      </w:pPr>
      <w:commentRangeStart w:id="1989"/>
      <w:r w:rsidRPr="00B77A92">
        <w:t xml:space="preserve">Dual-fuel </w:t>
      </w:r>
      <w:commentRangeEnd w:id="1989"/>
      <w:r w:rsidR="00D50CD2">
        <w:rPr>
          <w:rStyle w:val="CommentReference"/>
        </w:rPr>
        <w:commentReference w:id="1989"/>
      </w:r>
      <w:r w:rsidR="004C121F" w:rsidRPr="00B77A92">
        <w:t xml:space="preserve">capable </w:t>
      </w:r>
      <w:r w:rsidRPr="00B77A92">
        <w:t xml:space="preserve">systems </w:t>
      </w:r>
      <w:r w:rsidR="00822789">
        <w:t>must</w:t>
      </w:r>
      <w:r w:rsidR="00822789" w:rsidRPr="00B77A92">
        <w:t xml:space="preserve"> </w:t>
      </w:r>
      <w:r w:rsidRPr="00B77A92">
        <w:t xml:space="preserve">continue to use the principles </w:t>
      </w:r>
      <w:r w:rsidR="005822CB" w:rsidRPr="00B77A92">
        <w:t>defined in</w:t>
      </w:r>
      <w:r w:rsidRPr="00B77A92">
        <w:t xml:space="preserve"> S-57 and S-52 </w:t>
      </w:r>
      <w:r w:rsidR="005822CB" w:rsidRPr="00B77A92">
        <w:t>for the presentation of chart data that conforms to S-57 instead of S-101</w:t>
      </w:r>
      <w:r w:rsidRPr="00B77A92">
        <w:t>.</w:t>
      </w:r>
      <w:r w:rsidR="005822CB" w:rsidRPr="00B77A92">
        <w:t xml:space="preserve"> </w:t>
      </w:r>
      <w:r w:rsidR="003300DF" w:rsidRPr="00B77A92">
        <w:t>T</w:t>
      </w:r>
      <w:r w:rsidR="003F3566" w:rsidRPr="00B77A92">
        <w:t xml:space="preserve">he principles </w:t>
      </w:r>
      <w:r w:rsidR="002F1059" w:rsidRPr="00B77A92">
        <w:t xml:space="preserve">of </w:t>
      </w:r>
      <w:r w:rsidR="003F3566" w:rsidRPr="00B77A92">
        <w:t xml:space="preserve">S-101 and this </w:t>
      </w:r>
      <w:r w:rsidR="007048BF">
        <w:t>specification</w:t>
      </w:r>
      <w:r w:rsidR="007048BF" w:rsidRPr="00B77A92">
        <w:t xml:space="preserve"> </w:t>
      </w:r>
      <w:r w:rsidR="009C1569">
        <w:t>must</w:t>
      </w:r>
      <w:r w:rsidR="009C1569" w:rsidRPr="00B77A92">
        <w:t xml:space="preserve"> </w:t>
      </w:r>
      <w:r w:rsidR="003F3566" w:rsidRPr="00B77A92">
        <w:t xml:space="preserve">be </w:t>
      </w:r>
      <w:r w:rsidR="003300DF" w:rsidRPr="00B77A92">
        <w:t xml:space="preserve">concurrently </w:t>
      </w:r>
      <w:r w:rsidR="003F3566" w:rsidRPr="00B77A92">
        <w:t xml:space="preserve">applied where S-101 data </w:t>
      </w:r>
      <w:r w:rsidR="00165336" w:rsidRPr="00B77A92">
        <w:t>is displayed</w:t>
      </w:r>
      <w:r w:rsidR="003F3566" w:rsidRPr="00B77A92">
        <w:t xml:space="preserve">. This includes the case where one part of the chart window has S-101 data as the chart layer and another has S-57 data as the chart layer </w:t>
      </w:r>
      <w:r w:rsidR="009C1569">
        <w:t>–</w:t>
      </w:r>
      <w:r w:rsidR="003F3566" w:rsidRPr="00B77A92">
        <w:t xml:space="preserve"> S</w:t>
      </w:r>
      <w:r w:rsidR="009C1569">
        <w:t>-</w:t>
      </w:r>
      <w:r w:rsidR="003F3566" w:rsidRPr="00B77A92">
        <w:t>57/S-52 appl</w:t>
      </w:r>
      <w:r w:rsidR="002F1059" w:rsidRPr="00B77A92">
        <w:t>ies</w:t>
      </w:r>
      <w:r w:rsidR="003F3566" w:rsidRPr="00B77A92">
        <w:t xml:space="preserve"> to the portion where S-57 data is the </w:t>
      </w:r>
      <w:r w:rsidR="003300DF" w:rsidRPr="00B77A92">
        <w:t xml:space="preserve">chart </w:t>
      </w:r>
      <w:r w:rsidR="003F3566" w:rsidRPr="00B77A92">
        <w:t xml:space="preserve">layer and S-101 and this </w:t>
      </w:r>
      <w:r w:rsidR="007048BF">
        <w:t>specification</w:t>
      </w:r>
      <w:r w:rsidR="007048BF" w:rsidRPr="00B77A92">
        <w:t xml:space="preserve"> </w:t>
      </w:r>
      <w:r w:rsidR="003F3566" w:rsidRPr="00B77A92">
        <w:t xml:space="preserve">apply where </w:t>
      </w:r>
      <w:r w:rsidR="00F909F1" w:rsidRPr="00B77A92">
        <w:t>S-</w:t>
      </w:r>
      <w:r w:rsidR="00F909F1" w:rsidRPr="009E353B">
        <w:t xml:space="preserve">101 data is the </w:t>
      </w:r>
      <w:r w:rsidR="003300DF" w:rsidRPr="009E353B">
        <w:t xml:space="preserve">chart </w:t>
      </w:r>
      <w:r w:rsidR="00F909F1" w:rsidRPr="009E353B">
        <w:t>layer.</w:t>
      </w:r>
      <w:r w:rsidR="002F1059" w:rsidRPr="009E353B">
        <w:t xml:space="preserve"> </w:t>
      </w:r>
    </w:p>
    <w:p w14:paraId="32F5B97E" w14:textId="78EBD87F" w:rsidR="00F909F1" w:rsidRPr="009E353B" w:rsidRDefault="002F1059" w:rsidP="004C121F">
      <w:pPr>
        <w:spacing w:after="120" w:line="240" w:lineRule="auto"/>
        <w:jc w:val="both"/>
      </w:pPr>
      <w:r w:rsidRPr="009E353B">
        <w:t xml:space="preserve">Seamless portrayal of S-57 and S-101 data is described in Appendix </w:t>
      </w:r>
      <w:r w:rsidR="003D0589">
        <w:t>E</w:t>
      </w:r>
      <w:r w:rsidRPr="009E353B">
        <w:t>.</w:t>
      </w:r>
    </w:p>
    <w:p w14:paraId="51F129B2" w14:textId="07E1BC78" w:rsidR="00FD0C9C" w:rsidRPr="009E353B" w:rsidRDefault="00FD0C9C" w:rsidP="004C121F">
      <w:pPr>
        <w:spacing w:after="120" w:line="240" w:lineRule="auto"/>
        <w:jc w:val="both"/>
      </w:pPr>
      <w:r w:rsidRPr="009E353B">
        <w:t>Overlays of S-100-based non-ENC data over S-57 chart data are left to manufacturer discretion</w:t>
      </w:r>
      <w:r w:rsidR="00003FC8" w:rsidRPr="009E353B">
        <w:t xml:space="preserve"> within IMO guidance</w:t>
      </w:r>
      <w:r w:rsidRPr="009E353B">
        <w:t xml:space="preserve">. Any overlays over S-57 chart data must not interact with or modify the underlying chart data, in particular the </w:t>
      </w:r>
      <w:del w:id="1990" w:author="jon pritchard" w:date="2025-03-28T11:17:00Z" w16du:dateUtc="2025-03-28T10:17:00Z">
        <w:r w:rsidRPr="009E353B" w:rsidDel="00415C1B">
          <w:delText>user selectable</w:delText>
        </w:r>
      </w:del>
      <w:ins w:id="1991" w:author="jon pritchard" w:date="2025-03-28T11:17:00Z" w16du:dateUtc="2025-03-28T10:17:00Z">
        <w:r w:rsidR="00415C1B">
          <w:t>Enhanced</w:t>
        </w:r>
      </w:ins>
      <w:r w:rsidRPr="009E353B">
        <w:t xml:space="preserve"> </w:t>
      </w:r>
      <w:ins w:id="1992" w:author="jon pritchard" w:date="2025-03-28T11:17:00Z" w16du:dateUtc="2025-03-28T10:17:00Z">
        <w:r w:rsidR="00415C1B">
          <w:t>S</w:t>
        </w:r>
      </w:ins>
      <w:del w:id="1993" w:author="jon pritchard" w:date="2025-03-28T11:17:00Z" w16du:dateUtc="2025-03-28T10:17:00Z">
        <w:r w:rsidRPr="009E353B" w:rsidDel="00415C1B">
          <w:delText>s</w:delText>
        </w:r>
      </w:del>
      <w:r w:rsidRPr="009E353B">
        <w:t xml:space="preserve">afety </w:t>
      </w:r>
      <w:ins w:id="1994" w:author="jon pritchard" w:date="2025-03-28T11:18:00Z" w16du:dateUtc="2025-03-28T10:18:00Z">
        <w:r w:rsidR="00415C1B">
          <w:t>C</w:t>
        </w:r>
      </w:ins>
      <w:del w:id="1995" w:author="jon pritchard" w:date="2025-03-28T11:18:00Z" w16du:dateUtc="2025-03-28T10:18:00Z">
        <w:r w:rsidRPr="009E353B" w:rsidDel="00415C1B">
          <w:delText>c</w:delText>
        </w:r>
      </w:del>
      <w:r w:rsidRPr="009E353B">
        <w:t xml:space="preserve">ontour and </w:t>
      </w:r>
      <w:del w:id="1996" w:author="Jonathan Pritchard" w:date="2025-03-11T16:20:00Z" w16du:dateUtc="2025-03-11T16:20:00Z">
        <w:r w:rsidRPr="009E353B" w:rsidDel="009D5976">
          <w:delText>water level adjustment</w:delText>
        </w:r>
      </w:del>
      <w:ins w:id="1997" w:author="Jonathan Pritchard" w:date="2025-03-11T16:20:00Z" w16du:dateUtc="2025-03-11T16:20:00Z">
        <w:r w:rsidR="009D5976">
          <w:t>Water Level Adjustment</w:t>
        </w:r>
      </w:ins>
      <w:r w:rsidRPr="009E353B">
        <w:t xml:space="preserve"> features must only be implemented over S-101 charts.</w:t>
      </w:r>
    </w:p>
    <w:p w14:paraId="6ECF0C12" w14:textId="3B2DC0E3" w:rsidR="00F821B0" w:rsidRPr="00B77A92" w:rsidRDefault="00F821B0" w:rsidP="004C121F">
      <w:pPr>
        <w:spacing w:after="60" w:line="240" w:lineRule="auto"/>
        <w:jc w:val="both"/>
      </w:pPr>
      <w:r w:rsidRPr="009E353B">
        <w:t xml:space="preserve">This </w:t>
      </w:r>
      <w:r w:rsidR="007048BF" w:rsidRPr="009E353B">
        <w:t xml:space="preserve">specification </w:t>
      </w:r>
      <w:r w:rsidRPr="009E353B">
        <w:t>is designed to allow</w:t>
      </w:r>
      <w:r w:rsidRPr="00B77A92">
        <w:t xml:space="preserve"> such integrated displays. Note in particular:</w:t>
      </w:r>
    </w:p>
    <w:p w14:paraId="61F0F4F9" w14:textId="654D8A4C" w:rsidR="00C47198" w:rsidRPr="00B77A92" w:rsidRDefault="00C47198" w:rsidP="00AE2737">
      <w:pPr>
        <w:pStyle w:val="ListParagraph"/>
        <w:numPr>
          <w:ilvl w:val="0"/>
          <w:numId w:val="55"/>
        </w:numPr>
        <w:spacing w:after="60" w:line="240" w:lineRule="auto"/>
        <w:jc w:val="both"/>
      </w:pPr>
      <w:r w:rsidRPr="00B77A92">
        <w:t xml:space="preserve">The IMO functions continue to be used. This </w:t>
      </w:r>
      <w:r w:rsidR="007048BF">
        <w:t>specification</w:t>
      </w:r>
      <w:r w:rsidR="007048BF" w:rsidRPr="00B77A92">
        <w:t xml:space="preserve"> </w:t>
      </w:r>
      <w:r w:rsidRPr="00B77A92">
        <w:t>describes their applicability to S-100-based data and defines additional functions for S-100-based data. Any additional functions that apply only to S-100-data should be deactivated for S-57 data.</w:t>
      </w:r>
    </w:p>
    <w:p w14:paraId="44064F8D" w14:textId="6ABF6A89" w:rsidR="007B171D" w:rsidRPr="00B77A92" w:rsidRDefault="007B171D" w:rsidP="00AE2737">
      <w:pPr>
        <w:pStyle w:val="ListParagraph"/>
        <w:numPr>
          <w:ilvl w:val="0"/>
          <w:numId w:val="55"/>
        </w:numPr>
        <w:spacing w:after="60" w:line="240" w:lineRule="auto"/>
        <w:jc w:val="both"/>
      </w:pPr>
      <w:r w:rsidRPr="00B77A92">
        <w:t>The principles for chart furniture and miscellaneous display elements (scale boundaries, limits of data, safety contour</w:t>
      </w:r>
      <w:r w:rsidR="00060A04" w:rsidRPr="00B77A92">
        <w:t>, depth zones, upd</w:t>
      </w:r>
      <w:r w:rsidR="00451E17" w:rsidRPr="00B77A92">
        <w:t>ate identification, legend, etc</w:t>
      </w:r>
      <w:r w:rsidR="00060A04" w:rsidRPr="00B77A92">
        <w:t xml:space="preserve">) </w:t>
      </w:r>
      <w:r w:rsidRPr="00B77A92">
        <w:t xml:space="preserve">are the same in S-52 and this </w:t>
      </w:r>
      <w:r w:rsidR="007048BF">
        <w:t>specification</w:t>
      </w:r>
      <w:r w:rsidRPr="00B77A92">
        <w:t>.</w:t>
      </w:r>
    </w:p>
    <w:p w14:paraId="75D4AF8A" w14:textId="4C66FD4F" w:rsidR="003300DF" w:rsidRDefault="00012A5A" w:rsidP="00AE2737">
      <w:pPr>
        <w:pStyle w:val="ListParagraph"/>
        <w:numPr>
          <w:ilvl w:val="0"/>
          <w:numId w:val="55"/>
        </w:numPr>
        <w:spacing w:after="120" w:line="240" w:lineRule="auto"/>
        <w:jc w:val="both"/>
      </w:pPr>
      <w:r w:rsidRPr="00B77A92">
        <w:t xml:space="preserve">The names of colour tokens are the same. (Future versions of this </w:t>
      </w:r>
      <w:r w:rsidR="007048BF">
        <w:t>specification</w:t>
      </w:r>
      <w:r w:rsidR="007048BF" w:rsidRPr="00B77A92">
        <w:t xml:space="preserve"> </w:t>
      </w:r>
      <w:r w:rsidRPr="00B77A92">
        <w:t>may add additional colour tokens, but should retain the S-52 set.)</w:t>
      </w:r>
    </w:p>
    <w:p w14:paraId="682D2959" w14:textId="1C82F22E" w:rsidR="002C2BC6" w:rsidRPr="003D0589" w:rsidRDefault="002C2BC6" w:rsidP="00AE2737">
      <w:pPr>
        <w:pStyle w:val="ListParagraph"/>
        <w:numPr>
          <w:ilvl w:val="0"/>
          <w:numId w:val="55"/>
        </w:numPr>
        <w:spacing w:after="120" w:line="240" w:lineRule="auto"/>
        <w:jc w:val="both"/>
      </w:pPr>
      <w:r w:rsidRPr="003D0589">
        <w:t>Management of viewing groups must be combined between S-57 and S-100. Viewing groups common to S-57 and S-100 should be managed as a single group across all S-100 products.</w:t>
      </w:r>
    </w:p>
    <w:p w14:paraId="3345A3AD" w14:textId="26109CFD" w:rsidR="002C2BC6" w:rsidRDefault="00BA1423" w:rsidP="00451E17">
      <w:pPr>
        <w:spacing w:after="120" w:line="240" w:lineRule="auto"/>
        <w:jc w:val="both"/>
      </w:pPr>
      <w:r w:rsidRPr="00FD0C9C">
        <w:t xml:space="preserve">Note that some </w:t>
      </w:r>
      <w:r w:rsidR="0019369A" w:rsidRPr="00B812CA">
        <w:t>elements</w:t>
      </w:r>
      <w:r w:rsidR="0019369A" w:rsidRPr="00FD0C9C">
        <w:t xml:space="preserve"> </w:t>
      </w:r>
      <w:r w:rsidRPr="00FD0C9C">
        <w:t xml:space="preserve">required for complete compatibility of S-57/S-52 and S-101 presentations </w:t>
      </w:r>
      <w:r w:rsidR="00012A5A" w:rsidRPr="00FD0C9C">
        <w:t>cannot be controlled in</w:t>
      </w:r>
      <w:r w:rsidRPr="00FD0C9C">
        <w:t xml:space="preserve"> this </w:t>
      </w:r>
      <w:r w:rsidR="007048BF">
        <w:t>specification</w:t>
      </w:r>
      <w:r w:rsidRPr="00FD0C9C">
        <w:t xml:space="preserve">, depending as they do on the harmonisation of </w:t>
      </w:r>
      <w:r w:rsidR="00451E17" w:rsidRPr="00FD0C9C">
        <w:t>P</w:t>
      </w:r>
      <w:r w:rsidRPr="00FD0C9C">
        <w:t xml:space="preserve">ortrayal </w:t>
      </w:r>
      <w:r w:rsidR="00451E17" w:rsidRPr="00FD0C9C">
        <w:t>C</w:t>
      </w:r>
      <w:r w:rsidRPr="00FD0C9C">
        <w:t>atalogues with S-52</w:t>
      </w:r>
      <w:r w:rsidR="00012A5A" w:rsidRPr="00FD0C9C">
        <w:t xml:space="preserve"> symbology, colour tables, and lookup tables</w:t>
      </w:r>
      <w:r w:rsidRPr="00FD0C9C">
        <w:t xml:space="preserve">. Among these are the </w:t>
      </w:r>
      <w:r w:rsidR="00012A5A" w:rsidRPr="00FD0C9C">
        <w:t xml:space="preserve">shapes and dimensions of </w:t>
      </w:r>
      <w:r w:rsidRPr="00FD0C9C">
        <w:t>symbols and the colour</w:t>
      </w:r>
      <w:r w:rsidR="00012A5A" w:rsidRPr="00FD0C9C">
        <w:t xml:space="preserve"> coordinates assigned to colour tokens.</w:t>
      </w:r>
    </w:p>
    <w:p w14:paraId="6D40AF41" w14:textId="77777777" w:rsidR="0061638E" w:rsidRPr="00B77A92" w:rsidRDefault="0061638E" w:rsidP="00451E17">
      <w:pPr>
        <w:spacing w:after="120" w:line="240" w:lineRule="auto"/>
        <w:jc w:val="both"/>
      </w:pPr>
    </w:p>
    <w:p w14:paraId="1B664EBD" w14:textId="688FEA11" w:rsidR="004F7D3B" w:rsidRPr="00B77A92" w:rsidRDefault="004F7D3B" w:rsidP="00BE68E8">
      <w:pPr>
        <w:pStyle w:val="Heading1"/>
      </w:pPr>
      <w:bookmarkStart w:id="1998" w:name="_Toc194067180"/>
      <w:r w:rsidRPr="00B812CA">
        <w:t>Specifications for the display screen</w:t>
      </w:r>
      <w:bookmarkEnd w:id="1998"/>
    </w:p>
    <w:p w14:paraId="7AAA8BD5" w14:textId="2B70B9A4" w:rsidR="00874728" w:rsidRPr="00B77A92" w:rsidRDefault="00725E1B" w:rsidP="00DB7CFE">
      <w:pPr>
        <w:pStyle w:val="Heading2"/>
      </w:pPr>
      <w:bookmarkStart w:id="1999" w:name="_Ref47552325"/>
      <w:bookmarkStart w:id="2000" w:name="_Ref47552331"/>
      <w:bookmarkStart w:id="2001" w:name="_Ref47553093"/>
      <w:bookmarkStart w:id="2002" w:name="_Toc194067181"/>
      <w:r w:rsidRPr="00B77A92">
        <w:t>Physical display requirements</w:t>
      </w:r>
      <w:bookmarkEnd w:id="1999"/>
      <w:bookmarkEnd w:id="2000"/>
      <w:bookmarkEnd w:id="2001"/>
      <w:bookmarkEnd w:id="2002"/>
    </w:p>
    <w:p w14:paraId="0A34F28F" w14:textId="146C3F16" w:rsidR="001913C0" w:rsidRPr="00B77A92" w:rsidRDefault="001913C0" w:rsidP="00D64790">
      <w:pPr>
        <w:spacing w:after="60" w:line="240" w:lineRule="auto"/>
        <w:jc w:val="both"/>
      </w:pPr>
      <w:r w:rsidRPr="00B77A92">
        <w:t>The requirements for the main graphic display are:</w:t>
      </w:r>
    </w:p>
    <w:p w14:paraId="2C4A09EE" w14:textId="3E7EA774" w:rsidR="001913C0" w:rsidRPr="00B77A92" w:rsidRDefault="001913C0" w:rsidP="00D64790">
      <w:pPr>
        <w:spacing w:after="60" w:line="240" w:lineRule="auto"/>
        <w:ind w:left="2160" w:hanging="1440"/>
        <w:jc w:val="both"/>
      </w:pPr>
      <w:r w:rsidRPr="00B77A92">
        <w:t>Size</w:t>
      </w:r>
      <w:r w:rsidR="0042409E" w:rsidRPr="00B77A92">
        <w:t>:</w:t>
      </w:r>
      <w:r w:rsidR="0042409E" w:rsidRPr="00B77A92">
        <w:tab/>
      </w:r>
      <w:r w:rsidR="00D64790" w:rsidRPr="00B77A92">
        <w:t>M</w:t>
      </w:r>
      <w:r w:rsidRPr="00B77A92">
        <w:t>inimum effective size of the area for chart display: 270 x 270 mm</w:t>
      </w:r>
      <w:r w:rsidR="003035C4" w:rsidRPr="00B77A92">
        <w:t xml:space="preserve"> (IMO MSC </w:t>
      </w:r>
      <w:r w:rsidR="00C50708" w:rsidRPr="00B77A92">
        <w:t>530(106)</w:t>
      </w:r>
      <w:r w:rsidR="003035C4" w:rsidRPr="00B77A92">
        <w:t xml:space="preserve"> 10.2)</w:t>
      </w:r>
      <w:r w:rsidRPr="00B77A92">
        <w:t>.</w:t>
      </w:r>
    </w:p>
    <w:p w14:paraId="6AEFAA4E" w14:textId="1A708A81" w:rsidR="001913C0" w:rsidRPr="00B77A92" w:rsidRDefault="001913C0" w:rsidP="00D64790">
      <w:pPr>
        <w:spacing w:after="60" w:line="240" w:lineRule="auto"/>
        <w:ind w:left="2160" w:hanging="1440"/>
        <w:jc w:val="both"/>
      </w:pPr>
      <w:r w:rsidRPr="00B77A92">
        <w:t>Resolution</w:t>
      </w:r>
      <w:r w:rsidR="0042409E" w:rsidRPr="00B77A92">
        <w:t>:</w:t>
      </w:r>
      <w:r w:rsidR="0042409E" w:rsidRPr="00B77A92">
        <w:tab/>
      </w:r>
      <w:r w:rsidR="00D64790" w:rsidRPr="00B77A92">
        <w:t>M</w:t>
      </w:r>
      <w:r w:rsidRPr="00B77A92">
        <w:t>inimum lines per mm (L) given by L=864/s, where s is the smaller dimension of the chart display area. (e.g. for the minimum chart area, s=270 mm</w:t>
      </w:r>
      <w:r w:rsidR="002C3265" w:rsidRPr="00B77A92">
        <w:t xml:space="preserve">, </w:t>
      </w:r>
      <w:r w:rsidRPr="00B77A92">
        <w:t>the resolution L</w:t>
      </w:r>
      <w:r w:rsidR="002C3265" w:rsidRPr="00B77A92">
        <w:t xml:space="preserve"> </w:t>
      </w:r>
      <w:r w:rsidRPr="00B77A92">
        <w:t>=</w:t>
      </w:r>
      <w:r w:rsidR="002C3265" w:rsidRPr="00B77A92">
        <w:t xml:space="preserve"> 864/270 = </w:t>
      </w:r>
      <w:r w:rsidRPr="00B77A92">
        <w:t>3.20 lines per mm, giving a "picture unit" size of 0.312 mm)</w:t>
      </w:r>
    </w:p>
    <w:p w14:paraId="70C765F5" w14:textId="04DE9754" w:rsidR="00A83B37" w:rsidRPr="003D0589" w:rsidRDefault="00A83B37" w:rsidP="00D64790">
      <w:pPr>
        <w:spacing w:after="120" w:line="240" w:lineRule="auto"/>
        <w:jc w:val="both"/>
      </w:pPr>
      <w:r w:rsidRPr="00B77A92">
        <w:t xml:space="preserve">The specifications above permit a chart display whose minimum resolution (lines/mm) may vary depending on the size of the display. Maintaining a clearly readable chart display under this flexibility </w:t>
      </w:r>
      <w:r w:rsidR="00D600F5" w:rsidRPr="003D0589">
        <w:t>imposes certain requirements</w:t>
      </w:r>
      <w:r w:rsidRPr="003D0589">
        <w:t xml:space="preserve"> on the </w:t>
      </w:r>
      <w:r w:rsidR="00D600F5" w:rsidRPr="003D0589">
        <w:t>display</w:t>
      </w:r>
      <w:r w:rsidRPr="003D0589">
        <w:t xml:space="preserve"> software, which are described in clause </w:t>
      </w:r>
      <w:r w:rsidRPr="003D0589">
        <w:fldChar w:fldCharType="begin"/>
      </w:r>
      <w:r w:rsidRPr="003D0589">
        <w:instrText xml:space="preserve"> REF _Ref49261612 \r \h </w:instrText>
      </w:r>
      <w:r w:rsidR="00D64790" w:rsidRPr="003D0589">
        <w:instrText xml:space="preserve"> \* MERGEFORMAT </w:instrText>
      </w:r>
      <w:r w:rsidRPr="003D0589">
        <w:fldChar w:fldCharType="separate"/>
      </w:r>
      <w:ins w:id="2003" w:author="Jonathan Pritchard" w:date="2025-03-10T08:00:00Z" w16du:dateUtc="2025-03-10T08:00:00Z">
        <w:r w:rsidR="00A74A4F">
          <w:t>10.2</w:t>
        </w:r>
      </w:ins>
      <w:del w:id="2004" w:author="Jonathan Pritchard" w:date="2025-03-10T08:00:00Z" w16du:dateUtc="2025-03-10T08:00:00Z">
        <w:r w:rsidR="000553AC" w:rsidRPr="003D0589" w:rsidDel="00A74A4F">
          <w:delText>C-13.2</w:delText>
        </w:r>
      </w:del>
      <w:r w:rsidRPr="003D0589">
        <w:fldChar w:fldCharType="end"/>
      </w:r>
      <w:r w:rsidRPr="003D0589">
        <w:t>.</w:t>
      </w:r>
    </w:p>
    <w:p w14:paraId="636FCBCC" w14:textId="06D1AA45" w:rsidR="001913C0" w:rsidRPr="003D0589" w:rsidRDefault="001913C0" w:rsidP="00D64790">
      <w:pPr>
        <w:spacing w:after="120" w:line="240" w:lineRule="auto"/>
        <w:jc w:val="both"/>
      </w:pPr>
      <w:r w:rsidRPr="003D0589">
        <w:t xml:space="preserve">Information should be displayed in the ECDIS on one or more physical screens, which may be divided into more than one chart display. Information may be displayed automatically, on demand or as a result of </w:t>
      </w:r>
      <w:r w:rsidR="00D64790" w:rsidRPr="003D0589">
        <w:t>M</w:t>
      </w:r>
      <w:r w:rsidRPr="003D0589">
        <w:t>ariner's selection.</w:t>
      </w:r>
    </w:p>
    <w:p w14:paraId="6AE776DD" w14:textId="5EF97EC2" w:rsidR="00714823" w:rsidRPr="003D0589" w:rsidRDefault="00714823" w:rsidP="00D64790">
      <w:pPr>
        <w:spacing w:after="120" w:line="240" w:lineRule="auto"/>
        <w:jc w:val="both"/>
      </w:pPr>
      <w:r w:rsidRPr="003D0589">
        <w:t xml:space="preserve">The physical size of the screen(s) should be appropriate to viewing conditions. Larger </w:t>
      </w:r>
      <w:r w:rsidR="00AF0BC3" w:rsidRPr="003D0589">
        <w:t>screens</w:t>
      </w:r>
      <w:r w:rsidRPr="003D0589">
        <w:t xml:space="preserve"> may be more suitable for situations where the operational viewing distance is higher, because the larger physical area of the display offsets the reduction of on-screen geographical extent that is caused by the greater zoom levels and symbol sizes necessitated by greater viewing distances.</w:t>
      </w:r>
    </w:p>
    <w:p w14:paraId="208D14C4" w14:textId="5A3F151B" w:rsidR="001913C0" w:rsidRPr="003D0589" w:rsidRDefault="001913C0" w:rsidP="00D64790">
      <w:pPr>
        <w:spacing w:after="60" w:line="240" w:lineRule="auto"/>
        <w:jc w:val="both"/>
      </w:pPr>
      <w:r w:rsidRPr="003D0589">
        <w:t xml:space="preserve">Redraw during route monitoring to follow the ship's progress, including scale changes due to change in the scale of the chart information, should take less than 5 seconds. Demands by the </w:t>
      </w:r>
      <w:r w:rsidR="00D64790" w:rsidRPr="003D0589">
        <w:t>M</w:t>
      </w:r>
      <w:r w:rsidRPr="003D0589">
        <w:t xml:space="preserve">ariner that cannot </w:t>
      </w:r>
      <w:r w:rsidRPr="003D0589">
        <w:lastRenderedPageBreak/>
        <w:t>be predicted by the ECDIS, such as draw at a different scale or in a different area may take more than 5 seconds. In the latter case:</w:t>
      </w:r>
    </w:p>
    <w:p w14:paraId="5F6256E7" w14:textId="2010130B" w:rsidR="001913C0" w:rsidRPr="003D0589" w:rsidRDefault="00D64790" w:rsidP="00AE2737">
      <w:pPr>
        <w:pStyle w:val="ListParagraph"/>
        <w:numPr>
          <w:ilvl w:val="0"/>
          <w:numId w:val="45"/>
        </w:numPr>
        <w:spacing w:after="60" w:line="240" w:lineRule="auto"/>
        <w:jc w:val="both"/>
      </w:pPr>
      <w:r w:rsidRPr="003D0589">
        <w:t>T</w:t>
      </w:r>
      <w:r w:rsidR="001913C0" w:rsidRPr="003D0589">
        <w:t xml:space="preserve">he </w:t>
      </w:r>
      <w:r w:rsidRPr="003D0589">
        <w:t>M</w:t>
      </w:r>
      <w:r w:rsidR="001913C0" w:rsidRPr="003D0589">
        <w:t>ariner should be informed;</w:t>
      </w:r>
    </w:p>
    <w:p w14:paraId="39046F5C" w14:textId="5F6D534B" w:rsidR="001913C0" w:rsidRPr="003D0589" w:rsidRDefault="00D64790" w:rsidP="00AE2737">
      <w:pPr>
        <w:pStyle w:val="ListParagraph"/>
        <w:numPr>
          <w:ilvl w:val="0"/>
          <w:numId w:val="45"/>
        </w:numPr>
        <w:spacing w:after="120" w:line="240" w:lineRule="auto"/>
        <w:jc w:val="both"/>
      </w:pPr>
      <w:r w:rsidRPr="003D0589">
        <w:t>T</w:t>
      </w:r>
      <w:r w:rsidR="001913C0" w:rsidRPr="003D0589">
        <w:t xml:space="preserve">he display should continue route monitoring </w:t>
      </w:r>
    </w:p>
    <w:p w14:paraId="23B7596D" w14:textId="77777777" w:rsidR="00D64790" w:rsidRPr="00B77A92" w:rsidRDefault="00D64790" w:rsidP="00D64790">
      <w:pPr>
        <w:spacing w:after="120" w:line="240" w:lineRule="auto"/>
        <w:jc w:val="both"/>
      </w:pPr>
    </w:p>
    <w:p w14:paraId="66975542" w14:textId="77777777" w:rsidR="00E07B88" w:rsidRPr="00B77A92" w:rsidRDefault="00E07B88" w:rsidP="00DB7CFE">
      <w:pPr>
        <w:pStyle w:val="Heading2"/>
      </w:pPr>
      <w:bookmarkStart w:id="2005" w:name="_Toc194067182"/>
      <w:r w:rsidRPr="00B77A92">
        <w:t>Colour reproduction</w:t>
      </w:r>
      <w:bookmarkEnd w:id="2005"/>
    </w:p>
    <w:p w14:paraId="64BD0612" w14:textId="00215504" w:rsidR="00E07B88" w:rsidRPr="00B77A92" w:rsidRDefault="00E07B88" w:rsidP="00D64790">
      <w:pPr>
        <w:spacing w:after="120" w:line="240" w:lineRule="auto"/>
        <w:jc w:val="both"/>
      </w:pPr>
      <w:r w:rsidRPr="00B77A92">
        <w:t xml:space="preserve">Absolute accuracy in colour reproduction is not required but relative colour fidelity is important. To ensure clear contrast between colour-coded features the display screen </w:t>
      </w:r>
      <w:r w:rsidR="00822789">
        <w:t>must</w:t>
      </w:r>
      <w:r w:rsidR="00822789" w:rsidRPr="00B77A92">
        <w:t xml:space="preserve"> </w:t>
      </w:r>
      <w:r w:rsidRPr="00B77A92">
        <w:t>be calibrated before use, and this calibration should as far as possible be maintained while in service. If this is not done, lines, symbols, and area shades may become indistinct, and information may then be lost or become misleading.</w:t>
      </w:r>
    </w:p>
    <w:p w14:paraId="666EA27D" w14:textId="28633F9C" w:rsidR="00334FE9" w:rsidRPr="00B77A92" w:rsidRDefault="006F7BA7" w:rsidP="00DB7CFE">
      <w:pPr>
        <w:pStyle w:val="Heading2"/>
      </w:pPr>
      <w:bookmarkStart w:id="2006" w:name="_Ref49462011"/>
      <w:bookmarkStart w:id="2007" w:name="_Toc194067183"/>
      <w:r w:rsidRPr="00B77A92">
        <w:t>Display requirements for colours</w:t>
      </w:r>
      <w:bookmarkEnd w:id="2006"/>
      <w:bookmarkEnd w:id="2007"/>
    </w:p>
    <w:p w14:paraId="3CB3320E" w14:textId="50B40509" w:rsidR="00334FE9" w:rsidRPr="00B77A92" w:rsidRDefault="00334FE9" w:rsidP="00E673D5">
      <w:pPr>
        <w:pStyle w:val="Heading3"/>
      </w:pPr>
      <w:bookmarkStart w:id="2008" w:name="_Toc178784517"/>
      <w:bookmarkStart w:id="2009" w:name="_Toc178784518"/>
      <w:bookmarkStart w:id="2010" w:name="_Toc178784519"/>
      <w:bookmarkStart w:id="2011" w:name="_Toc178784520"/>
      <w:bookmarkStart w:id="2012" w:name="_Toc178784521"/>
      <w:bookmarkStart w:id="2013" w:name="_Toc178784522"/>
      <w:bookmarkStart w:id="2014" w:name="_Toc178784523"/>
      <w:bookmarkStart w:id="2015" w:name="_Toc178784524"/>
      <w:bookmarkStart w:id="2016" w:name="_Toc178784525"/>
      <w:bookmarkStart w:id="2017" w:name="_Toc178784526"/>
      <w:bookmarkStart w:id="2018" w:name="_Toc178784527"/>
      <w:bookmarkStart w:id="2019" w:name="_Toc178784528"/>
      <w:bookmarkStart w:id="2020" w:name="_Toc194067184"/>
      <w:bookmarkEnd w:id="2008"/>
      <w:bookmarkEnd w:id="2009"/>
      <w:bookmarkEnd w:id="2010"/>
      <w:bookmarkEnd w:id="2011"/>
      <w:bookmarkEnd w:id="2012"/>
      <w:bookmarkEnd w:id="2013"/>
      <w:bookmarkEnd w:id="2014"/>
      <w:bookmarkEnd w:id="2015"/>
      <w:bookmarkEnd w:id="2016"/>
      <w:bookmarkEnd w:id="2017"/>
      <w:bookmarkEnd w:id="2018"/>
      <w:bookmarkEnd w:id="2019"/>
      <w:r w:rsidRPr="00B77A92">
        <w:t>General</w:t>
      </w:r>
      <w:bookmarkEnd w:id="2020"/>
    </w:p>
    <w:p w14:paraId="3F3D2767" w14:textId="7CBFFF48" w:rsidR="008E6C83" w:rsidRPr="00B77A92" w:rsidRDefault="008E6C83" w:rsidP="00203CD4">
      <w:pPr>
        <w:spacing w:after="120" w:line="240" w:lineRule="auto"/>
        <w:jc w:val="both"/>
      </w:pPr>
      <w:r w:rsidRPr="00B77A92">
        <w:t xml:space="preserve">The ECDIS manufacturer can use any technology to build </w:t>
      </w:r>
      <w:r w:rsidR="00FA7228" w:rsidRPr="00B77A92">
        <w:t xml:space="preserve">the </w:t>
      </w:r>
      <w:r w:rsidRPr="00B77A92">
        <w:t>display as long as</w:t>
      </w:r>
      <w:r w:rsidR="0070743A" w:rsidRPr="00B77A92">
        <w:t xml:space="preserve"> </w:t>
      </w:r>
      <w:r w:rsidR="00A94367" w:rsidRPr="00B77A92">
        <w:t>their</w:t>
      </w:r>
      <w:r w:rsidRPr="00B77A92">
        <w:t xml:space="preserve"> display fulfils the requirements of this </w:t>
      </w:r>
      <w:del w:id="2021" w:author="Grant, David M (52400) CIV USN NIWC ATLANTIC VA (USA)" w:date="2025-02-25T14:28:00Z" w16du:dateUtc="2025-02-25T19:28:00Z">
        <w:r w:rsidR="00203CD4" w:rsidRPr="00B77A92" w:rsidDel="00BB11A2">
          <w:delText>S</w:delText>
        </w:r>
        <w:r w:rsidRPr="00B77A92" w:rsidDel="00BB11A2">
          <w:delText>pecification</w:delText>
        </w:r>
      </w:del>
      <w:ins w:id="2022" w:author="Grant, David M (52400) CIV USN NIWC ATLANTIC VA (USA)" w:date="2025-02-25T14:28:00Z" w16du:dateUtc="2025-02-25T19:28:00Z">
        <w:r w:rsidR="00BB11A2">
          <w:t>s</w:t>
        </w:r>
        <w:r w:rsidR="00BB11A2" w:rsidRPr="00B77A92">
          <w:t>pecification</w:t>
        </w:r>
      </w:ins>
      <w:r w:rsidRPr="00B77A92">
        <w:t>.</w:t>
      </w:r>
      <w:r w:rsidR="003035C4" w:rsidRPr="00B77A92" w:rsidDel="003035C4">
        <w:t xml:space="preserve"> </w:t>
      </w:r>
    </w:p>
    <w:p w14:paraId="285A3A85" w14:textId="48CB40A6" w:rsidR="00334FE9" w:rsidRPr="00B77A92" w:rsidRDefault="00334FE9" w:rsidP="00E673D5">
      <w:pPr>
        <w:pStyle w:val="Heading3"/>
      </w:pPr>
      <w:bookmarkStart w:id="2023" w:name="_Toc49466645"/>
      <w:bookmarkStart w:id="2024" w:name="_Toc49466891"/>
      <w:bookmarkStart w:id="2025" w:name="_Toc178784530"/>
      <w:bookmarkStart w:id="2026" w:name="_Toc178784531"/>
      <w:bookmarkStart w:id="2027" w:name="_Toc178784532"/>
      <w:bookmarkStart w:id="2028" w:name="_Toc178784533"/>
      <w:bookmarkStart w:id="2029" w:name="_Toc178784534"/>
      <w:bookmarkStart w:id="2030" w:name="_Toc178784535"/>
      <w:bookmarkStart w:id="2031" w:name="_Toc194067185"/>
      <w:bookmarkEnd w:id="2023"/>
      <w:bookmarkEnd w:id="2024"/>
      <w:bookmarkEnd w:id="2025"/>
      <w:bookmarkEnd w:id="2026"/>
      <w:bookmarkEnd w:id="2027"/>
      <w:bookmarkEnd w:id="2028"/>
      <w:bookmarkEnd w:id="2029"/>
      <w:bookmarkEnd w:id="2030"/>
      <w:r w:rsidRPr="00B77A92">
        <w:t>Display calibration and verification</w:t>
      </w:r>
      <w:bookmarkEnd w:id="2031"/>
    </w:p>
    <w:p w14:paraId="717F7B5B" w14:textId="77BB2F6E" w:rsidR="008E6C83" w:rsidRPr="00B77A92" w:rsidRDefault="008E6C83" w:rsidP="00472D6D">
      <w:pPr>
        <w:spacing w:after="120" w:line="240" w:lineRule="auto"/>
        <w:jc w:val="both"/>
      </w:pPr>
      <w:r w:rsidRPr="00B77A92">
        <w:t xml:space="preserve">The ECDIS display </w:t>
      </w:r>
      <w:r w:rsidR="00B23114">
        <w:t>must</w:t>
      </w:r>
      <w:r w:rsidR="00B23114" w:rsidRPr="00B77A92">
        <w:t xml:space="preserve"> </w:t>
      </w:r>
      <w:r w:rsidRPr="00B77A92">
        <w:t>be calibrated initially in order to transform the CIE</w:t>
      </w:r>
      <w:r w:rsidR="00D3473A" w:rsidRPr="00B77A92">
        <w:t xml:space="preserve"> </w:t>
      </w:r>
      <w:r w:rsidRPr="00B77A92">
        <w:t>colour table coordinates to screen coordinates. The main components of the</w:t>
      </w:r>
      <w:r w:rsidR="00D3473A" w:rsidRPr="00B77A92">
        <w:t xml:space="preserve"> </w:t>
      </w:r>
      <w:r w:rsidRPr="00B77A92">
        <w:t>ECDIS display are the monitor and the image generator. Both the monitor and the</w:t>
      </w:r>
      <w:r w:rsidR="00D3473A" w:rsidRPr="00B77A92">
        <w:t xml:space="preserve"> </w:t>
      </w:r>
      <w:r w:rsidRPr="00B77A92">
        <w:t>image generator used to drive the ECDIS display can be calibrated together as a</w:t>
      </w:r>
      <w:r w:rsidR="00D3473A" w:rsidRPr="00B77A92">
        <w:t xml:space="preserve"> </w:t>
      </w:r>
      <w:r w:rsidRPr="00B77A92">
        <w:t>colour generating unit. Another alternative is to calibrate separately both the</w:t>
      </w:r>
      <w:r w:rsidR="00D3473A" w:rsidRPr="00B77A92">
        <w:t xml:space="preserve"> </w:t>
      </w:r>
      <w:r w:rsidRPr="00B77A92">
        <w:t>monitor and image generator</w:t>
      </w:r>
      <w:r w:rsidR="00D3473A" w:rsidRPr="00B77A92">
        <w:t>.</w:t>
      </w:r>
    </w:p>
    <w:p w14:paraId="522E9389" w14:textId="4FCD1366" w:rsidR="008E6C83" w:rsidRPr="00B77A92" w:rsidRDefault="008E6C83" w:rsidP="00472D6D">
      <w:pPr>
        <w:spacing w:after="60" w:line="240" w:lineRule="auto"/>
        <w:jc w:val="both"/>
      </w:pPr>
      <w:r w:rsidRPr="00B77A92">
        <w:t>The following international standards describe methods for calibration of a</w:t>
      </w:r>
      <w:r w:rsidR="00D3473A" w:rsidRPr="00B77A92">
        <w:t xml:space="preserve"> </w:t>
      </w:r>
      <w:r w:rsidRPr="00B77A92">
        <w:t>monitor’s RGB values to produce an output. Other methodologies may be</w:t>
      </w:r>
      <w:r w:rsidR="00D3473A" w:rsidRPr="00B77A92">
        <w:t xml:space="preserve"> </w:t>
      </w:r>
      <w:r w:rsidRPr="00B77A92">
        <w:t>followed, but the same verification test requirements apply regardless of method.</w:t>
      </w:r>
    </w:p>
    <w:p w14:paraId="67B6E677" w14:textId="0D61FDE9" w:rsidR="00D3473A" w:rsidRPr="00B77A92" w:rsidRDefault="00D3473A" w:rsidP="00472D6D">
      <w:pPr>
        <w:spacing w:after="60" w:line="240" w:lineRule="auto"/>
        <w:ind w:left="720"/>
        <w:jc w:val="both"/>
      </w:pPr>
      <w:r w:rsidRPr="00B77A92">
        <w:t>CIE 122-1996</w:t>
      </w:r>
      <w:r w:rsidR="00461197" w:rsidRPr="00B77A92">
        <w:tab/>
      </w:r>
      <w:r w:rsidR="00461197" w:rsidRPr="00B77A92">
        <w:tab/>
      </w:r>
      <w:r w:rsidRPr="00B77A92">
        <w:rPr>
          <w:i/>
        </w:rPr>
        <w:t>Technical Report: The Relationship between Digital and Colorimetric Data for Computer-Controlled CRT Displays</w:t>
      </w:r>
      <w:r w:rsidR="00461197" w:rsidRPr="00B77A92">
        <w:rPr>
          <w:i/>
        </w:rPr>
        <w:t>.</w:t>
      </w:r>
    </w:p>
    <w:p w14:paraId="67EB867B" w14:textId="2E36F501" w:rsidR="00D3473A" w:rsidRPr="00B77A92" w:rsidRDefault="00D3473A" w:rsidP="00472D6D">
      <w:pPr>
        <w:spacing w:after="60" w:line="240" w:lineRule="auto"/>
        <w:ind w:left="720"/>
        <w:jc w:val="both"/>
      </w:pPr>
      <w:r w:rsidRPr="00B77A92">
        <w:t>IEC 61966-3</w:t>
      </w:r>
      <w:r w:rsidR="00461197" w:rsidRPr="00B77A92">
        <w:t>:</w:t>
      </w:r>
      <w:r w:rsidRPr="00B77A92">
        <w:t>2000</w:t>
      </w:r>
      <w:r w:rsidR="00461197" w:rsidRPr="00B77A92">
        <w:tab/>
      </w:r>
      <w:r w:rsidRPr="00B77A92">
        <w:rPr>
          <w:i/>
        </w:rPr>
        <w:t>Multimedia systems and equipment -Colour measurement and management -</w:t>
      </w:r>
      <w:r w:rsidR="00461197" w:rsidRPr="00B77A92">
        <w:rPr>
          <w:i/>
        </w:rPr>
        <w:t xml:space="preserve"> </w:t>
      </w:r>
      <w:r w:rsidRPr="00B77A92">
        <w:rPr>
          <w:i/>
        </w:rPr>
        <w:t>Part 3: Equipment using cathode ray tubes</w:t>
      </w:r>
      <w:r w:rsidRPr="00B77A92">
        <w:t>, Edition 1</w:t>
      </w:r>
      <w:r w:rsidR="00461197" w:rsidRPr="00B77A92">
        <w:t>.</w:t>
      </w:r>
    </w:p>
    <w:p w14:paraId="0E83DECB" w14:textId="3313A9E7" w:rsidR="00D3473A" w:rsidRPr="00B77A92" w:rsidRDefault="00D3473A" w:rsidP="00472D6D">
      <w:pPr>
        <w:spacing w:after="120" w:line="240" w:lineRule="auto"/>
        <w:ind w:left="720"/>
        <w:jc w:val="both"/>
      </w:pPr>
      <w:r w:rsidRPr="00B77A92">
        <w:t>IEC 61966-4</w:t>
      </w:r>
      <w:r w:rsidR="00461197" w:rsidRPr="00B77A92">
        <w:t>:</w:t>
      </w:r>
      <w:r w:rsidRPr="00B77A92">
        <w:t>2000</w:t>
      </w:r>
      <w:r w:rsidR="00461197" w:rsidRPr="00B77A92">
        <w:tab/>
      </w:r>
      <w:r w:rsidRPr="00B77A92">
        <w:rPr>
          <w:i/>
        </w:rPr>
        <w:t>Multimedia systems and equipment-Colour measurement and</w:t>
      </w:r>
      <w:r w:rsidR="00461197" w:rsidRPr="00B77A92">
        <w:rPr>
          <w:i/>
        </w:rPr>
        <w:t xml:space="preserve"> </w:t>
      </w:r>
      <w:r w:rsidRPr="00B77A92">
        <w:rPr>
          <w:i/>
        </w:rPr>
        <w:t xml:space="preserve">management </w:t>
      </w:r>
      <w:r w:rsidR="00A87705" w:rsidRPr="00B77A92">
        <w:rPr>
          <w:i/>
        </w:rPr>
        <w:t>–</w:t>
      </w:r>
      <w:r w:rsidRPr="00B77A92">
        <w:rPr>
          <w:i/>
        </w:rPr>
        <w:t xml:space="preserve"> Part</w:t>
      </w:r>
      <w:r w:rsidR="00A87705" w:rsidRPr="00B77A92">
        <w:rPr>
          <w:i/>
        </w:rPr>
        <w:t xml:space="preserve"> </w:t>
      </w:r>
      <w:r w:rsidRPr="00B77A92">
        <w:rPr>
          <w:i/>
        </w:rPr>
        <w:t>4: Equipment using liquid crystal display panels</w:t>
      </w:r>
      <w:r w:rsidRPr="00B77A92">
        <w:t>, Edition 1</w:t>
      </w:r>
      <w:r w:rsidR="00461197" w:rsidRPr="00B77A92">
        <w:t>.</w:t>
      </w:r>
    </w:p>
    <w:p w14:paraId="7CFE5C10" w14:textId="77777777" w:rsidR="00A94BB4" w:rsidRDefault="00D3473A" w:rsidP="00472D6D">
      <w:pPr>
        <w:spacing w:after="120" w:line="240" w:lineRule="auto"/>
        <w:jc w:val="both"/>
        <w:rPr>
          <w:ins w:id="2032" w:author="Jonathan Pritchard" w:date="2025-03-07T16:50:00Z" w16du:dateUtc="2025-03-07T16:50:00Z"/>
        </w:rPr>
      </w:pPr>
      <w:r w:rsidRPr="00B77A92">
        <w:t xml:space="preserve">The ECDIS display calibration </w:t>
      </w:r>
      <w:r w:rsidR="00B23114">
        <w:t>must</w:t>
      </w:r>
      <w:r w:rsidR="00B23114" w:rsidRPr="00B77A92">
        <w:t xml:space="preserve"> </w:t>
      </w:r>
      <w:r w:rsidRPr="00B77A92">
        <w:t>be verified for type approval of all monitors</w:t>
      </w:r>
      <w:r w:rsidR="00762AB0" w:rsidRPr="00B77A92">
        <w:t>.</w:t>
      </w:r>
      <w:r w:rsidR="00461197" w:rsidRPr="00B77A92">
        <w:t xml:space="preserve"> </w:t>
      </w:r>
    </w:p>
    <w:p w14:paraId="2747ABBF" w14:textId="6F99DE9F" w:rsidR="00334FE9" w:rsidRPr="00B77A92" w:rsidRDefault="00A87705">
      <w:pPr>
        <w:pStyle w:val="Heading3"/>
        <w:pPrChange w:id="2033" w:author="Jonathan Pritchard" w:date="2025-03-07T16:50:00Z" w16du:dateUtc="2025-03-07T16:50:00Z">
          <w:pPr>
            <w:spacing w:after="120" w:line="240" w:lineRule="auto"/>
            <w:jc w:val="both"/>
          </w:pPr>
        </w:pPrChange>
      </w:pPr>
      <w:bookmarkStart w:id="2034" w:name="_Toc194067186"/>
      <w:r w:rsidRPr="00B77A92">
        <w:t>Colour control,</w:t>
      </w:r>
      <w:r w:rsidR="00334FE9" w:rsidRPr="00B77A92">
        <w:t xml:space="preserve"> contrast and brightness controls</w:t>
      </w:r>
      <w:bookmarkEnd w:id="2034"/>
    </w:p>
    <w:p w14:paraId="76854F2A" w14:textId="78AE31E9" w:rsidR="008E6C83" w:rsidRPr="00B77A92" w:rsidRDefault="008E6C83" w:rsidP="00472D6D">
      <w:pPr>
        <w:spacing w:after="120" w:line="240" w:lineRule="auto"/>
        <w:jc w:val="both"/>
      </w:pPr>
      <w:r w:rsidRPr="00B77A92">
        <w:t>There are a variety of technologies available for monitors to be used for ECDIS</w:t>
      </w:r>
      <w:r w:rsidR="00461197" w:rsidRPr="00B77A92">
        <w:t xml:space="preserve"> </w:t>
      </w:r>
      <w:r w:rsidRPr="00B77A92">
        <w:t>display. Different technologies have different methods to control colour, contrast</w:t>
      </w:r>
      <w:r w:rsidR="00461197" w:rsidRPr="00B77A92">
        <w:t xml:space="preserve"> </w:t>
      </w:r>
      <w:r w:rsidRPr="00B77A92">
        <w:t>and brightness, but some basic rules apply for all of them.</w:t>
      </w:r>
    </w:p>
    <w:p w14:paraId="2057F64D" w14:textId="524D2C21" w:rsidR="00334FE9" w:rsidRPr="00B77A92" w:rsidRDefault="00334FE9" w:rsidP="003D0589">
      <w:pPr>
        <w:pStyle w:val="Heading3"/>
      </w:pPr>
      <w:bookmarkStart w:id="2035" w:name="_Toc194067187"/>
      <w:r w:rsidRPr="00B77A92">
        <w:t>Effect of controls</w:t>
      </w:r>
      <w:bookmarkEnd w:id="2035"/>
      <w:del w:id="2036" w:author="Grant, David M (52400) CIV USN NIWC ATLANTIC VA (USA)" w:date="2025-02-25T14:29:00Z" w16du:dateUtc="2025-02-25T19:29:00Z">
        <w:r w:rsidRPr="00B77A92" w:rsidDel="002D3151">
          <w:delText>.</w:delText>
        </w:r>
      </w:del>
    </w:p>
    <w:p w14:paraId="781946BA" w14:textId="03D25FAE" w:rsidR="008E6C83" w:rsidRPr="00B77A92" w:rsidRDefault="008E6C83" w:rsidP="00A87705">
      <w:pPr>
        <w:spacing w:after="120" w:line="240" w:lineRule="auto"/>
        <w:jc w:val="both"/>
      </w:pPr>
      <w:r w:rsidRPr="00B77A92">
        <w:t>The contrast control of a display generally shortens or extends the range of</w:t>
      </w:r>
      <w:r w:rsidR="00461197" w:rsidRPr="00B77A92">
        <w:t xml:space="preserve"> </w:t>
      </w:r>
      <w:r w:rsidRPr="00B77A92">
        <w:t>luminance available, making the display appear darker or brighter.</w:t>
      </w:r>
    </w:p>
    <w:p w14:paraId="253558C9" w14:textId="2B689DD4" w:rsidR="008E6C83" w:rsidRPr="00B77A92" w:rsidRDefault="008E6C83" w:rsidP="00A87705">
      <w:pPr>
        <w:spacing w:after="120" w:line="240" w:lineRule="auto"/>
        <w:jc w:val="both"/>
      </w:pPr>
      <w:r w:rsidRPr="00B77A92">
        <w:t>On the other hand, the brightness control shortens or extends the range of colour</w:t>
      </w:r>
      <w:r w:rsidR="00461197" w:rsidRPr="00B77A92">
        <w:t xml:space="preserve"> </w:t>
      </w:r>
      <w:r w:rsidRPr="00B77A92">
        <w:t>saturation available by adding white (which extends the range by making colours</w:t>
      </w:r>
      <w:r w:rsidR="00461197" w:rsidRPr="00B77A92">
        <w:t xml:space="preserve"> </w:t>
      </w:r>
      <w:r w:rsidRPr="00B77A92">
        <w:t>other than black less saturated), or subtracting white (colours become darker,</w:t>
      </w:r>
      <w:r w:rsidR="00461197" w:rsidRPr="00B77A92">
        <w:t xml:space="preserve"> </w:t>
      </w:r>
      <w:r w:rsidRPr="00B77A92">
        <w:t>more saturated.)</w:t>
      </w:r>
    </w:p>
    <w:p w14:paraId="3A76A7B5" w14:textId="00B2A813" w:rsidR="008E6C83" w:rsidRPr="00B77A92" w:rsidRDefault="008E6C83" w:rsidP="00A87705">
      <w:pPr>
        <w:spacing w:after="120" w:line="240" w:lineRule="auto"/>
        <w:jc w:val="both"/>
      </w:pPr>
      <w:r w:rsidRPr="00B77A92">
        <w:t>To the viewer, it has much the same apparent effect as contrast, but it achieves</w:t>
      </w:r>
      <w:r w:rsidR="00461197" w:rsidRPr="00B77A92">
        <w:t xml:space="preserve"> </w:t>
      </w:r>
      <w:r w:rsidRPr="00B77A92">
        <w:t>this by altering the colour contrast of the colour tables between foreground and</w:t>
      </w:r>
      <w:r w:rsidR="00461197" w:rsidRPr="00B77A92">
        <w:t xml:space="preserve"> </w:t>
      </w:r>
      <w:r w:rsidRPr="00B77A92">
        <w:t>background colours, and this may result in some features becoming harder to see,</w:t>
      </w:r>
      <w:r w:rsidR="00461197" w:rsidRPr="00B77A92">
        <w:t xml:space="preserve"> </w:t>
      </w:r>
      <w:r w:rsidRPr="00B77A92">
        <w:t>particularly at night. More importantly, making the night display more saturated</w:t>
      </w:r>
      <w:r w:rsidR="00461197" w:rsidRPr="00B77A92">
        <w:t xml:space="preserve"> </w:t>
      </w:r>
      <w:r w:rsidRPr="00B77A92">
        <w:t>may drop some dark colours below the cut-off point, into black, thus losing</w:t>
      </w:r>
      <w:r w:rsidR="00461197" w:rsidRPr="00B77A92">
        <w:t xml:space="preserve"> </w:t>
      </w:r>
      <w:r w:rsidRPr="00B77A92">
        <w:t>distinctions such as shallow versus deep water.</w:t>
      </w:r>
    </w:p>
    <w:p w14:paraId="689359A4" w14:textId="75A2DD2E" w:rsidR="008E6C83" w:rsidRPr="00B77A92" w:rsidRDefault="00334FE9" w:rsidP="003D0589">
      <w:pPr>
        <w:pStyle w:val="Heading3"/>
      </w:pPr>
      <w:bookmarkStart w:id="2037" w:name="_Toc194067188"/>
      <w:r w:rsidRPr="00B77A92">
        <w:lastRenderedPageBreak/>
        <w:t>Use of the controls</w:t>
      </w:r>
      <w:bookmarkEnd w:id="2037"/>
      <w:del w:id="2038" w:author="Grant, David M (52400) CIV USN NIWC ATLANTIC VA (USA)" w:date="2025-02-25T14:29:00Z" w16du:dateUtc="2025-02-25T19:29:00Z">
        <w:r w:rsidRPr="00B77A92" w:rsidDel="002D3151">
          <w:delText>.</w:delText>
        </w:r>
      </w:del>
    </w:p>
    <w:p w14:paraId="7537B699" w14:textId="0932C5C3" w:rsidR="008E6C83" w:rsidRPr="00B77A92" w:rsidRDefault="008E6C83" w:rsidP="00A87705">
      <w:pPr>
        <w:spacing w:after="120" w:line="240" w:lineRule="auto"/>
        <w:jc w:val="both"/>
      </w:pPr>
      <w:r w:rsidRPr="00B77A92">
        <w:t xml:space="preserve">Colour tables are provided for day, dusk and night. The mariner </w:t>
      </w:r>
      <w:r w:rsidR="00B23114">
        <w:t>must</w:t>
      </w:r>
      <w:r w:rsidR="00B23114" w:rsidRPr="00B77A92">
        <w:t xml:space="preserve"> </w:t>
      </w:r>
      <w:r w:rsidRPr="00B77A92">
        <w:t>be</w:t>
      </w:r>
      <w:r w:rsidR="003E64AD" w:rsidRPr="00B77A92">
        <w:t xml:space="preserve"> </w:t>
      </w:r>
      <w:r w:rsidRPr="00B77A92">
        <w:t>provided with the control to make fine adjustments between these tables; the</w:t>
      </w:r>
      <w:r w:rsidR="003E64AD" w:rsidRPr="00B77A92">
        <w:t xml:space="preserve"> </w:t>
      </w:r>
      <w:r w:rsidRPr="00B77A92">
        <w:t xml:space="preserve">calibration position </w:t>
      </w:r>
      <w:r w:rsidR="00B23114">
        <w:t>must</w:t>
      </w:r>
      <w:r w:rsidR="00B23114" w:rsidRPr="00B77A92">
        <w:t xml:space="preserve"> </w:t>
      </w:r>
      <w:r w:rsidRPr="00B77A92">
        <w:t>be marked as a reference for this.</w:t>
      </w:r>
    </w:p>
    <w:p w14:paraId="717BDCB8" w14:textId="425CF315" w:rsidR="008E6C83" w:rsidRPr="00B77A92" w:rsidRDefault="008E6C83" w:rsidP="00A87705">
      <w:pPr>
        <w:spacing w:after="120" w:line="240" w:lineRule="auto"/>
        <w:jc w:val="both"/>
      </w:pPr>
      <w:r w:rsidRPr="00B23114">
        <w:t>The general</w:t>
      </w:r>
      <w:r w:rsidR="00461197" w:rsidRPr="00B23114">
        <w:t xml:space="preserve"> </w:t>
      </w:r>
      <w:r w:rsidRPr="00B23114">
        <w:t xml:space="preserve">principle is that all </w:t>
      </w:r>
      <w:r w:rsidR="00B23114">
        <w:t>colour calibration</w:t>
      </w:r>
      <w:r w:rsidRPr="00B23114">
        <w:t xml:space="preserve"> controls </w:t>
      </w:r>
      <w:r w:rsidR="00B23114">
        <w:t>must</w:t>
      </w:r>
      <w:r w:rsidR="00B23114" w:rsidRPr="00B23114">
        <w:t xml:space="preserve"> </w:t>
      </w:r>
      <w:r w:rsidRPr="00B23114">
        <w:t>have a provision to return to the</w:t>
      </w:r>
      <w:r w:rsidR="00461197" w:rsidRPr="00B23114">
        <w:t xml:space="preserve"> </w:t>
      </w:r>
      <w:r w:rsidRPr="00B23114">
        <w:t>calibrated settings</w:t>
      </w:r>
      <w:r w:rsidR="00B23114">
        <w:t xml:space="preserve">. </w:t>
      </w:r>
    </w:p>
    <w:p w14:paraId="7B89BE5D" w14:textId="4E8987FF" w:rsidR="00334FE9" w:rsidRPr="00B77A92" w:rsidRDefault="008E6C83" w:rsidP="00A87705">
      <w:pPr>
        <w:spacing w:after="120" w:line="240" w:lineRule="auto"/>
        <w:jc w:val="both"/>
      </w:pPr>
      <w:r w:rsidRPr="00B77A92">
        <w:t xml:space="preserve">The ECDIS manual </w:t>
      </w:r>
      <w:r w:rsidR="00B23114">
        <w:t xml:space="preserve">must </w:t>
      </w:r>
      <w:r w:rsidRPr="00B77A92">
        <w:t xml:space="preserve">carry a warning that </w:t>
      </w:r>
      <w:r w:rsidR="00B23114">
        <w:t>use of the ECDIS with uncalibrated settings</w:t>
      </w:r>
      <w:r w:rsidR="001C7387">
        <w:t xml:space="preserve"> </w:t>
      </w:r>
      <w:r w:rsidRPr="00B77A92">
        <w:t>may adversely affect the visibility of information on the display.</w:t>
      </w:r>
    </w:p>
    <w:p w14:paraId="71D1D062" w14:textId="1E2CEC67" w:rsidR="00334FE9" w:rsidRPr="00B77A92" w:rsidRDefault="00334FE9" w:rsidP="003D0589">
      <w:pPr>
        <w:pStyle w:val="Heading3"/>
      </w:pPr>
      <w:bookmarkStart w:id="2039" w:name="_Toc194067189"/>
      <w:r w:rsidRPr="00B77A92">
        <w:t>Setting the controls for route monitoring</w:t>
      </w:r>
      <w:bookmarkEnd w:id="2039"/>
    </w:p>
    <w:p w14:paraId="2308E49E" w14:textId="0ED2F430" w:rsidR="00670209" w:rsidRPr="00B77A92" w:rsidRDefault="00670209" w:rsidP="00A87705">
      <w:pPr>
        <w:spacing w:after="120" w:line="240" w:lineRule="auto"/>
        <w:jc w:val="both"/>
      </w:pPr>
      <w:r w:rsidRPr="00B77A92">
        <w:t>The ECDIS display carries far more detail than a radar display, and requires</w:t>
      </w:r>
      <w:r w:rsidR="00461197" w:rsidRPr="00B77A92">
        <w:t xml:space="preserve"> </w:t>
      </w:r>
      <w:r w:rsidRPr="00B77A92">
        <w:t>correspondingly more attention to the correct selection of colour table and the</w:t>
      </w:r>
      <w:r w:rsidR="00461197" w:rsidRPr="00B77A92">
        <w:t xml:space="preserve"> </w:t>
      </w:r>
      <w:r w:rsidRPr="00B77A92">
        <w:t>correct adjustment of the controls.</w:t>
      </w:r>
    </w:p>
    <w:p w14:paraId="023582E1" w14:textId="66F0D7D5" w:rsidR="00670209" w:rsidRPr="00B77A92" w:rsidRDefault="00670209" w:rsidP="00A87705">
      <w:pPr>
        <w:spacing w:after="120" w:line="240" w:lineRule="auto"/>
        <w:jc w:val="both"/>
      </w:pPr>
      <w:r w:rsidRPr="00B77A92">
        <w:t>This particularly affects the black-background displays, and is critically important</w:t>
      </w:r>
      <w:r w:rsidR="00461197" w:rsidRPr="00B77A92">
        <w:t xml:space="preserve"> </w:t>
      </w:r>
      <w:r w:rsidRPr="00B77A92">
        <w:t>at night, because all colours of the night table, particularly those for large areas,</w:t>
      </w:r>
      <w:r w:rsidR="00461197" w:rsidRPr="00B77A92">
        <w:t xml:space="preserve"> </w:t>
      </w:r>
      <w:r w:rsidRPr="00B77A92">
        <w:t>have to be set very dark to avoid loss of night vision, and if the control is turned</w:t>
      </w:r>
      <w:r w:rsidR="00461197" w:rsidRPr="00B77A92">
        <w:t xml:space="preserve"> </w:t>
      </w:r>
      <w:r w:rsidRPr="00B77A92">
        <w:t>down too far these colours will disappear into the black background. As a result,</w:t>
      </w:r>
      <w:r w:rsidR="00461197" w:rsidRPr="00B77A92">
        <w:t xml:space="preserve"> </w:t>
      </w:r>
      <w:r w:rsidRPr="00B77A92">
        <w:t>chart information will be lost.</w:t>
      </w:r>
    </w:p>
    <w:p w14:paraId="170B009A" w14:textId="2E27CAF4" w:rsidR="00670209" w:rsidRPr="00B77A92" w:rsidRDefault="00670209" w:rsidP="00A87705">
      <w:pPr>
        <w:spacing w:after="120" w:line="240" w:lineRule="auto"/>
        <w:jc w:val="both"/>
      </w:pPr>
      <w:r w:rsidRPr="00B77A92">
        <w:t>The situation will be worse if one of the day tables is improperly dimmed for use at</w:t>
      </w:r>
      <w:r w:rsidR="00461197" w:rsidRPr="00B77A92">
        <w:t xml:space="preserve"> </w:t>
      </w:r>
      <w:r w:rsidRPr="00B77A92">
        <w:t>night, instead of switching to the night table.</w:t>
      </w:r>
    </w:p>
    <w:p w14:paraId="4926ED5B" w14:textId="4EBBC964" w:rsidR="00670209" w:rsidRPr="00B77A92" w:rsidRDefault="00670209" w:rsidP="00A87705">
      <w:pPr>
        <w:spacing w:after="120" w:line="240" w:lineRule="auto"/>
        <w:jc w:val="both"/>
      </w:pPr>
      <w:r w:rsidRPr="00B77A92">
        <w:t>It is important that the display be adapted to lighting conditions on the bridge by</w:t>
      </w:r>
      <w:r w:rsidR="00461197" w:rsidRPr="00B77A92">
        <w:t xml:space="preserve"> </w:t>
      </w:r>
      <w:r w:rsidRPr="00B77A92">
        <w:t>selecting the correct colour table: "Day" for bright sunlight; "Day” or "Dusk" for</w:t>
      </w:r>
      <w:r w:rsidR="00461197" w:rsidRPr="00B77A92">
        <w:t xml:space="preserve"> </w:t>
      </w:r>
      <w:r w:rsidRPr="00B77A92">
        <w:t>general daylight viewing; "Dusk" for twilight; and "Night" for the night-darkened</w:t>
      </w:r>
      <w:r w:rsidR="00461197" w:rsidRPr="00B77A92">
        <w:t xml:space="preserve"> </w:t>
      </w:r>
      <w:r w:rsidRPr="00B77A92">
        <w:t>bridge.</w:t>
      </w:r>
    </w:p>
    <w:p w14:paraId="62748214" w14:textId="05420A56" w:rsidR="00670209" w:rsidRPr="00B77A92" w:rsidRDefault="00670209" w:rsidP="00A87705">
      <w:pPr>
        <w:spacing w:after="120" w:line="240" w:lineRule="auto"/>
        <w:jc w:val="both"/>
      </w:pPr>
      <w:r w:rsidRPr="00B77A92">
        <w:t>The controls should only be used for fine adjustment within the appropriate colour</w:t>
      </w:r>
      <w:r w:rsidR="00461197" w:rsidRPr="00B77A92">
        <w:t xml:space="preserve"> </w:t>
      </w:r>
      <w:r w:rsidRPr="00B77A92">
        <w:t>table.</w:t>
      </w:r>
    </w:p>
    <w:p w14:paraId="5672ACF5" w14:textId="6B17EB9E" w:rsidR="00670209" w:rsidRPr="00B77A92" w:rsidRDefault="00670209" w:rsidP="00A87705">
      <w:pPr>
        <w:spacing w:after="120" w:line="240" w:lineRule="auto"/>
        <w:jc w:val="both"/>
      </w:pPr>
      <w:r w:rsidRPr="00B77A92">
        <w:t>To ensure that the controls are always set to a level above that at which</w:t>
      </w:r>
      <w:r w:rsidR="00461197" w:rsidRPr="00B77A92">
        <w:t xml:space="preserve"> </w:t>
      </w:r>
      <w:r w:rsidRPr="00B77A92">
        <w:t xml:space="preserve">information will be lost, the black-adjust symbol BLKADJ </w:t>
      </w:r>
      <w:r w:rsidR="0063657D">
        <w:t>must</w:t>
      </w:r>
      <w:r w:rsidR="0063657D" w:rsidRPr="00B77A92">
        <w:t xml:space="preserve"> </w:t>
      </w:r>
      <w:r w:rsidRPr="00B77A92">
        <w:t>be available to</w:t>
      </w:r>
      <w:r w:rsidR="00461197" w:rsidRPr="00B77A92">
        <w:t xml:space="preserve"> </w:t>
      </w:r>
      <w:r w:rsidRPr="00B77A92">
        <w:t xml:space="preserve">the </w:t>
      </w:r>
      <w:r w:rsidR="00834DA8" w:rsidRPr="00B77A92">
        <w:t>M</w:t>
      </w:r>
      <w:r w:rsidRPr="00B77A92">
        <w:t>ariner, treated as "Standard display", to be called up at any convenient point</w:t>
      </w:r>
      <w:r w:rsidR="00461197" w:rsidRPr="00B77A92">
        <w:t xml:space="preserve"> </w:t>
      </w:r>
      <w:r w:rsidRPr="00B77A92">
        <w:t xml:space="preserve">on the screen. The instructions for its use by the </w:t>
      </w:r>
      <w:r w:rsidR="00834DA8" w:rsidRPr="00B77A92">
        <w:t>M</w:t>
      </w:r>
      <w:r w:rsidRPr="00B77A92">
        <w:t xml:space="preserve">ariner </w:t>
      </w:r>
      <w:r w:rsidR="0063657D">
        <w:t>must</w:t>
      </w:r>
      <w:r w:rsidR="0063657D" w:rsidRPr="00B77A92">
        <w:t xml:space="preserve"> </w:t>
      </w:r>
      <w:r w:rsidRPr="00B77A92">
        <w:t>be incorporated in</w:t>
      </w:r>
      <w:r w:rsidR="00461197" w:rsidRPr="00B77A92">
        <w:t xml:space="preserve"> </w:t>
      </w:r>
      <w:r w:rsidRPr="00B77A92">
        <w:t xml:space="preserve">the </w:t>
      </w:r>
      <w:r w:rsidR="0063657D">
        <w:t>ECDIS manual</w:t>
      </w:r>
      <w:r w:rsidRPr="00B77A92">
        <w:t>.</w:t>
      </w:r>
    </w:p>
    <w:p w14:paraId="222EC1CE" w14:textId="0EDB84FF" w:rsidR="00334FE9" w:rsidRPr="003D0589" w:rsidRDefault="001C7387" w:rsidP="003D0589">
      <w:pPr>
        <w:spacing w:after="60" w:line="240" w:lineRule="auto"/>
        <w:jc w:val="both"/>
      </w:pPr>
      <w:r w:rsidRPr="00B812CA">
        <w:t>The following text box contains</w:t>
      </w:r>
      <w:r w:rsidR="00670209" w:rsidRPr="00B77A92">
        <w:t xml:space="preserve"> an example of instruction for</w:t>
      </w:r>
      <w:r>
        <w:t xml:space="preserve"> an</w:t>
      </w:r>
      <w:r w:rsidR="00670209" w:rsidRPr="00B77A92">
        <w:t xml:space="preserve"> LCD type of Monitor. The LCD type of</w:t>
      </w:r>
      <w:r w:rsidR="00461197" w:rsidRPr="00B77A92">
        <w:t xml:space="preserve"> </w:t>
      </w:r>
      <w:r w:rsidR="00670209" w:rsidRPr="00B77A92">
        <w:t>monitor used in this example has only one mariner control, called</w:t>
      </w:r>
      <w:r w:rsidR="00461197" w:rsidRPr="00B77A92">
        <w:t xml:space="preserve"> </w:t>
      </w:r>
      <w:r>
        <w:t>“</w:t>
      </w:r>
      <w:r w:rsidR="00670209" w:rsidRPr="00B77A92">
        <w:t>brilliance</w:t>
      </w:r>
      <w:r>
        <w:t>”</w:t>
      </w:r>
      <w:r w:rsidR="00670209" w:rsidRPr="00B77A92">
        <w:t>. Internally the monitor has also other controls available for service</w:t>
      </w:r>
      <w:r w:rsidR="00461197" w:rsidRPr="00B77A92">
        <w:t xml:space="preserve"> </w:t>
      </w:r>
      <w:r w:rsidR="00670209" w:rsidRPr="00B77A92">
        <w:t>engineers. These internal controls include also controls named as contrast and</w:t>
      </w:r>
      <w:r w:rsidR="00461197" w:rsidRPr="00B77A92">
        <w:t xml:space="preserve"> </w:t>
      </w:r>
      <w:r w:rsidR="00670209" w:rsidRPr="00B77A92">
        <w:t>brightness.</w:t>
      </w:r>
    </w:p>
    <w:p w14:paraId="7BAF2D5D" w14:textId="77777777" w:rsidR="00834DA8" w:rsidRPr="00B77A92" w:rsidRDefault="00834DA8" w:rsidP="00A87705">
      <w:pPr>
        <w:spacing w:after="120" w:line="240" w:lineRule="auto"/>
        <w:jc w:val="both"/>
      </w:pPr>
    </w:p>
    <w:p w14:paraId="24AC6B9E" w14:textId="6CBD9855" w:rsidR="00725E1B" w:rsidRPr="00B77A92" w:rsidRDefault="003A3C6A" w:rsidP="00DB7CFE">
      <w:pPr>
        <w:pStyle w:val="Heading2"/>
      </w:pPr>
      <w:bookmarkStart w:id="2040" w:name="_Toc194067190"/>
      <w:r>
        <w:rPr>
          <w:noProof/>
        </w:rPr>
        <w:lastRenderedPageBreak/>
        <mc:AlternateContent>
          <mc:Choice Requires="wps">
            <w:drawing>
              <wp:anchor distT="45720" distB="45720" distL="114300" distR="114300" simplePos="0" relativeHeight="251658240" behindDoc="0" locked="0" layoutInCell="1" allowOverlap="1" wp14:anchorId="2D58858D" wp14:editId="222442C1">
                <wp:simplePos x="0" y="0"/>
                <wp:positionH relativeFrom="column">
                  <wp:posOffset>640715</wp:posOffset>
                </wp:positionH>
                <wp:positionV relativeFrom="paragraph">
                  <wp:posOffset>-191135</wp:posOffset>
                </wp:positionV>
                <wp:extent cx="4518660" cy="3151505"/>
                <wp:effectExtent l="0" t="0" r="2540" b="0"/>
                <wp:wrapSquare wrapText="bothSides"/>
                <wp:docPr id="2134713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18660" cy="3151505"/>
                        </a:xfrm>
                        <a:prstGeom prst="rect">
                          <a:avLst/>
                        </a:prstGeom>
                        <a:solidFill>
                          <a:srgbClr val="FFFFFF"/>
                        </a:solidFill>
                        <a:ln w="9525">
                          <a:solidFill>
                            <a:srgbClr val="000000"/>
                          </a:solidFill>
                          <a:miter lim="800000"/>
                          <a:headEnd/>
                          <a:tailEnd/>
                        </a:ln>
                      </wps:spPr>
                      <wps:txbx>
                        <w:txbxContent>
                          <w:p w14:paraId="074F996A" w14:textId="472B272B" w:rsidR="001C7387" w:rsidRPr="00B812CA" w:rsidRDefault="001C7387" w:rsidP="00B812CA">
                            <w:pPr>
                              <w:spacing w:after="60" w:line="240" w:lineRule="auto"/>
                              <w:jc w:val="both"/>
                            </w:pPr>
                            <w:r w:rsidRPr="00B812CA">
                              <w:t>First, set brilliance to calibration position. Look at the black-adjust symbol.</w:t>
                            </w:r>
                          </w:p>
                          <w:p w14:paraId="13BD2CDC" w14:textId="77777777" w:rsidR="001C7387" w:rsidRPr="00B812CA" w:rsidRDefault="001C7387" w:rsidP="00B812CA">
                            <w:pPr>
                              <w:spacing w:after="60" w:line="240" w:lineRule="auto"/>
                              <w:jc w:val="both"/>
                            </w:pPr>
                            <w:r w:rsidRPr="00B812CA">
                              <w:t>Then either:</w:t>
                            </w:r>
                          </w:p>
                          <w:p w14:paraId="5B6EB3FC" w14:textId="5D8A7868" w:rsidR="001C7387" w:rsidRPr="00B812CA" w:rsidRDefault="001C7387" w:rsidP="00B812CA">
                            <w:pPr>
                              <w:pStyle w:val="ListParagraph"/>
                              <w:numPr>
                                <w:ilvl w:val="0"/>
                                <w:numId w:val="133"/>
                              </w:numPr>
                              <w:spacing w:after="60" w:line="240" w:lineRule="auto"/>
                              <w:jc w:val="both"/>
                            </w:pPr>
                            <w:r w:rsidRPr="00B812CA">
                              <w:t>If the centre square is not visible, turn up the brilliance until it just appears;</w:t>
                            </w:r>
                          </w:p>
                          <w:p w14:paraId="40FBB000" w14:textId="77777777" w:rsidR="001C7387" w:rsidRPr="00B812CA" w:rsidRDefault="001C7387" w:rsidP="00B812CA">
                            <w:pPr>
                              <w:spacing w:after="60" w:line="240" w:lineRule="auto"/>
                              <w:ind w:left="360"/>
                              <w:jc w:val="both"/>
                            </w:pPr>
                            <w:r w:rsidRPr="00B812CA">
                              <w:t>or</w:t>
                            </w:r>
                          </w:p>
                          <w:p w14:paraId="129BC798" w14:textId="243A1B2E" w:rsidR="001C7387" w:rsidRPr="00B812CA" w:rsidRDefault="001C7387" w:rsidP="00B812CA">
                            <w:pPr>
                              <w:pStyle w:val="ListParagraph"/>
                              <w:numPr>
                                <w:ilvl w:val="0"/>
                                <w:numId w:val="133"/>
                              </w:numPr>
                              <w:spacing w:after="120" w:line="240" w:lineRule="auto"/>
                              <w:jc w:val="both"/>
                            </w:pPr>
                            <w:r w:rsidRPr="00B812CA">
                              <w:t>If the centre square is clearly visible, turn down the brilliance until the inner square disappears, then turn brilliance back up until the inner square is just visible again.</w:t>
                            </w:r>
                          </w:p>
                          <w:p w14:paraId="7D44D2A7" w14:textId="77777777" w:rsidR="001C7387" w:rsidRPr="00B812CA" w:rsidRDefault="001C7387" w:rsidP="001C7387">
                            <w:pPr>
                              <w:spacing w:after="120" w:line="240" w:lineRule="auto"/>
                              <w:jc w:val="both"/>
                            </w:pPr>
                            <w:r w:rsidRPr="00B812CA">
                              <w:t>(If the above adjustment is not successful, select a more appropriate colour table and repeat this procedure.)</w:t>
                            </w:r>
                          </w:p>
                          <w:p w14:paraId="545258F6" w14:textId="77777777" w:rsidR="001C7387" w:rsidRPr="00B812CA" w:rsidRDefault="001C7387" w:rsidP="001C7387">
                            <w:pPr>
                              <w:spacing w:after="120" w:line="240" w:lineRule="auto"/>
                              <w:jc w:val="both"/>
                            </w:pPr>
                            <w:r w:rsidRPr="00B812CA">
                              <w:t>The "black level" is now correctly set. If a brighter display is required use the brilliance control, but it is better not to re-adjust the controls unless lighting conditions on the bridge change.</w:t>
                            </w:r>
                          </w:p>
                          <w:p w14:paraId="762BBECA" w14:textId="77777777" w:rsidR="001C7387" w:rsidRPr="00B812CA" w:rsidRDefault="001C7387" w:rsidP="001C7387">
                            <w:pPr>
                              <w:spacing w:after="60" w:line="240" w:lineRule="auto"/>
                              <w:jc w:val="both"/>
                            </w:pPr>
                            <w:r w:rsidRPr="00B812CA">
                              <w:t>Note that the black-adjust symbol should be displayed to check that the inner square remains visible on the following occasions:</w:t>
                            </w:r>
                          </w:p>
                          <w:p w14:paraId="07433B08" w14:textId="77777777" w:rsidR="001C7387" w:rsidRPr="00B812CA" w:rsidRDefault="001C7387" w:rsidP="001C7387">
                            <w:pPr>
                              <w:pStyle w:val="ListParagraph"/>
                              <w:numPr>
                                <w:ilvl w:val="1"/>
                                <w:numId w:val="99"/>
                              </w:numPr>
                              <w:spacing w:after="60" w:line="240" w:lineRule="auto"/>
                              <w:ind w:left="709" w:hanging="283"/>
                              <w:jc w:val="both"/>
                            </w:pPr>
                            <w:r w:rsidRPr="00B812CA">
                              <w:t>Every time that the brightness or contrast controls are adjusted.</w:t>
                            </w:r>
                          </w:p>
                          <w:p w14:paraId="6820E564" w14:textId="64316EAD" w:rsidR="001C7387" w:rsidRDefault="001C7387" w:rsidP="00B812CA">
                            <w:pPr>
                              <w:pStyle w:val="ListParagraph"/>
                              <w:numPr>
                                <w:ilvl w:val="1"/>
                                <w:numId w:val="99"/>
                              </w:numPr>
                              <w:spacing w:after="120" w:line="240" w:lineRule="auto"/>
                              <w:ind w:left="709" w:hanging="283"/>
                              <w:jc w:val="both"/>
                            </w:pPr>
                            <w:r w:rsidRPr="00B812CA">
                              <w:t>Every time that the display is switched to the night colour table.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D58858D" id="Text Box 2" o:spid="_x0000_s1033" type="#_x0000_t202" style="position:absolute;left:0;text-align:left;margin-left:50.45pt;margin-top:-15.05pt;width:355.8pt;height:248.1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">
                <v:path arrowok="t"/>
                <v:textbox style="mso-fit-shape-to-text:t">
                  <w:txbxContent>
                    <w:p w14:paraId="074F996A" w14:textId="472B272B" w:rsidR="001C7387" w:rsidRPr="00B812CA" w:rsidRDefault="001C7387" w:rsidP="00B812CA">
                      <w:pPr>
                        <w:spacing w:after="60" w:line="240" w:lineRule="auto"/>
                        <w:jc w:val="both"/>
                      </w:pPr>
                      <w:r w:rsidRPr="00B812CA">
                        <w:t>First, set brilliance to calibration position. Look at the black-adjust symbol.</w:t>
                      </w:r>
                    </w:p>
                    <w:p w14:paraId="13BD2CDC" w14:textId="77777777" w:rsidR="001C7387" w:rsidRPr="00B812CA" w:rsidRDefault="001C7387" w:rsidP="00B812CA">
                      <w:pPr>
                        <w:spacing w:after="60" w:line="240" w:lineRule="auto"/>
                        <w:jc w:val="both"/>
                      </w:pPr>
                      <w:r w:rsidRPr="00B812CA">
                        <w:t>Then either:</w:t>
                      </w:r>
                    </w:p>
                    <w:p w14:paraId="5B6EB3FC" w14:textId="5D8A7868" w:rsidR="001C7387" w:rsidRPr="00B812CA" w:rsidRDefault="001C7387" w:rsidP="00B812CA">
                      <w:pPr>
                        <w:pStyle w:val="ListParagraph"/>
                        <w:numPr>
                          <w:ilvl w:val="0"/>
                          <w:numId w:val="133"/>
                        </w:numPr>
                        <w:spacing w:after="60" w:line="240" w:lineRule="auto"/>
                        <w:jc w:val="both"/>
                      </w:pPr>
                      <w:r w:rsidRPr="00B812CA">
                        <w:t>If the centre square is not visible, turn up the brilliance until it just appears;</w:t>
                      </w:r>
                    </w:p>
                    <w:p w14:paraId="40FBB000" w14:textId="77777777" w:rsidR="001C7387" w:rsidRPr="00B812CA" w:rsidRDefault="001C7387" w:rsidP="00B812CA">
                      <w:pPr>
                        <w:spacing w:after="60" w:line="240" w:lineRule="auto"/>
                        <w:ind w:left="360"/>
                        <w:jc w:val="both"/>
                      </w:pPr>
                      <w:r w:rsidRPr="00B812CA">
                        <w:t>or</w:t>
                      </w:r>
                    </w:p>
                    <w:p w14:paraId="129BC798" w14:textId="243A1B2E" w:rsidR="001C7387" w:rsidRPr="00B812CA" w:rsidRDefault="001C7387" w:rsidP="00B812CA">
                      <w:pPr>
                        <w:pStyle w:val="ListParagraph"/>
                        <w:numPr>
                          <w:ilvl w:val="0"/>
                          <w:numId w:val="133"/>
                        </w:numPr>
                        <w:spacing w:after="120" w:line="240" w:lineRule="auto"/>
                        <w:jc w:val="both"/>
                      </w:pPr>
                      <w:r w:rsidRPr="00B812CA">
                        <w:t>If the centre square is clearly visible, turn down the brilliance until the inner square disappears, then turn brilliance back up until the inner square is just visible again.</w:t>
                      </w:r>
                    </w:p>
                    <w:p w14:paraId="7D44D2A7" w14:textId="77777777" w:rsidR="001C7387" w:rsidRPr="00B812CA" w:rsidRDefault="001C7387" w:rsidP="001C7387">
                      <w:pPr>
                        <w:spacing w:after="120" w:line="240" w:lineRule="auto"/>
                        <w:jc w:val="both"/>
                      </w:pPr>
                      <w:r w:rsidRPr="00B812CA">
                        <w:t>(If the above adjustment is not successful, select a more appropriate colour table and repeat this procedure.)</w:t>
                      </w:r>
                    </w:p>
                    <w:p w14:paraId="545258F6" w14:textId="77777777" w:rsidR="001C7387" w:rsidRPr="00B812CA" w:rsidRDefault="001C7387" w:rsidP="001C7387">
                      <w:pPr>
                        <w:spacing w:after="120" w:line="240" w:lineRule="auto"/>
                        <w:jc w:val="both"/>
                      </w:pPr>
                      <w:r w:rsidRPr="00B812CA">
                        <w:t>The "black level" is now correctly set. If a brighter display is required use the brilliance control, but it is better not to re-adjust the controls unless lighting conditions on the bridge change.</w:t>
                      </w:r>
                    </w:p>
                    <w:p w14:paraId="762BBECA" w14:textId="77777777" w:rsidR="001C7387" w:rsidRPr="00B812CA" w:rsidRDefault="001C7387" w:rsidP="001C7387">
                      <w:pPr>
                        <w:spacing w:after="60" w:line="240" w:lineRule="auto"/>
                        <w:jc w:val="both"/>
                      </w:pPr>
                      <w:r w:rsidRPr="00B812CA">
                        <w:t>Note that the black-adjust symbol should be displayed to check that the inner square remains visible on the following occasions:</w:t>
                      </w:r>
                    </w:p>
                    <w:p w14:paraId="07433B08" w14:textId="77777777" w:rsidR="001C7387" w:rsidRPr="00B812CA" w:rsidRDefault="001C7387" w:rsidP="001C7387">
                      <w:pPr>
                        <w:pStyle w:val="ListParagraph"/>
                        <w:numPr>
                          <w:ilvl w:val="1"/>
                          <w:numId w:val="99"/>
                        </w:numPr>
                        <w:spacing w:after="60" w:line="240" w:lineRule="auto"/>
                        <w:ind w:left="709" w:hanging="283"/>
                        <w:jc w:val="both"/>
                      </w:pPr>
                      <w:r w:rsidRPr="00B812CA">
                        <w:t>Every time that the brightness or contrast controls are adjusted.</w:t>
                      </w:r>
                    </w:p>
                    <w:p w14:paraId="6820E564" w14:textId="64316EAD" w:rsidR="001C7387" w:rsidRDefault="001C7387" w:rsidP="00B812CA">
                      <w:pPr>
                        <w:pStyle w:val="ListParagraph"/>
                        <w:numPr>
                          <w:ilvl w:val="1"/>
                          <w:numId w:val="99"/>
                        </w:numPr>
                        <w:spacing w:after="120" w:line="240" w:lineRule="auto"/>
                        <w:ind w:left="709" w:hanging="283"/>
                        <w:jc w:val="both"/>
                      </w:pPr>
                      <w:r w:rsidRPr="00B812CA">
                        <w:t>Every time that the display is switched to the night colour table.</w:t>
                      </w:r>
                    </w:p>
                  </w:txbxContent>
                </v:textbox>
                <w10:wrap type="square"/>
              </v:shape>
            </w:pict>
          </mc:Fallback>
        </mc:AlternateContent>
      </w:r>
      <w:r w:rsidR="00725E1B" w:rsidRPr="00B77A92">
        <w:t>Colour display capability</w:t>
      </w:r>
      <w:bookmarkEnd w:id="2040"/>
    </w:p>
    <w:p w14:paraId="282AEB84" w14:textId="3FBF2B28" w:rsidR="00AF4100" w:rsidRPr="00B77A92" w:rsidRDefault="008D2934" w:rsidP="00BF733E">
      <w:pPr>
        <w:spacing w:after="120" w:line="240" w:lineRule="auto"/>
        <w:jc w:val="both"/>
      </w:pPr>
      <w:r w:rsidRPr="00B77A92">
        <w:t>Colour d</w:t>
      </w:r>
      <w:r w:rsidR="00765071" w:rsidRPr="00B77A92">
        <w:t>isplay</w:t>
      </w:r>
      <w:r w:rsidRPr="00B77A92">
        <w:t xml:space="preserve">s </w:t>
      </w:r>
      <w:r w:rsidR="0063657D">
        <w:t>must</w:t>
      </w:r>
      <w:r w:rsidR="0063657D" w:rsidRPr="00B77A92">
        <w:t xml:space="preserve"> </w:t>
      </w:r>
      <w:r w:rsidR="00765071" w:rsidRPr="00B77A92">
        <w:t>be capable of at least 256 luminance steps in each of red</w:t>
      </w:r>
      <w:r w:rsidRPr="00B77A92">
        <w:t>,</w:t>
      </w:r>
      <w:r w:rsidR="00765071" w:rsidRPr="00B77A92">
        <w:t xml:space="preserve"> green and blue.</w:t>
      </w:r>
    </w:p>
    <w:p w14:paraId="7DB48E78" w14:textId="30A2C202" w:rsidR="00660A0E" w:rsidRPr="00B77A92" w:rsidRDefault="00660A0E" w:rsidP="00E673D5">
      <w:pPr>
        <w:pStyle w:val="Heading3"/>
      </w:pPr>
      <w:bookmarkStart w:id="2041" w:name="_Toc178784538"/>
      <w:bookmarkStart w:id="2042" w:name="_Toc178784539"/>
      <w:bookmarkStart w:id="2043" w:name="_Ref49465180"/>
      <w:bookmarkStart w:id="2044" w:name="_Toc194067191"/>
      <w:bookmarkEnd w:id="2041"/>
      <w:bookmarkEnd w:id="2042"/>
      <w:r w:rsidRPr="00B77A92">
        <w:t>Colour conversion tolerances and tests</w:t>
      </w:r>
      <w:bookmarkEnd w:id="2043"/>
      <w:bookmarkEnd w:id="2044"/>
    </w:p>
    <w:p w14:paraId="6EF999D2" w14:textId="18D8873D" w:rsidR="00670209" w:rsidRPr="00B77A92" w:rsidRDefault="00670209" w:rsidP="00024B10">
      <w:pPr>
        <w:pStyle w:val="Heading4"/>
      </w:pPr>
      <w:r w:rsidRPr="00B77A92">
        <w:t>Tolerances</w:t>
      </w:r>
    </w:p>
    <w:p w14:paraId="1227D156" w14:textId="5C5C55B9" w:rsidR="00A52AE0" w:rsidRPr="00B77A92" w:rsidRDefault="00670209" w:rsidP="00BF733E">
      <w:pPr>
        <w:spacing w:after="120" w:line="240" w:lineRule="auto"/>
        <w:jc w:val="both"/>
      </w:pPr>
      <w:r w:rsidRPr="00B77A92">
        <w:t>The tolerances quoted below apply only to the process of converting</w:t>
      </w:r>
      <w:r w:rsidR="00A52AE0" w:rsidRPr="00B77A92">
        <w:t xml:space="preserve"> </w:t>
      </w:r>
      <w:r w:rsidRPr="00B77A92">
        <w:t>CIE colour coordinates to RGB values</w:t>
      </w:r>
    </w:p>
    <w:p w14:paraId="53335FBD" w14:textId="3B308731" w:rsidR="00670209" w:rsidRPr="00B77A92" w:rsidRDefault="00670209" w:rsidP="00BF733E">
      <w:pPr>
        <w:spacing w:after="120" w:line="240" w:lineRule="auto"/>
        <w:jc w:val="both"/>
      </w:pPr>
      <w:r w:rsidRPr="00B77A92">
        <w:t>Considerable operational experience will be needed before it will be possible to</w:t>
      </w:r>
      <w:r w:rsidR="00A52AE0" w:rsidRPr="00B77A92">
        <w:t xml:space="preserve"> </w:t>
      </w:r>
      <w:r w:rsidRPr="00B77A92">
        <w:t xml:space="preserve">state colour maintenance tolerances for ECDIS </w:t>
      </w:r>
      <w:r w:rsidR="00BF733E" w:rsidRPr="00B77A92">
        <w:t>on-board</w:t>
      </w:r>
      <w:r w:rsidRPr="00B77A92">
        <w:t xml:space="preserve"> ship.</w:t>
      </w:r>
    </w:p>
    <w:p w14:paraId="0486C7AC" w14:textId="05DDFA2E" w:rsidR="00670209" w:rsidRPr="00B77A92" w:rsidRDefault="00670209" w:rsidP="00BF733E">
      <w:pPr>
        <w:spacing w:after="60" w:line="240" w:lineRule="auto"/>
        <w:jc w:val="both"/>
      </w:pPr>
      <w:r w:rsidRPr="00B77A92">
        <w:t>The colour tables developed have been selected to ensure maximum colour</w:t>
      </w:r>
      <w:r w:rsidR="00A52AE0" w:rsidRPr="00B77A92">
        <w:t xml:space="preserve"> </w:t>
      </w:r>
      <w:r w:rsidRPr="00B77A92">
        <w:t>discrimination between features. Colour discrimination depends on both the colour</w:t>
      </w:r>
      <w:r w:rsidR="00A52AE0" w:rsidRPr="00B77A92">
        <w:t xml:space="preserve"> </w:t>
      </w:r>
      <w:r w:rsidRPr="00B77A92">
        <w:t>difference and the luminance difference between two colours. Colour science (as</w:t>
      </w:r>
      <w:r w:rsidR="00A52AE0" w:rsidRPr="00B77A92">
        <w:t xml:space="preserve"> </w:t>
      </w:r>
      <w:r w:rsidR="00BF733E" w:rsidRPr="00B77A92">
        <w:t>represented by the CI</w:t>
      </w:r>
      <w:r w:rsidRPr="00B77A92">
        <w:t>E colour convention) has defined colour difference units</w:t>
      </w:r>
      <w:r w:rsidR="00A52AE0" w:rsidRPr="00B77A92">
        <w:t xml:space="preserve"> </w:t>
      </w:r>
      <w:r w:rsidRPr="00B77A92">
        <w:t>ΔE*. The ΔE* metric is a measure of the overall discrimination (including both</w:t>
      </w:r>
      <w:r w:rsidR="00A52AE0" w:rsidRPr="00B77A92">
        <w:t xml:space="preserve"> </w:t>
      </w:r>
      <w:r w:rsidRPr="00B77A92">
        <w:t>colour and luminance differences). As a metric for ECDIS colour accuracy, a</w:t>
      </w:r>
      <w:r w:rsidR="00A52AE0" w:rsidRPr="00B77A92">
        <w:t xml:space="preserve"> </w:t>
      </w:r>
      <w:r w:rsidRPr="00B77A92">
        <w:t>measure of the discrimination in colour alone, excluding luminance differences</w:t>
      </w:r>
      <w:r w:rsidR="00A52AE0" w:rsidRPr="00B77A92">
        <w:t xml:space="preserve"> </w:t>
      </w:r>
      <w:r w:rsidRPr="00B77A92">
        <w:t>has been defined as a subset of ΔE* referred to as Δ(u*,v*).</w:t>
      </w:r>
    </w:p>
    <w:p w14:paraId="41A6C2B6" w14:textId="77777777" w:rsidR="00670209" w:rsidRPr="00B812CA" w:rsidRDefault="00670209" w:rsidP="00BF733E">
      <w:pPr>
        <w:spacing w:after="60" w:line="240" w:lineRule="auto"/>
        <w:ind w:left="426"/>
        <w:jc w:val="both"/>
      </w:pPr>
      <w:r w:rsidRPr="00B77A92">
        <w:t>Δ</w:t>
      </w:r>
      <w:r w:rsidRPr="00B812CA">
        <w:t>(u*,v*) = SQRT [ (u2*-u1*)</w:t>
      </w:r>
      <w:r w:rsidRPr="00B812CA">
        <w:rPr>
          <w:vertAlign w:val="superscript"/>
        </w:rPr>
        <w:t>2</w:t>
      </w:r>
      <w:r w:rsidRPr="00B812CA">
        <w:t xml:space="preserve"> + (v2*-v1*)</w:t>
      </w:r>
      <w:r w:rsidRPr="00B812CA">
        <w:rPr>
          <w:vertAlign w:val="superscript"/>
        </w:rPr>
        <w:t>2</w:t>
      </w:r>
      <w:r w:rsidRPr="00B812CA">
        <w:t xml:space="preserve"> ]</w:t>
      </w:r>
    </w:p>
    <w:p w14:paraId="3588A6EB" w14:textId="23FC1B4D" w:rsidR="00670209" w:rsidRPr="00B812CA" w:rsidRDefault="00670209" w:rsidP="00BF733E">
      <w:pPr>
        <w:spacing w:after="120" w:line="240" w:lineRule="auto"/>
        <w:ind w:left="426"/>
        <w:jc w:val="both"/>
      </w:pPr>
      <w:r w:rsidRPr="00B77A92">
        <w:t>Δ</w:t>
      </w:r>
      <w:r w:rsidRPr="00B812CA">
        <w:t>E* = SQRT [ (L2*-L1*)</w:t>
      </w:r>
      <w:r w:rsidR="00B912FF" w:rsidRPr="00B812CA">
        <w:rPr>
          <w:vertAlign w:val="superscript"/>
        </w:rPr>
        <w:t>2</w:t>
      </w:r>
      <w:r w:rsidRPr="00B812CA">
        <w:t xml:space="preserve"> + (u2*-u1*)</w:t>
      </w:r>
      <w:r w:rsidRPr="00B812CA">
        <w:rPr>
          <w:vertAlign w:val="superscript"/>
        </w:rPr>
        <w:t>2</w:t>
      </w:r>
      <w:r w:rsidRPr="00B812CA">
        <w:t xml:space="preserve"> + (v2*-v1*)</w:t>
      </w:r>
      <w:r w:rsidR="00B912FF" w:rsidRPr="00B812CA">
        <w:rPr>
          <w:vertAlign w:val="superscript"/>
        </w:rPr>
        <w:t>2</w:t>
      </w:r>
      <w:r w:rsidRPr="00B812CA">
        <w:t>]</w:t>
      </w:r>
    </w:p>
    <w:p w14:paraId="769D1D8D" w14:textId="0059929A" w:rsidR="00670209" w:rsidRPr="00B77A92" w:rsidRDefault="00670209" w:rsidP="00BF733E">
      <w:pPr>
        <w:spacing w:after="120" w:line="240" w:lineRule="auto"/>
        <w:jc w:val="both"/>
      </w:pPr>
      <w:r w:rsidRPr="00B77A92">
        <w:t>Calculations of L*, u*, and v* must be made using as reference the chromaticity</w:t>
      </w:r>
      <w:r w:rsidR="00A52AE0" w:rsidRPr="00B77A92">
        <w:t xml:space="preserve"> </w:t>
      </w:r>
      <w:r w:rsidRPr="00B77A92">
        <w:t>and luminance specified for the brightest white colour token in the respective</w:t>
      </w:r>
      <w:r w:rsidR="00A52AE0" w:rsidRPr="00B77A92">
        <w:t xml:space="preserve"> </w:t>
      </w:r>
      <w:r w:rsidRPr="00B77A92">
        <w:t>colour table (Y0, u0, y0); where Y0 is the luminance in units of cd/m2. Note: this is</w:t>
      </w:r>
      <w:r w:rsidR="00A52AE0" w:rsidRPr="00B77A92">
        <w:t xml:space="preserve"> </w:t>
      </w:r>
      <w:r w:rsidRPr="00B77A92">
        <w:t>not the brightest white of the monitor.</w:t>
      </w:r>
    </w:p>
    <w:p w14:paraId="488FFBF8" w14:textId="1B9E8F97" w:rsidR="00670209" w:rsidRPr="00B77A92" w:rsidRDefault="00670209" w:rsidP="00BF733E">
      <w:pPr>
        <w:spacing w:after="120" w:line="240" w:lineRule="auto"/>
        <w:jc w:val="both"/>
      </w:pPr>
      <w:r w:rsidRPr="00B77A92">
        <w:t>Note: “Δ” represents the Greek letter “Delta”, although it may appear differently</w:t>
      </w:r>
      <w:r w:rsidR="00A52AE0" w:rsidRPr="00B77A92">
        <w:t xml:space="preserve"> </w:t>
      </w:r>
      <w:r w:rsidRPr="00B77A92">
        <w:t>on some computers.</w:t>
      </w:r>
    </w:p>
    <w:p w14:paraId="4E5777C1" w14:textId="0180F153" w:rsidR="00670209" w:rsidRPr="00B77A92" w:rsidRDefault="00670209" w:rsidP="0086100F">
      <w:pPr>
        <w:spacing w:after="60" w:line="240" w:lineRule="auto"/>
        <w:jc w:val="both"/>
      </w:pPr>
      <w:r w:rsidRPr="00B77A92">
        <w:t>The tolerances for the conversion of the colour tables from the CIE colours</w:t>
      </w:r>
      <w:r w:rsidR="00A52AE0" w:rsidRPr="00B77A92">
        <w:t xml:space="preserve"> </w:t>
      </w:r>
      <w:r w:rsidRPr="00B77A92">
        <w:t>defined in these specifications to the actual RGB values for the ECDIS</w:t>
      </w:r>
      <w:ins w:id="2045" w:author="Jonathan Pritchard" w:date="2025-03-10T12:26:00Z" w16du:dateUtc="2025-03-10T12:26:00Z">
        <w:r w:rsidR="004505B4">
          <w:t xml:space="preserve"> display</w:t>
        </w:r>
      </w:ins>
      <w:r w:rsidRPr="00B77A92">
        <w:t xml:space="preserve"> </w:t>
      </w:r>
      <w:del w:id="2046" w:author="Jonathan Pritchard" w:date="2025-03-07T16:51:00Z" w16du:dateUtc="2025-03-07T16:51:00Z">
        <w:r w:rsidRPr="00B812CA" w:rsidDel="00A94BB4">
          <w:rPr>
            <w:strike/>
          </w:rPr>
          <w:delText>CRT</w:delText>
        </w:r>
        <w:r w:rsidRPr="00B77A92" w:rsidDel="00A94BB4">
          <w:delText xml:space="preserve"> </w:delText>
        </w:r>
      </w:del>
      <w:r w:rsidRPr="00B77A92">
        <w:t>are</w:t>
      </w:r>
      <w:r w:rsidR="00A52AE0" w:rsidRPr="00B77A92">
        <w:t xml:space="preserve"> </w:t>
      </w:r>
      <w:r w:rsidRPr="00B77A92">
        <w:t>defined in three terms:</w:t>
      </w:r>
    </w:p>
    <w:p w14:paraId="48184693" w14:textId="2AC55F9F" w:rsidR="00670209" w:rsidRPr="00B77A92" w:rsidRDefault="00670209" w:rsidP="0086100F">
      <w:pPr>
        <w:spacing w:after="60" w:line="240" w:lineRule="auto"/>
        <w:ind w:left="426"/>
        <w:jc w:val="both"/>
      </w:pPr>
      <w:r w:rsidRPr="00B77A92">
        <w:t>1. Overall discrimination between actual colours within the converted table: ΔE*.</w:t>
      </w:r>
      <w:r w:rsidR="00A52AE0" w:rsidRPr="00B77A92">
        <w:t xml:space="preserve"> </w:t>
      </w:r>
      <w:r w:rsidRPr="00B77A92">
        <w:t>This is to ensure that all the colours within the RGB table remain discriminably</w:t>
      </w:r>
      <w:r w:rsidR="00A52AE0" w:rsidRPr="00B77A92">
        <w:t xml:space="preserve"> </w:t>
      </w:r>
      <w:r w:rsidRPr="00B77A92">
        <w:t>separate</w:t>
      </w:r>
      <w:r w:rsidR="0086100F" w:rsidRPr="00B77A92">
        <w:t>; that is,</w:t>
      </w:r>
      <w:r w:rsidRPr="00B77A92">
        <w:t xml:space="preserve"> that the relative colour distinctions have been maintained.</w:t>
      </w:r>
    </w:p>
    <w:p w14:paraId="09DD576D" w14:textId="55EDA811" w:rsidR="00670209" w:rsidRPr="00B77A92" w:rsidRDefault="00670209" w:rsidP="0086100F">
      <w:pPr>
        <w:spacing w:after="60" w:line="240" w:lineRule="auto"/>
        <w:ind w:left="426"/>
        <w:jc w:val="both"/>
      </w:pPr>
      <w:r w:rsidRPr="00B77A92">
        <w:t>2. Colour discrimination differences between the defined and the actual values:</w:t>
      </w:r>
      <w:r w:rsidR="00A52AE0" w:rsidRPr="00B77A92">
        <w:t xml:space="preserve"> </w:t>
      </w:r>
      <w:r w:rsidRPr="00B77A92">
        <w:t>Δ(u*,v*). This is to ensure that the actual RGB colours resulting from the</w:t>
      </w:r>
      <w:r w:rsidR="00A52AE0" w:rsidRPr="00B77A92">
        <w:t xml:space="preserve"> </w:t>
      </w:r>
      <w:r w:rsidRPr="00B77A92">
        <w:t>conversion remain reasonably close to the CIE colours defined in the</w:t>
      </w:r>
      <w:r w:rsidR="00A52AE0" w:rsidRPr="00B77A92">
        <w:t xml:space="preserve"> </w:t>
      </w:r>
      <w:r w:rsidRPr="00B77A92">
        <w:t>specifications</w:t>
      </w:r>
      <w:r w:rsidR="0086100F" w:rsidRPr="00B77A92">
        <w:t>; that is,</w:t>
      </w:r>
      <w:r w:rsidRPr="00B77A92">
        <w:t xml:space="preserve"> that the blues stay blue and the greens stay green.</w:t>
      </w:r>
    </w:p>
    <w:p w14:paraId="45C8FA9D" w14:textId="0EA38166" w:rsidR="00670209" w:rsidRPr="00B77A92" w:rsidRDefault="00670209" w:rsidP="0086100F">
      <w:pPr>
        <w:spacing w:after="120" w:line="240" w:lineRule="auto"/>
        <w:ind w:left="426"/>
        <w:jc w:val="both"/>
      </w:pPr>
      <w:r w:rsidRPr="00B77A92">
        <w:t>3. Luminance differences between the defined values and the actual values: L.</w:t>
      </w:r>
      <w:r w:rsidR="00A52AE0" w:rsidRPr="00B77A92">
        <w:t xml:space="preserve"> </w:t>
      </w:r>
      <w:r w:rsidRPr="00B77A92">
        <w:t>This is to ensure that the luminance remains the same within acceptable</w:t>
      </w:r>
      <w:r w:rsidR="00A52AE0" w:rsidRPr="00B77A92">
        <w:t xml:space="preserve"> </w:t>
      </w:r>
      <w:r w:rsidRPr="00B77A92">
        <w:t>limits.</w:t>
      </w:r>
    </w:p>
    <w:p w14:paraId="2A6B936E" w14:textId="7DCC1CB9" w:rsidR="00670209" w:rsidRPr="00B77A92" w:rsidRDefault="00670209" w:rsidP="00BF733E">
      <w:pPr>
        <w:spacing w:after="120" w:line="240" w:lineRule="auto"/>
        <w:jc w:val="both"/>
      </w:pPr>
      <w:r w:rsidRPr="00B77A92">
        <w:lastRenderedPageBreak/>
        <w:t>Note: The CIE L*u*v* human perception colour model, which is the source of the</w:t>
      </w:r>
      <w:r w:rsidR="00A52AE0" w:rsidRPr="00B77A92">
        <w:t xml:space="preserve"> </w:t>
      </w:r>
      <w:r w:rsidRPr="00B77A92">
        <w:t>tolerances described above, has not yet been evaluated at the low luminances of</w:t>
      </w:r>
      <w:r w:rsidR="00A52AE0" w:rsidRPr="00B77A92">
        <w:t xml:space="preserve"> </w:t>
      </w:r>
      <w:r w:rsidRPr="00B77A92">
        <w:t>the night colour table, at which the less colour-sensitive rods of the eye take over</w:t>
      </w:r>
      <w:r w:rsidR="00A52AE0" w:rsidRPr="00B77A92">
        <w:t xml:space="preserve"> </w:t>
      </w:r>
      <w:r w:rsidRPr="00B77A92">
        <w:t>from the daytime cones. Consequently these tolerances should not be applied to</w:t>
      </w:r>
      <w:r w:rsidR="00A52AE0" w:rsidRPr="00B77A92">
        <w:t xml:space="preserve"> </w:t>
      </w:r>
      <w:r w:rsidR="0086100F" w:rsidRPr="00B77A92">
        <w:t>the night table;</w:t>
      </w:r>
      <w:r w:rsidRPr="00B77A92">
        <w:t xml:space="preserve"> and for type-approval purposes they are restricted to the bright sun</w:t>
      </w:r>
      <w:r w:rsidR="00A52AE0" w:rsidRPr="00B77A92">
        <w:t xml:space="preserve"> </w:t>
      </w:r>
      <w:r w:rsidRPr="00B77A92">
        <w:t>table.</w:t>
      </w:r>
    </w:p>
    <w:p w14:paraId="7C039AA1" w14:textId="77777777" w:rsidR="00670209" w:rsidRPr="00B77A92" w:rsidRDefault="00670209" w:rsidP="00BF733E">
      <w:pPr>
        <w:spacing w:after="120" w:line="240" w:lineRule="auto"/>
        <w:jc w:val="both"/>
      </w:pPr>
      <w:r w:rsidRPr="00B77A92">
        <w:t>Colour tolerance values:</w:t>
      </w:r>
    </w:p>
    <w:p w14:paraId="67AD84D6" w14:textId="5D517ADD" w:rsidR="00670209" w:rsidRPr="00B77A92" w:rsidRDefault="00670209" w:rsidP="00BF733E">
      <w:pPr>
        <w:spacing w:after="120" w:line="240" w:lineRule="auto"/>
        <w:jc w:val="both"/>
      </w:pPr>
      <w:r w:rsidRPr="00B77A92">
        <w:t>1. The discrimination difference between any two colours displayed (except</w:t>
      </w:r>
      <w:r w:rsidR="00A52AE0" w:rsidRPr="00B77A92">
        <w:t xml:space="preserve"> </w:t>
      </w:r>
      <w:r w:rsidRPr="00B77A92">
        <w:t xml:space="preserve">those </w:t>
      </w:r>
      <w:r w:rsidR="00B754AA">
        <w:t xml:space="preserve">listed </w:t>
      </w:r>
      <w:r w:rsidRPr="00B77A92">
        <w:t xml:space="preserve">with a tabular ΔE* less than 20) </w:t>
      </w:r>
      <w:r w:rsidR="00B754AA">
        <w:t>must</w:t>
      </w:r>
      <w:r w:rsidR="00B754AA" w:rsidRPr="00B77A92">
        <w:t xml:space="preserve"> </w:t>
      </w:r>
      <w:r w:rsidRPr="00B77A92">
        <w:t>be not less than 10 ΔE* units.</w:t>
      </w:r>
    </w:p>
    <w:tbl>
      <w:tblPr>
        <w:tblStyle w:val="TableGrid"/>
        <w:tblW w:w="0" w:type="auto"/>
        <w:jc w:val="center"/>
        <w:tblCellMar>
          <w:left w:w="115" w:type="dxa"/>
          <w:right w:w="115" w:type="dxa"/>
        </w:tblCellMar>
        <w:tblLook w:val="04A0" w:firstRow="1" w:lastRow="0" w:firstColumn="1" w:lastColumn="0" w:noHBand="0" w:noVBand="1"/>
      </w:tblPr>
      <w:tblGrid>
        <w:gridCol w:w="953"/>
        <w:gridCol w:w="1630"/>
        <w:gridCol w:w="975"/>
        <w:gridCol w:w="1630"/>
        <w:gridCol w:w="585"/>
      </w:tblGrid>
      <w:tr w:rsidR="00082C11" w:rsidRPr="00B77A92" w14:paraId="4262EDF0" w14:textId="77777777" w:rsidTr="0086100F">
        <w:trPr>
          <w:cantSplit/>
          <w:jc w:val="center"/>
        </w:trPr>
        <w:tc>
          <w:tcPr>
            <w:tcW w:w="0" w:type="auto"/>
            <w:shd w:val="clear" w:color="auto" w:fill="D9D9D9" w:themeFill="background1" w:themeFillShade="D9"/>
          </w:tcPr>
          <w:p w14:paraId="0ABC7465" w14:textId="77777777" w:rsidR="001238EC" w:rsidRPr="00B77A92" w:rsidRDefault="001238EC" w:rsidP="0086100F">
            <w:pPr>
              <w:spacing w:before="60" w:after="60"/>
              <w:rPr>
                <w:b/>
                <w:bCs/>
              </w:rPr>
            </w:pPr>
            <w:r w:rsidRPr="00B77A92">
              <w:rPr>
                <w:b/>
                <w:bCs/>
              </w:rPr>
              <w:t>Token</w:t>
            </w:r>
          </w:p>
        </w:tc>
        <w:tc>
          <w:tcPr>
            <w:tcW w:w="0" w:type="auto"/>
            <w:shd w:val="clear" w:color="auto" w:fill="D9D9D9" w:themeFill="background1" w:themeFillShade="D9"/>
          </w:tcPr>
          <w:p w14:paraId="7ACA052E" w14:textId="5C20EEB2" w:rsidR="001238EC" w:rsidRPr="00B77A92" w:rsidRDefault="001238EC" w:rsidP="0086100F">
            <w:pPr>
              <w:spacing w:before="60" w:after="60"/>
              <w:rPr>
                <w:b/>
                <w:bCs/>
              </w:rPr>
            </w:pPr>
            <w:r w:rsidRPr="00B77A92">
              <w:rPr>
                <w:b/>
                <w:bCs/>
              </w:rPr>
              <w:t>Colour</w:t>
            </w:r>
            <w:r w:rsidR="00082C11" w:rsidRPr="00B77A92">
              <w:rPr>
                <w:b/>
                <w:bCs/>
              </w:rPr>
              <w:t xml:space="preserve"> (</w:t>
            </w:r>
            <w:r w:rsidRPr="00B77A92">
              <w:rPr>
                <w:b/>
                <w:bCs/>
              </w:rPr>
              <w:t>x, y, L</w:t>
            </w:r>
            <w:r w:rsidR="00082C11" w:rsidRPr="00B77A92">
              <w:rPr>
                <w:b/>
                <w:bCs/>
              </w:rPr>
              <w:t>)</w:t>
            </w:r>
          </w:p>
        </w:tc>
        <w:tc>
          <w:tcPr>
            <w:tcW w:w="0" w:type="auto"/>
            <w:shd w:val="clear" w:color="auto" w:fill="D9D9D9" w:themeFill="background1" w:themeFillShade="D9"/>
          </w:tcPr>
          <w:p w14:paraId="3335A248" w14:textId="77777777" w:rsidR="001238EC" w:rsidRPr="00B77A92" w:rsidRDefault="001238EC" w:rsidP="0086100F">
            <w:pPr>
              <w:spacing w:before="60" w:after="60"/>
              <w:rPr>
                <w:b/>
                <w:bCs/>
              </w:rPr>
            </w:pPr>
            <w:r w:rsidRPr="00B77A92">
              <w:rPr>
                <w:b/>
                <w:bCs/>
              </w:rPr>
              <w:t>Token</w:t>
            </w:r>
          </w:p>
        </w:tc>
        <w:tc>
          <w:tcPr>
            <w:tcW w:w="0" w:type="auto"/>
            <w:shd w:val="clear" w:color="auto" w:fill="D9D9D9" w:themeFill="background1" w:themeFillShade="D9"/>
          </w:tcPr>
          <w:p w14:paraId="2B9F85A4" w14:textId="10D3714D" w:rsidR="001238EC" w:rsidRPr="00B77A92" w:rsidRDefault="001238EC" w:rsidP="0086100F">
            <w:pPr>
              <w:spacing w:before="60" w:after="60"/>
              <w:rPr>
                <w:b/>
                <w:bCs/>
              </w:rPr>
            </w:pPr>
            <w:r w:rsidRPr="00B77A92">
              <w:rPr>
                <w:b/>
                <w:bCs/>
              </w:rPr>
              <w:t xml:space="preserve">Colour </w:t>
            </w:r>
            <w:r w:rsidR="00082C11" w:rsidRPr="00B77A92">
              <w:rPr>
                <w:b/>
                <w:bCs/>
              </w:rPr>
              <w:t>(</w:t>
            </w:r>
            <w:r w:rsidRPr="00B77A92">
              <w:rPr>
                <w:b/>
                <w:bCs/>
              </w:rPr>
              <w:t>x, y, L</w:t>
            </w:r>
            <w:r w:rsidR="00082C11" w:rsidRPr="00B77A92">
              <w:rPr>
                <w:b/>
                <w:bCs/>
              </w:rPr>
              <w:t>)</w:t>
            </w:r>
          </w:p>
        </w:tc>
        <w:tc>
          <w:tcPr>
            <w:tcW w:w="0" w:type="auto"/>
            <w:shd w:val="clear" w:color="auto" w:fill="D9D9D9" w:themeFill="background1" w:themeFillShade="D9"/>
          </w:tcPr>
          <w:p w14:paraId="21D6A41F" w14:textId="77777777" w:rsidR="001238EC" w:rsidRPr="00B77A92" w:rsidRDefault="001238EC" w:rsidP="0086100F">
            <w:pPr>
              <w:spacing w:before="60" w:after="60"/>
              <w:rPr>
                <w:b/>
                <w:bCs/>
              </w:rPr>
            </w:pPr>
            <w:r w:rsidRPr="00B77A92">
              <w:rPr>
                <w:b/>
                <w:bCs/>
              </w:rPr>
              <w:t>ΔE*</w:t>
            </w:r>
          </w:p>
        </w:tc>
      </w:tr>
      <w:tr w:rsidR="00082C11" w:rsidRPr="00B77A92" w14:paraId="5352B92C" w14:textId="77777777" w:rsidTr="0086100F">
        <w:trPr>
          <w:cantSplit/>
          <w:jc w:val="center"/>
        </w:trPr>
        <w:tc>
          <w:tcPr>
            <w:tcW w:w="0" w:type="auto"/>
          </w:tcPr>
          <w:p w14:paraId="684EDE43" w14:textId="77777777" w:rsidR="001238EC" w:rsidRPr="00B77A92" w:rsidRDefault="001238EC" w:rsidP="0086100F">
            <w:pPr>
              <w:spacing w:before="60" w:after="60"/>
            </w:pPr>
            <w:r w:rsidRPr="00B77A92">
              <w:t>DEPMD</w:t>
            </w:r>
          </w:p>
        </w:tc>
        <w:tc>
          <w:tcPr>
            <w:tcW w:w="0" w:type="auto"/>
          </w:tcPr>
          <w:p w14:paraId="2615F581" w14:textId="77777777" w:rsidR="00D128A2" w:rsidRPr="00B77A92" w:rsidRDefault="001238EC" w:rsidP="0086100F">
            <w:pPr>
              <w:spacing w:before="60" w:after="60"/>
            </w:pPr>
            <w:r w:rsidRPr="00B77A92">
              <w:t>(.27 .30 65)</w:t>
            </w:r>
          </w:p>
          <w:p w14:paraId="34B19485" w14:textId="6C30C582" w:rsidR="001238EC" w:rsidRPr="00B77A92" w:rsidRDefault="001238EC" w:rsidP="0086100F">
            <w:pPr>
              <w:spacing w:before="60" w:after="60"/>
            </w:pPr>
            <w:r w:rsidRPr="00B77A92">
              <w:t>pale blue</w:t>
            </w:r>
          </w:p>
        </w:tc>
        <w:tc>
          <w:tcPr>
            <w:tcW w:w="0" w:type="auto"/>
          </w:tcPr>
          <w:p w14:paraId="2D0EC5A4" w14:textId="77777777" w:rsidR="00082C11" w:rsidRPr="00B77A92" w:rsidRDefault="001238EC" w:rsidP="0086100F">
            <w:pPr>
              <w:spacing w:before="60" w:after="60"/>
            </w:pPr>
            <w:r w:rsidRPr="00B77A92">
              <w:t>CHWHT</w:t>
            </w:r>
          </w:p>
          <w:p w14:paraId="4C256AFE" w14:textId="77777777" w:rsidR="00082C11" w:rsidRPr="00B77A92" w:rsidRDefault="001238EC" w:rsidP="0086100F">
            <w:pPr>
              <w:spacing w:before="60" w:after="60"/>
            </w:pPr>
            <w:r w:rsidRPr="00B77A92">
              <w:t>DEPDW</w:t>
            </w:r>
          </w:p>
          <w:p w14:paraId="1B9B868A" w14:textId="483248F3" w:rsidR="001238EC" w:rsidRPr="00B77A92" w:rsidRDefault="001238EC" w:rsidP="0086100F">
            <w:pPr>
              <w:spacing w:before="60" w:after="60"/>
            </w:pPr>
            <w:r w:rsidRPr="00B77A92">
              <w:t>UIBCK</w:t>
            </w:r>
          </w:p>
        </w:tc>
        <w:tc>
          <w:tcPr>
            <w:tcW w:w="0" w:type="auto"/>
          </w:tcPr>
          <w:p w14:paraId="3FBC324E" w14:textId="77777777" w:rsidR="00D128A2" w:rsidRPr="00B77A92" w:rsidRDefault="001238EC" w:rsidP="0086100F">
            <w:pPr>
              <w:spacing w:before="60" w:after="60"/>
            </w:pPr>
            <w:r w:rsidRPr="00B77A92">
              <w:t>(.28 .31 80)</w:t>
            </w:r>
          </w:p>
          <w:p w14:paraId="388515E7" w14:textId="768DF9FC" w:rsidR="001238EC" w:rsidRPr="00B77A92" w:rsidRDefault="001238EC" w:rsidP="0086100F">
            <w:pPr>
              <w:spacing w:before="60" w:after="60"/>
            </w:pPr>
            <w:r w:rsidRPr="00B77A92">
              <w:t>white</w:t>
            </w:r>
          </w:p>
        </w:tc>
        <w:tc>
          <w:tcPr>
            <w:tcW w:w="0" w:type="auto"/>
          </w:tcPr>
          <w:p w14:paraId="64A61A7A" w14:textId="77777777" w:rsidR="001238EC" w:rsidRPr="00B77A92" w:rsidRDefault="001238EC" w:rsidP="0086100F">
            <w:pPr>
              <w:spacing w:before="60" w:after="60"/>
            </w:pPr>
            <w:r w:rsidRPr="00B77A92">
              <w:t>11</w:t>
            </w:r>
          </w:p>
        </w:tc>
      </w:tr>
      <w:tr w:rsidR="00082C11" w:rsidRPr="00B77A92" w14:paraId="0E9C9C8E" w14:textId="77777777" w:rsidTr="0086100F">
        <w:trPr>
          <w:cantSplit/>
          <w:jc w:val="center"/>
        </w:trPr>
        <w:tc>
          <w:tcPr>
            <w:tcW w:w="0" w:type="auto"/>
          </w:tcPr>
          <w:p w14:paraId="2796BAAE" w14:textId="77777777" w:rsidR="001238EC" w:rsidRPr="00B77A92" w:rsidRDefault="001238EC" w:rsidP="0086100F">
            <w:pPr>
              <w:spacing w:before="60" w:after="60"/>
            </w:pPr>
            <w:r w:rsidRPr="00B77A92">
              <w:t>CHBRN</w:t>
            </w:r>
          </w:p>
        </w:tc>
        <w:tc>
          <w:tcPr>
            <w:tcW w:w="0" w:type="auto"/>
          </w:tcPr>
          <w:p w14:paraId="0865A8C2" w14:textId="77777777" w:rsidR="00D128A2" w:rsidRPr="00B77A92" w:rsidRDefault="001238EC" w:rsidP="0086100F">
            <w:pPr>
              <w:spacing w:before="60" w:after="60"/>
            </w:pPr>
            <w:r w:rsidRPr="00B77A92">
              <w:t>(.42 .45 30)</w:t>
            </w:r>
          </w:p>
          <w:p w14:paraId="5C847C0D" w14:textId="21F67EA8" w:rsidR="001238EC" w:rsidRPr="00B77A92" w:rsidRDefault="001238EC" w:rsidP="0086100F">
            <w:pPr>
              <w:spacing w:before="60" w:after="60"/>
            </w:pPr>
            <w:r w:rsidRPr="00B77A92">
              <w:t>brown</w:t>
            </w:r>
          </w:p>
        </w:tc>
        <w:tc>
          <w:tcPr>
            <w:tcW w:w="0" w:type="auto"/>
          </w:tcPr>
          <w:p w14:paraId="6197EC91" w14:textId="77777777" w:rsidR="001238EC" w:rsidRPr="00B77A92" w:rsidRDefault="001238EC" w:rsidP="0086100F">
            <w:pPr>
              <w:spacing w:before="60" w:after="60"/>
            </w:pPr>
            <w:r w:rsidRPr="00B77A92">
              <w:t>ADINF</w:t>
            </w:r>
          </w:p>
        </w:tc>
        <w:tc>
          <w:tcPr>
            <w:tcW w:w="0" w:type="auto"/>
          </w:tcPr>
          <w:p w14:paraId="3A13CFCE" w14:textId="77777777" w:rsidR="00D128A2" w:rsidRPr="00B77A92" w:rsidRDefault="001238EC" w:rsidP="0086100F">
            <w:pPr>
              <w:spacing w:before="60" w:after="60"/>
            </w:pPr>
            <w:r w:rsidRPr="00B77A92">
              <w:t>(.41, .47 35)</w:t>
            </w:r>
          </w:p>
          <w:p w14:paraId="1C5B5B75" w14:textId="621E28E5" w:rsidR="001238EC" w:rsidRPr="00B77A92" w:rsidRDefault="001238EC" w:rsidP="0086100F">
            <w:pPr>
              <w:spacing w:before="60" w:after="60"/>
            </w:pPr>
            <w:r w:rsidRPr="00B77A92">
              <w:t>yellow</w:t>
            </w:r>
          </w:p>
        </w:tc>
        <w:tc>
          <w:tcPr>
            <w:tcW w:w="0" w:type="auto"/>
          </w:tcPr>
          <w:p w14:paraId="77D056BE" w14:textId="77777777" w:rsidR="001238EC" w:rsidRPr="00B77A92" w:rsidRDefault="001238EC" w:rsidP="0086100F">
            <w:pPr>
              <w:spacing w:before="60" w:after="60"/>
            </w:pPr>
            <w:r w:rsidRPr="00B77A92">
              <w:t>14</w:t>
            </w:r>
          </w:p>
        </w:tc>
      </w:tr>
      <w:tr w:rsidR="00082C11" w:rsidRPr="00B77A92" w14:paraId="64F382B8" w14:textId="77777777" w:rsidTr="0086100F">
        <w:trPr>
          <w:cantSplit/>
          <w:jc w:val="center"/>
        </w:trPr>
        <w:tc>
          <w:tcPr>
            <w:tcW w:w="0" w:type="auto"/>
          </w:tcPr>
          <w:p w14:paraId="292EABDC" w14:textId="77777777" w:rsidR="001238EC" w:rsidRPr="00B77A92" w:rsidRDefault="001238EC" w:rsidP="0086100F">
            <w:pPr>
              <w:spacing w:before="60" w:after="60"/>
            </w:pPr>
            <w:r w:rsidRPr="00B77A92">
              <w:t>DEPMS</w:t>
            </w:r>
          </w:p>
        </w:tc>
        <w:tc>
          <w:tcPr>
            <w:tcW w:w="0" w:type="auto"/>
          </w:tcPr>
          <w:p w14:paraId="22567239" w14:textId="77777777" w:rsidR="00D128A2" w:rsidRPr="00B77A92" w:rsidRDefault="001238EC" w:rsidP="0086100F">
            <w:pPr>
              <w:spacing w:before="60" w:after="60"/>
            </w:pPr>
            <w:r w:rsidRPr="00B77A92">
              <w:t>(.24 .26 55)</w:t>
            </w:r>
          </w:p>
          <w:p w14:paraId="7E83DA34" w14:textId="2AD0ABAA" w:rsidR="001238EC" w:rsidRPr="00B77A92" w:rsidRDefault="001238EC" w:rsidP="0086100F">
            <w:pPr>
              <w:spacing w:before="60" w:after="60"/>
            </w:pPr>
            <w:r w:rsidRPr="00B77A92">
              <w:t>medium blue</w:t>
            </w:r>
          </w:p>
        </w:tc>
        <w:tc>
          <w:tcPr>
            <w:tcW w:w="0" w:type="auto"/>
          </w:tcPr>
          <w:p w14:paraId="62A11525" w14:textId="77777777" w:rsidR="00082C11" w:rsidRPr="00B77A92" w:rsidRDefault="001238EC" w:rsidP="0086100F">
            <w:pPr>
              <w:spacing w:before="60" w:after="60"/>
            </w:pPr>
            <w:r w:rsidRPr="00B77A92">
              <w:t>DEPVS</w:t>
            </w:r>
          </w:p>
          <w:p w14:paraId="23570171" w14:textId="0A4A6212" w:rsidR="001238EC" w:rsidRPr="00B77A92" w:rsidRDefault="001238EC" w:rsidP="0086100F">
            <w:pPr>
              <w:spacing w:before="60" w:after="60"/>
            </w:pPr>
            <w:r w:rsidRPr="00B77A92">
              <w:t>UIAFD</w:t>
            </w:r>
          </w:p>
        </w:tc>
        <w:tc>
          <w:tcPr>
            <w:tcW w:w="0" w:type="auto"/>
          </w:tcPr>
          <w:p w14:paraId="3E7E489E" w14:textId="77777777" w:rsidR="00D128A2" w:rsidRPr="00B77A92" w:rsidRDefault="001238EC" w:rsidP="0086100F">
            <w:pPr>
              <w:spacing w:before="60" w:after="60"/>
            </w:pPr>
            <w:r w:rsidRPr="00B77A92">
              <w:t>(.22 .24 45)</w:t>
            </w:r>
          </w:p>
          <w:p w14:paraId="5BDF0BF7" w14:textId="1F0FDC2C" w:rsidR="001238EC" w:rsidRPr="00B77A92" w:rsidRDefault="001238EC" w:rsidP="0086100F">
            <w:pPr>
              <w:spacing w:before="60" w:after="60"/>
            </w:pPr>
            <w:r w:rsidRPr="00B77A92">
              <w:t>medium blue</w:t>
            </w:r>
          </w:p>
        </w:tc>
        <w:tc>
          <w:tcPr>
            <w:tcW w:w="0" w:type="auto"/>
          </w:tcPr>
          <w:p w14:paraId="16DADA40" w14:textId="77777777" w:rsidR="001238EC" w:rsidRPr="00B77A92" w:rsidRDefault="001238EC" w:rsidP="0086100F">
            <w:pPr>
              <w:spacing w:before="60" w:after="60"/>
            </w:pPr>
            <w:r w:rsidRPr="00B77A92">
              <w:t>17</w:t>
            </w:r>
          </w:p>
        </w:tc>
      </w:tr>
      <w:tr w:rsidR="00082C11" w:rsidRPr="00B77A92" w14:paraId="5ECE2B6A" w14:textId="77777777" w:rsidTr="0086100F">
        <w:trPr>
          <w:cantSplit/>
          <w:jc w:val="center"/>
        </w:trPr>
        <w:tc>
          <w:tcPr>
            <w:tcW w:w="0" w:type="auto"/>
          </w:tcPr>
          <w:p w14:paraId="6CEAB2E5" w14:textId="77777777" w:rsidR="001238EC" w:rsidRPr="00B77A92" w:rsidRDefault="001238EC" w:rsidP="0086100F">
            <w:pPr>
              <w:spacing w:before="60" w:after="60"/>
            </w:pPr>
            <w:r w:rsidRPr="00B77A92">
              <w:t>DEPMD</w:t>
            </w:r>
          </w:p>
        </w:tc>
        <w:tc>
          <w:tcPr>
            <w:tcW w:w="0" w:type="auto"/>
          </w:tcPr>
          <w:p w14:paraId="1B026F94" w14:textId="77777777" w:rsidR="00D128A2" w:rsidRPr="00B77A92" w:rsidRDefault="001238EC" w:rsidP="0086100F">
            <w:pPr>
              <w:spacing w:before="60" w:after="60"/>
            </w:pPr>
            <w:r w:rsidRPr="00B77A92">
              <w:t>(.27 .30 65)</w:t>
            </w:r>
          </w:p>
          <w:p w14:paraId="02DDE42C" w14:textId="74166A8C" w:rsidR="001238EC" w:rsidRPr="00B77A92" w:rsidRDefault="001238EC" w:rsidP="0086100F">
            <w:pPr>
              <w:spacing w:before="60" w:after="60"/>
            </w:pPr>
            <w:r w:rsidRPr="00B77A92">
              <w:t>pale blue</w:t>
            </w:r>
          </w:p>
        </w:tc>
        <w:tc>
          <w:tcPr>
            <w:tcW w:w="0" w:type="auto"/>
          </w:tcPr>
          <w:p w14:paraId="60B1B4DB" w14:textId="77777777" w:rsidR="00082C11" w:rsidRPr="00B77A92" w:rsidRDefault="001238EC" w:rsidP="0086100F">
            <w:pPr>
              <w:spacing w:before="60" w:after="60"/>
            </w:pPr>
            <w:r w:rsidRPr="00B77A92">
              <w:t>CHGRF</w:t>
            </w:r>
          </w:p>
          <w:p w14:paraId="15870B88" w14:textId="3B7EFC9A" w:rsidR="001238EC" w:rsidRPr="00B812CA" w:rsidRDefault="001238EC" w:rsidP="0086100F">
            <w:pPr>
              <w:spacing w:before="60" w:after="60"/>
              <w:rPr>
                <w:strike/>
              </w:rPr>
            </w:pPr>
            <w:r w:rsidRPr="00B77A92">
              <w:t>NODTA</w:t>
            </w:r>
          </w:p>
        </w:tc>
        <w:tc>
          <w:tcPr>
            <w:tcW w:w="0" w:type="auto"/>
          </w:tcPr>
          <w:p w14:paraId="5B7E3F56" w14:textId="77777777" w:rsidR="00D128A2" w:rsidRPr="00B77A92" w:rsidRDefault="001238EC" w:rsidP="0086100F">
            <w:pPr>
              <w:spacing w:before="60" w:after="60"/>
            </w:pPr>
            <w:r w:rsidRPr="00B77A92">
              <w:t>(.28 .31 45)</w:t>
            </w:r>
          </w:p>
          <w:p w14:paraId="78D225F0" w14:textId="69E6EF7B" w:rsidR="001238EC" w:rsidRPr="00B77A92" w:rsidRDefault="001238EC" w:rsidP="0086100F">
            <w:pPr>
              <w:spacing w:before="60" w:after="60"/>
            </w:pPr>
            <w:r w:rsidRPr="00B77A92">
              <w:t>faint grey</w:t>
            </w:r>
          </w:p>
        </w:tc>
        <w:tc>
          <w:tcPr>
            <w:tcW w:w="0" w:type="auto"/>
          </w:tcPr>
          <w:p w14:paraId="31066E9C" w14:textId="77777777" w:rsidR="001238EC" w:rsidRPr="00B77A92" w:rsidRDefault="001238EC" w:rsidP="0086100F">
            <w:pPr>
              <w:keepNext/>
              <w:spacing w:before="60" w:after="60"/>
            </w:pPr>
            <w:r w:rsidRPr="00B77A92">
              <w:t>18</w:t>
            </w:r>
          </w:p>
        </w:tc>
      </w:tr>
    </w:tbl>
    <w:p w14:paraId="75923A29" w14:textId="29C1D72D" w:rsidR="001238EC" w:rsidRPr="00B77A92" w:rsidRDefault="00082C11" w:rsidP="00DF09FE">
      <w:pPr>
        <w:pStyle w:val="Caption"/>
        <w:spacing w:after="120" w:line="240" w:lineRule="auto"/>
        <w:jc w:val="center"/>
      </w:pPr>
      <w:r w:rsidRPr="00B77A92">
        <w:t xml:space="preserve">Table </w:t>
      </w:r>
      <w:del w:id="2047" w:author="Jonathan Pritchard" w:date="2025-03-10T08:00:00Z" w16du:dateUtc="2025-03-10T08:00:00Z">
        <w:r w:rsidR="00DF09FE" w:rsidRPr="00B77A92" w:rsidDel="00A74A4F">
          <w:delText>C-</w:delText>
        </w:r>
      </w:del>
      <w:ins w:id="2048" w:author="Jonathan Pritchard" w:date="2025-03-07T16:40:00Z" w16du:dateUtc="2025-03-07T16:40:00Z">
        <w:r w:rsidR="00C56536">
          <w:fldChar w:fldCharType="begin"/>
        </w:r>
        <w:r w:rsidR="00C56536">
          <w:instrText xml:space="preserve"> SEQ Table \* ARABIC </w:instrText>
        </w:r>
      </w:ins>
      <w:r w:rsidR="00C56536">
        <w:fldChar w:fldCharType="separate"/>
      </w:r>
      <w:ins w:id="2049" w:author="Jonathan Pritchard" w:date="2025-03-07T16:40:00Z" w16du:dateUtc="2025-03-07T16:40:00Z">
        <w:r w:rsidR="00C56536">
          <w:rPr>
            <w:noProof/>
          </w:rPr>
          <w:t>7</w:t>
        </w:r>
        <w:r w:rsidR="00C56536">
          <w:fldChar w:fldCharType="end"/>
        </w:r>
      </w:ins>
      <w:del w:id="2050" w:author="Jonathan Pritchard" w:date="2025-03-07T16:40:00Z" w16du:dateUtc="2025-03-07T16:40:00Z">
        <w:r w:rsidR="0045426C" w:rsidDel="00C56536">
          <w:fldChar w:fldCharType="begin"/>
        </w:r>
        <w:r w:rsidR="0045426C" w:rsidDel="00C56536">
          <w:delInstrText xml:space="preserve"> SEQ Table \* ARABIC </w:delInstrText>
        </w:r>
        <w:r w:rsidR="0045426C" w:rsidDel="00C56536">
          <w:fldChar w:fldCharType="separate"/>
        </w:r>
        <w:r w:rsidR="000553AC" w:rsidDel="00C56536">
          <w:rPr>
            <w:noProof/>
          </w:rPr>
          <w:delText>7</w:delText>
        </w:r>
        <w:r w:rsidR="0045426C" w:rsidDel="00C56536">
          <w:fldChar w:fldCharType="end"/>
        </w:r>
      </w:del>
      <w:r w:rsidRPr="00B77A92">
        <w:t xml:space="preserve"> - </w:t>
      </w:r>
      <w:r w:rsidR="009B5DE3" w:rsidRPr="00B812CA">
        <w:t>T</w:t>
      </w:r>
      <w:r w:rsidRPr="00B812CA">
        <w:t>olerance exceptions</w:t>
      </w:r>
    </w:p>
    <w:p w14:paraId="43FF5B6B" w14:textId="4500DE65" w:rsidR="00670209" w:rsidRPr="00B77A92" w:rsidRDefault="00670209" w:rsidP="00DF09FE">
      <w:pPr>
        <w:spacing w:after="120" w:line="240" w:lineRule="auto"/>
        <w:jc w:val="both"/>
      </w:pPr>
      <w:r w:rsidRPr="00B77A92">
        <w:t>2. The difference between the colour displayed and the CIE colour defined in</w:t>
      </w:r>
      <w:r w:rsidR="00A52AE0" w:rsidRPr="00B77A92">
        <w:t xml:space="preserve"> </w:t>
      </w:r>
      <w:r w:rsidRPr="00B77A92">
        <w:t xml:space="preserve">these specifications </w:t>
      </w:r>
      <w:r w:rsidR="00B754AA">
        <w:t>must</w:t>
      </w:r>
      <w:r w:rsidR="00B754AA" w:rsidRPr="00B77A92">
        <w:t xml:space="preserve"> </w:t>
      </w:r>
      <w:r w:rsidRPr="00B77A92">
        <w:t>be not greater than 16 Δ(u*,v*) units. If a monitor</w:t>
      </w:r>
      <w:r w:rsidR="00A52AE0" w:rsidRPr="00B77A92">
        <w:t xml:space="preserve"> </w:t>
      </w:r>
      <w:r w:rsidRPr="00B77A92">
        <w:t>is independently tested, then the difference must not be greater than 8</w:t>
      </w:r>
      <w:r w:rsidR="00A52AE0" w:rsidRPr="00B77A92">
        <w:t xml:space="preserve"> </w:t>
      </w:r>
      <w:r w:rsidRPr="00B77A92">
        <w:t>Δ(u*,v*)</w:t>
      </w:r>
      <w:r w:rsidR="00844B63" w:rsidRPr="00B77A92">
        <w:t xml:space="preserve"> </w:t>
      </w:r>
      <w:r w:rsidRPr="00B77A92">
        <w:t>units.</w:t>
      </w:r>
    </w:p>
    <w:p w14:paraId="30F008DA" w14:textId="4D608F93" w:rsidR="00670209" w:rsidRPr="00B77A92" w:rsidRDefault="00670209" w:rsidP="00DF09FE">
      <w:pPr>
        <w:spacing w:after="120" w:line="240" w:lineRule="auto"/>
        <w:jc w:val="both"/>
      </w:pPr>
      <w:r w:rsidRPr="00B77A92">
        <w:t xml:space="preserve">3. The luminance of the colour displayed </w:t>
      </w:r>
      <w:r w:rsidR="00B754AA">
        <w:t>must</w:t>
      </w:r>
      <w:r w:rsidR="00B754AA" w:rsidRPr="00B77A92">
        <w:t xml:space="preserve"> </w:t>
      </w:r>
      <w:r w:rsidRPr="00B77A92">
        <w:t>be within 20% of its specified</w:t>
      </w:r>
      <w:r w:rsidR="00A52AE0" w:rsidRPr="00B77A92">
        <w:t xml:space="preserve"> </w:t>
      </w:r>
      <w:r w:rsidRPr="00B77A92">
        <w:t>value. Black is a special case and the luminance of it must not be greater than</w:t>
      </w:r>
      <w:r w:rsidR="00A52AE0" w:rsidRPr="00B77A92">
        <w:t xml:space="preserve"> </w:t>
      </w:r>
      <w:r w:rsidRPr="00B77A92">
        <w:t>0.52 cd/m² for bright sun colour table.</w:t>
      </w:r>
    </w:p>
    <w:p w14:paraId="597878D4" w14:textId="6CAC2D16" w:rsidR="00670209" w:rsidRPr="00B77A92" w:rsidRDefault="00670209" w:rsidP="00024B10">
      <w:pPr>
        <w:pStyle w:val="Heading4"/>
      </w:pPr>
      <w:r w:rsidRPr="00B77A92">
        <w:t>Instrumental calibration verification test</w:t>
      </w:r>
    </w:p>
    <w:p w14:paraId="60676C4B" w14:textId="2DF6058C" w:rsidR="002B49F2" w:rsidRDefault="002B49F2" w:rsidP="00DF09FE">
      <w:pPr>
        <w:spacing w:after="120" w:line="240" w:lineRule="auto"/>
        <w:jc w:val="both"/>
      </w:pPr>
      <w:r w:rsidRPr="00B77A92">
        <w:t xml:space="preserve">For </w:t>
      </w:r>
      <w:r>
        <w:t>LCD</w:t>
      </w:r>
      <w:r w:rsidRPr="00B77A92">
        <w:t xml:space="preserve"> displays, an instrumental test to check that the results of the colour conversion calibration are within tolerance should be made by </w:t>
      </w:r>
    </w:p>
    <w:p w14:paraId="773EFC3E" w14:textId="77777777" w:rsidR="002B49F2" w:rsidRDefault="002B49F2" w:rsidP="002B49F2">
      <w:pPr>
        <w:pStyle w:val="ListParagraph"/>
        <w:numPr>
          <w:ilvl w:val="0"/>
          <w:numId w:val="134"/>
        </w:numPr>
        <w:spacing w:after="120" w:line="240" w:lineRule="auto"/>
        <w:jc w:val="both"/>
      </w:pPr>
      <w:r>
        <w:t>D</w:t>
      </w:r>
      <w:r w:rsidRPr="00B77A92">
        <w:t xml:space="preserve">isplaying the colours of </w:t>
      </w:r>
      <w:r>
        <w:t>all three colour tables</w:t>
      </w:r>
      <w:r w:rsidRPr="00B77A92">
        <w:t xml:space="preserve"> (restricted to colour pairs of tabular ΔE* greater than 20)</w:t>
      </w:r>
    </w:p>
    <w:p w14:paraId="025132ED" w14:textId="77777777" w:rsidR="002B49F2" w:rsidRDefault="002B49F2" w:rsidP="002B49F2">
      <w:pPr>
        <w:pStyle w:val="ListParagraph"/>
        <w:numPr>
          <w:ilvl w:val="0"/>
          <w:numId w:val="134"/>
        </w:numPr>
        <w:spacing w:after="120" w:line="240" w:lineRule="auto"/>
        <w:jc w:val="both"/>
      </w:pPr>
      <w:r>
        <w:t>M</w:t>
      </w:r>
      <w:r w:rsidRPr="00B77A92">
        <w:t>easuring their CIE coordinates x,y and L</w:t>
      </w:r>
    </w:p>
    <w:p w14:paraId="4C65778E" w14:textId="47F03943" w:rsidR="002B49F2" w:rsidRPr="00B77A92" w:rsidRDefault="002B49F2" w:rsidP="00B812CA">
      <w:pPr>
        <w:pStyle w:val="ListParagraph"/>
        <w:numPr>
          <w:ilvl w:val="0"/>
          <w:numId w:val="134"/>
        </w:numPr>
        <w:spacing w:after="120" w:line="240" w:lineRule="auto"/>
        <w:jc w:val="both"/>
      </w:pPr>
      <w:r>
        <w:t>A</w:t>
      </w:r>
      <w:r w:rsidRPr="00B77A92">
        <w:t>pplying a tolerance test.</w:t>
      </w:r>
    </w:p>
    <w:p w14:paraId="43187254" w14:textId="060753FC" w:rsidR="00670209" w:rsidRPr="00B77A92" w:rsidRDefault="00670209" w:rsidP="00DF09FE">
      <w:pPr>
        <w:spacing w:after="120" w:line="240" w:lineRule="auto"/>
        <w:jc w:val="both"/>
      </w:pPr>
      <w:r w:rsidRPr="00B77A92">
        <w:t>Note that since the tolerance test is intended solely to check successful colour</w:t>
      </w:r>
      <w:r w:rsidR="00E551AD" w:rsidRPr="00B77A92">
        <w:t xml:space="preserve"> </w:t>
      </w:r>
      <w:r w:rsidRPr="00B77A92">
        <w:t>calibration, and not to test colour maintenance at sea, this test should be</w:t>
      </w:r>
      <w:r w:rsidR="00E551AD" w:rsidRPr="00B77A92">
        <w:t xml:space="preserve"> </w:t>
      </w:r>
      <w:r w:rsidRPr="00B77A92">
        <w:t>performed on the bench in the manufacturer's or type-approval authority's plant</w:t>
      </w:r>
      <w:r w:rsidR="00E551AD" w:rsidRPr="00B77A92">
        <w:t xml:space="preserve"> </w:t>
      </w:r>
      <w:r w:rsidRPr="00B77A92">
        <w:t>under normal conditions of temperature, humidity and vibration.</w:t>
      </w:r>
    </w:p>
    <w:p w14:paraId="40BD7F61" w14:textId="77777777" w:rsidR="00E551AD" w:rsidRPr="00B77A92" w:rsidRDefault="00670209" w:rsidP="00DF09FE">
      <w:pPr>
        <w:spacing w:after="120" w:line="240" w:lineRule="auto"/>
        <w:jc w:val="both"/>
      </w:pPr>
      <w:r w:rsidRPr="00B77A92">
        <w:t>Manufacturers of ECDIS can choose between two different methods of colour</w:t>
      </w:r>
      <w:r w:rsidR="00E551AD" w:rsidRPr="00B77A92">
        <w:t xml:space="preserve"> </w:t>
      </w:r>
      <w:r w:rsidRPr="00B77A92">
        <w:t>calibration.</w:t>
      </w:r>
    </w:p>
    <w:p w14:paraId="5BE8B291" w14:textId="77777777" w:rsidR="00E551AD" w:rsidRPr="00B77A92" w:rsidRDefault="00670209" w:rsidP="00DF09FE">
      <w:pPr>
        <w:spacing w:after="120" w:line="240" w:lineRule="auto"/>
        <w:jc w:val="both"/>
      </w:pPr>
      <w:r w:rsidRPr="00B77A92">
        <w:t>The first method is a test of a monitor as part of an integrated system.</w:t>
      </w:r>
      <w:r w:rsidR="00E551AD" w:rsidRPr="00B77A92">
        <w:t xml:space="preserve"> </w:t>
      </w:r>
      <w:r w:rsidRPr="00B77A92">
        <w:t>In this method both the monitor and the image generator parts of ECDIS display</w:t>
      </w:r>
      <w:r w:rsidR="00E551AD" w:rsidRPr="00B77A92">
        <w:t xml:space="preserve"> </w:t>
      </w:r>
      <w:r w:rsidRPr="00B77A92">
        <w:t>are tested together.</w:t>
      </w:r>
    </w:p>
    <w:p w14:paraId="050D2FB7" w14:textId="082C7381" w:rsidR="00670209" w:rsidRPr="00B77A92" w:rsidRDefault="00670209" w:rsidP="00DF09FE">
      <w:pPr>
        <w:spacing w:after="120" w:line="240" w:lineRule="auto"/>
        <w:jc w:val="both"/>
      </w:pPr>
      <w:r w:rsidRPr="00B77A92">
        <w:t>The second method is an independent test of the monitor. In</w:t>
      </w:r>
      <w:r w:rsidR="00E551AD" w:rsidRPr="00B77A92">
        <w:t xml:space="preserve"> </w:t>
      </w:r>
      <w:r w:rsidRPr="00B77A92">
        <w:t>this method the monitor and the image generator of ECDIS display are separately</w:t>
      </w:r>
      <w:r w:rsidR="00E551AD" w:rsidRPr="00B77A92">
        <w:t xml:space="preserve"> </w:t>
      </w:r>
      <w:r w:rsidRPr="00B77A92">
        <w:t>tested against a reference (</w:t>
      </w:r>
      <w:r w:rsidR="00DF09FE" w:rsidRPr="00B77A92">
        <w:t>that is,</w:t>
      </w:r>
      <w:r w:rsidRPr="00B77A92">
        <w:t xml:space="preserve"> the monitor is tested against a reference image</w:t>
      </w:r>
      <w:r w:rsidR="00E551AD" w:rsidRPr="00B77A92">
        <w:t xml:space="preserve"> </w:t>
      </w:r>
      <w:r w:rsidRPr="00B77A92">
        <w:t>generator and the image generator is tested against a reference monitor). The</w:t>
      </w:r>
      <w:r w:rsidR="00E551AD" w:rsidRPr="00B77A92">
        <w:t xml:space="preserve"> </w:t>
      </w:r>
      <w:r w:rsidRPr="00B77A92">
        <w:t>second method has tighter tolerance for displayed colour than the first method</w:t>
      </w:r>
      <w:del w:id="2051" w:author="jon pritchard" w:date="2025-03-28T14:30:00Z" w16du:dateUtc="2025-03-28T13:30:00Z">
        <w:r w:rsidR="00E551AD" w:rsidRPr="00B77A92" w:rsidDel="00BC7A29">
          <w:delText xml:space="preserve"> </w:delText>
        </w:r>
      </w:del>
      <w:ins w:id="2052" w:author="jon pritchard" w:date="2025-03-28T14:30:00Z" w16du:dateUtc="2025-03-28T13:30:00Z">
        <w:r w:rsidR="00BC7A29">
          <w:t>.</w:t>
        </w:r>
      </w:ins>
      <w:del w:id="2053" w:author="jon pritchard" w:date="2025-03-28T14:30:00Z" w16du:dateUtc="2025-03-28T13:30:00Z">
        <w:r w:rsidRPr="00B77A92" w:rsidDel="00BC7A29">
          <w:delText>(</w:delText>
        </w:r>
        <w:r w:rsidRPr="00A74A4F" w:rsidDel="00BC7A29">
          <w:rPr>
            <w:highlight w:val="yellow"/>
            <w:rPrChange w:id="2054" w:author="Jonathan Pritchard" w:date="2025-03-10T08:01:00Z" w16du:dateUtc="2025-03-10T08:01:00Z">
              <w:rPr/>
            </w:rPrChange>
          </w:rPr>
          <w:delText xml:space="preserve">see </w:delText>
        </w:r>
        <w:r w:rsidR="00844B63" w:rsidRPr="00A74A4F" w:rsidDel="00BC7A29">
          <w:rPr>
            <w:highlight w:val="yellow"/>
            <w:rPrChange w:id="2055" w:author="Jonathan Pritchard" w:date="2025-03-10T08:01:00Z" w16du:dateUtc="2025-03-10T08:01:00Z">
              <w:rPr/>
            </w:rPrChange>
          </w:rPr>
          <w:delText>clause</w:delText>
        </w:r>
        <w:r w:rsidRPr="00A74A4F" w:rsidDel="00BC7A29">
          <w:rPr>
            <w:highlight w:val="yellow"/>
            <w:rPrChange w:id="2056" w:author="Jonathan Pritchard" w:date="2025-03-10T08:01:00Z" w16du:dateUtc="2025-03-10T08:01:00Z">
              <w:rPr/>
            </w:rPrChange>
          </w:rPr>
          <w:delText xml:space="preserve"> </w:delText>
        </w:r>
        <w:r w:rsidR="00844B63" w:rsidRPr="00A74A4F" w:rsidDel="00BC7A29">
          <w:rPr>
            <w:highlight w:val="yellow"/>
            <w:rPrChange w:id="2057" w:author="Jonathan Pritchard" w:date="2025-03-10T08:01:00Z" w16du:dateUtc="2025-03-10T08:01:00Z">
              <w:rPr/>
            </w:rPrChange>
          </w:rPr>
          <w:delText>C-20.4.1.1</w:delText>
        </w:r>
        <w:r w:rsidRPr="00B77A92" w:rsidDel="00BC7A29">
          <w:delText>).</w:delText>
        </w:r>
      </w:del>
    </w:p>
    <w:p w14:paraId="39678691" w14:textId="77777777" w:rsidR="00DF09FE" w:rsidRPr="00B77A92" w:rsidRDefault="00DF09FE" w:rsidP="00DF09FE">
      <w:pPr>
        <w:spacing w:after="120" w:line="240" w:lineRule="auto"/>
        <w:jc w:val="both"/>
      </w:pPr>
    </w:p>
    <w:p w14:paraId="13A5162F" w14:textId="192DDAD4" w:rsidR="009B5792" w:rsidRPr="00B77A92" w:rsidRDefault="009B5792" w:rsidP="00DB7CFE">
      <w:pPr>
        <w:pStyle w:val="Heading2"/>
      </w:pPr>
      <w:bookmarkStart w:id="2058" w:name="_Ref189057358"/>
      <w:bookmarkStart w:id="2059" w:name="_Ref47573996"/>
      <w:bookmarkStart w:id="2060" w:name="_Toc194067192"/>
      <w:r w:rsidRPr="00B77A92">
        <w:t>ECDIS Chart 1</w:t>
      </w:r>
      <w:r w:rsidR="00DF1BB9">
        <w:t xml:space="preserve"> and Colour </w:t>
      </w:r>
      <w:r w:rsidR="00D91D56">
        <w:t>(</w:t>
      </w:r>
      <w:r w:rsidR="00DF1BB9">
        <w:t>Differentiation</w:t>
      </w:r>
      <w:r w:rsidR="00D91D56">
        <w:t>)</w:t>
      </w:r>
      <w:r w:rsidR="00DF1BB9">
        <w:t xml:space="preserve"> Test Diagram</w:t>
      </w:r>
      <w:bookmarkEnd w:id="2058"/>
      <w:bookmarkEnd w:id="2060"/>
    </w:p>
    <w:p w14:paraId="60530710" w14:textId="6C6F1E30" w:rsidR="002B0668" w:rsidRPr="00B77A92" w:rsidRDefault="009B5792" w:rsidP="00EA38BE">
      <w:pPr>
        <w:spacing w:after="120" w:line="240" w:lineRule="auto"/>
        <w:jc w:val="both"/>
      </w:pPr>
      <w:r w:rsidRPr="00B77A92">
        <w:t xml:space="preserve">The IHO provides ECDIS Chart 1 in digital form, a graphical index of </w:t>
      </w:r>
      <w:r w:rsidR="002B0668" w:rsidRPr="00B77A92">
        <w:t xml:space="preserve">selected </w:t>
      </w:r>
      <w:r w:rsidRPr="00B77A92">
        <w:t xml:space="preserve">ECDIS symbols and symbolized lines and area boundary linestyles. This is intended to familiarize the </w:t>
      </w:r>
      <w:r w:rsidR="008017CF" w:rsidRPr="00B77A92">
        <w:t>M</w:t>
      </w:r>
      <w:r w:rsidRPr="00B77A92">
        <w:t xml:space="preserve">ariner with the colour </w:t>
      </w:r>
      <w:r w:rsidRPr="00B77A92">
        <w:lastRenderedPageBreak/>
        <w:t xml:space="preserve">and symbol coding used by the ECDIS. The symbols are grouped according to INT1, which is familiar to the </w:t>
      </w:r>
      <w:r w:rsidR="008017CF" w:rsidRPr="00B77A92">
        <w:t>M</w:t>
      </w:r>
      <w:r w:rsidRPr="00B77A92">
        <w:t xml:space="preserve">ariner, but are numbered with a look-up sheet, not labelled. </w:t>
      </w:r>
    </w:p>
    <w:p w14:paraId="189790CD" w14:textId="0D45B2A8" w:rsidR="009B5792" w:rsidRPr="00B77A92" w:rsidRDefault="009B5792" w:rsidP="00EA38BE">
      <w:pPr>
        <w:spacing w:after="120" w:line="240" w:lineRule="auto"/>
        <w:jc w:val="both"/>
      </w:pPr>
      <w:r w:rsidRPr="00B77A92">
        <w:t xml:space="preserve">Since </w:t>
      </w:r>
      <w:r w:rsidR="008017CF" w:rsidRPr="00B77A92">
        <w:t>P</w:t>
      </w:r>
      <w:r w:rsidRPr="00B77A92">
        <w:t xml:space="preserve">roduct </w:t>
      </w:r>
      <w:r w:rsidR="008017CF" w:rsidRPr="00B77A92">
        <w:t>S</w:t>
      </w:r>
      <w:r w:rsidRPr="00B77A92">
        <w:t xml:space="preserve">pecifications for data products used on ECDIS will be updated at different times, there </w:t>
      </w:r>
      <w:r w:rsidR="003222A6" w:rsidRPr="00B77A92">
        <w:t xml:space="preserve">may </w:t>
      </w:r>
      <w:r w:rsidRPr="00B77A92">
        <w:t xml:space="preserve">be a supplementary “Chart 1” for each data product other than ENC that is intended for use </w:t>
      </w:r>
      <w:r w:rsidR="008017CF" w:rsidRPr="00B77A92">
        <w:t>i</w:t>
      </w:r>
      <w:r w:rsidRPr="00B77A92">
        <w:t>n ECDIS.</w:t>
      </w:r>
    </w:p>
    <w:p w14:paraId="099AC6AB" w14:textId="4608E61B" w:rsidR="009B5792" w:rsidRPr="00B77A92" w:rsidRDefault="009B5792" w:rsidP="00EA38BE">
      <w:pPr>
        <w:spacing w:after="120" w:line="240" w:lineRule="auto"/>
        <w:jc w:val="both"/>
      </w:pPr>
      <w:r w:rsidRPr="00B77A92">
        <w:t xml:space="preserve">The ECDIS Chart 1 and </w:t>
      </w:r>
      <w:r w:rsidR="003222A6" w:rsidRPr="00B77A92">
        <w:t xml:space="preserve">any </w:t>
      </w:r>
      <w:r w:rsidRPr="00B77A92">
        <w:t xml:space="preserve">supplements are intended for use in route planning. They are not needed during route monitoring, when the </w:t>
      </w:r>
      <w:r w:rsidR="008017CF" w:rsidRPr="00B77A92">
        <w:t>M</w:t>
      </w:r>
      <w:r w:rsidRPr="00B77A92">
        <w:t xml:space="preserve">ariner can use cursor enquiry to find the meaning of </w:t>
      </w:r>
      <w:r w:rsidRPr="002B49F2">
        <w:t>symbols</w:t>
      </w:r>
      <w:r w:rsidRPr="00B77A92">
        <w:t>.</w:t>
      </w:r>
    </w:p>
    <w:p w14:paraId="3619ED6C" w14:textId="6BBFC5C2" w:rsidR="008017CF" w:rsidRPr="00B77A92" w:rsidRDefault="009B5792" w:rsidP="00EA38BE">
      <w:pPr>
        <w:spacing w:after="120" w:line="240" w:lineRule="auto"/>
        <w:jc w:val="both"/>
      </w:pPr>
      <w:r w:rsidRPr="00B77A92">
        <w:t xml:space="preserve">The ECDIS Chart 1 and its indexing list of symbol names and meanings arranged numerically, together with the colour differentiation test diagrams, are intended for the Mariner’s use. The use of the Colour Differentiation Test Diagrams is described in </w:t>
      </w:r>
      <w:ins w:id="2061" w:author="Jonathan Pritchard" w:date="2025-03-10T12:27:00Z" w16du:dateUtc="2025-03-10T12:27:00Z">
        <w:r w:rsidR="004505B4">
          <w:fldChar w:fldCharType="begin"/>
        </w:r>
        <w:r w:rsidR="004505B4">
          <w:instrText xml:space="preserve"> REF _Ref192502093 \r \h </w:instrText>
        </w:r>
      </w:ins>
      <w:ins w:id="2062" w:author="Jonathan Pritchard" w:date="2025-03-10T12:27:00Z" w16du:dateUtc="2025-03-10T12:27:00Z">
        <w:r w:rsidR="004505B4">
          <w:fldChar w:fldCharType="separate"/>
        </w:r>
        <w:r w:rsidR="004505B4">
          <w:t>19.6.2</w:t>
        </w:r>
        <w:r w:rsidR="004505B4">
          <w:fldChar w:fldCharType="end"/>
        </w:r>
      </w:ins>
      <w:commentRangeStart w:id="2063"/>
      <w:del w:id="2064" w:author="Jonathan Pritchard" w:date="2025-03-10T12:27:00Z" w16du:dateUtc="2025-03-10T12:27:00Z">
        <w:r w:rsidRPr="00B77A92" w:rsidDel="004505B4">
          <w:fldChar w:fldCharType="begin"/>
        </w:r>
        <w:r w:rsidRPr="00B77A92" w:rsidDel="004505B4">
          <w:delInstrText xml:space="preserve"> REF _Ref49454764 \r \h </w:delInstrText>
        </w:r>
        <w:r w:rsidR="00EA38BE" w:rsidRPr="00B77A92" w:rsidDel="004505B4">
          <w:delInstrText xml:space="preserve"> \* MERGEFORMAT </w:delInstrText>
        </w:r>
        <w:r w:rsidRPr="00B77A92" w:rsidDel="004505B4">
          <w:fldChar w:fldCharType="separate"/>
        </w:r>
        <w:r w:rsidR="000553AC" w:rsidDel="004505B4">
          <w:rPr>
            <w:b/>
            <w:bCs/>
            <w:lang w:val="en-US"/>
          </w:rPr>
          <w:delText>Er</w:delText>
        </w:r>
      </w:del>
      <w:del w:id="2065" w:author="Jonathan Pritchard" w:date="2025-03-10T12:26:00Z" w16du:dateUtc="2025-03-10T12:26:00Z">
        <w:r w:rsidR="000553AC" w:rsidDel="004505B4">
          <w:rPr>
            <w:b/>
            <w:bCs/>
            <w:lang w:val="en-US"/>
          </w:rPr>
          <w:delText>r</w:delText>
        </w:r>
      </w:del>
      <w:del w:id="2066" w:author="Jonathan Pritchard" w:date="2025-03-10T12:27:00Z" w16du:dateUtc="2025-03-10T12:27:00Z">
        <w:r w:rsidR="000553AC" w:rsidDel="004505B4">
          <w:rPr>
            <w:b/>
            <w:bCs/>
            <w:lang w:val="en-US"/>
          </w:rPr>
          <w:delText>or! Reference source not found.</w:delText>
        </w:r>
        <w:r w:rsidRPr="00B77A92" w:rsidDel="004505B4">
          <w:fldChar w:fldCharType="end"/>
        </w:r>
      </w:del>
      <w:commentRangeEnd w:id="2063"/>
      <w:r w:rsidR="00391806">
        <w:rPr>
          <w:rStyle w:val="CommentReference"/>
        </w:rPr>
        <w:commentReference w:id="2063"/>
      </w:r>
    </w:p>
    <w:p w14:paraId="34A544B9" w14:textId="3CD00612" w:rsidR="00883232" w:rsidRPr="00B77A92" w:rsidRDefault="00346791" w:rsidP="00DB7CFE">
      <w:pPr>
        <w:pStyle w:val="Heading2"/>
      </w:pPr>
      <w:bookmarkStart w:id="2067" w:name="_Ref49458949"/>
      <w:bookmarkStart w:id="2068" w:name="_Toc194067193"/>
      <w:r w:rsidRPr="00B77A92">
        <w:t>Use of ECDIS Chart 1 and Colour Test Diagram</w:t>
      </w:r>
      <w:bookmarkEnd w:id="2059"/>
      <w:bookmarkEnd w:id="2067"/>
      <w:bookmarkEnd w:id="2068"/>
    </w:p>
    <w:p w14:paraId="1360AB5D" w14:textId="2ED40663" w:rsidR="00883232" w:rsidRPr="00B77A92" w:rsidRDefault="00883232" w:rsidP="00E673D5">
      <w:pPr>
        <w:pStyle w:val="Heading3"/>
      </w:pPr>
      <w:bookmarkStart w:id="2069" w:name="_Toc194067194"/>
      <w:r w:rsidRPr="00B77A92">
        <w:t>Specification for ECDIS Chart 1 and the Colour Test Diagram</w:t>
      </w:r>
      <w:bookmarkEnd w:id="2069"/>
    </w:p>
    <w:p w14:paraId="7E9ABF43" w14:textId="1D7FCE27" w:rsidR="00883232" w:rsidRPr="00B77A92" w:rsidRDefault="00883232" w:rsidP="00024B10">
      <w:pPr>
        <w:pStyle w:val="Heading4"/>
      </w:pPr>
      <w:r w:rsidRPr="00B77A92">
        <w:t>Definition</w:t>
      </w:r>
    </w:p>
    <w:p w14:paraId="02BEFF02" w14:textId="6A17CFE9" w:rsidR="00883232" w:rsidRPr="00B77A92" w:rsidRDefault="00C904EF" w:rsidP="008017CF">
      <w:pPr>
        <w:spacing w:after="120" w:line="240" w:lineRule="auto"/>
        <w:jc w:val="both"/>
      </w:pPr>
      <w:r w:rsidRPr="00B77A92">
        <w:t>Each</w:t>
      </w:r>
      <w:r w:rsidR="00883232" w:rsidRPr="00B77A92">
        <w:t xml:space="preserve"> Chart 1 data</w:t>
      </w:r>
      <w:r w:rsidR="00E3380A" w:rsidRPr="00B77A92">
        <w:t>set</w:t>
      </w:r>
      <w:r w:rsidR="00883232" w:rsidRPr="00B77A92">
        <w:t xml:space="preserve"> must</w:t>
      </w:r>
      <w:r w:rsidR="00E92D97" w:rsidRPr="00B77A92">
        <w:t xml:space="preserve"> </w:t>
      </w:r>
      <w:r w:rsidR="00883232" w:rsidRPr="00B77A92">
        <w:t xml:space="preserve">be </w:t>
      </w:r>
      <w:r w:rsidR="00513480">
        <w:t xml:space="preserve">initially </w:t>
      </w:r>
      <w:r w:rsidR="00883232" w:rsidRPr="00B77A92">
        <w:t xml:space="preserve">displayed </w:t>
      </w:r>
      <w:r w:rsidR="00513480">
        <w:t xml:space="preserve">at the optimumDisplayScale, </w:t>
      </w:r>
      <w:r w:rsidR="00883232" w:rsidRPr="00B77A92">
        <w:t>so as to fill all of the standard ECDIS display area (that is, the min</w:t>
      </w:r>
      <w:r w:rsidR="00C62B8D" w:rsidRPr="00B77A92">
        <w:t>imum</w:t>
      </w:r>
      <w:r w:rsidR="00883232" w:rsidRPr="00B77A92">
        <w:t xml:space="preserve"> 270 x 270 mm chart area).</w:t>
      </w:r>
    </w:p>
    <w:p w14:paraId="74499689" w14:textId="22886D5D" w:rsidR="00883232" w:rsidRPr="00B77A92" w:rsidRDefault="00883232" w:rsidP="00024B10">
      <w:pPr>
        <w:pStyle w:val="Heading4"/>
      </w:pPr>
      <w:r w:rsidRPr="00B77A92">
        <w:t>Description and purpose</w:t>
      </w:r>
    </w:p>
    <w:p w14:paraId="7C73442E" w14:textId="0CF01F42" w:rsidR="00883232" w:rsidRPr="00B77A92" w:rsidRDefault="00883232" w:rsidP="008017CF">
      <w:pPr>
        <w:spacing w:after="120" w:line="240" w:lineRule="auto"/>
        <w:jc w:val="both"/>
      </w:pPr>
      <w:r w:rsidRPr="00B77A92">
        <w:t>The ECDIS Chart 1 and the Colour Differentiation Test are</w:t>
      </w:r>
      <w:r w:rsidR="009A1BD2" w:rsidRPr="00B77A92">
        <w:t xml:space="preserve"> </w:t>
      </w:r>
      <w:r w:rsidRPr="00B77A92">
        <w:t xml:space="preserve">for use by the Mariner </w:t>
      </w:r>
      <w:r w:rsidR="002B49F2">
        <w:t>and</w:t>
      </w:r>
      <w:r w:rsidR="002B49F2" w:rsidRPr="00B77A92">
        <w:t xml:space="preserve"> </w:t>
      </w:r>
      <w:r w:rsidRPr="00B77A92">
        <w:t>are provided in the form of</w:t>
      </w:r>
      <w:r w:rsidR="00E92D97" w:rsidRPr="00B77A92">
        <w:t xml:space="preserve"> a</w:t>
      </w:r>
      <w:r w:rsidR="00513480">
        <w:t>n Exchange Set containing a number of S-100 datasets</w:t>
      </w:r>
      <w:r w:rsidR="002B49F2">
        <w:t>.</w:t>
      </w:r>
    </w:p>
    <w:p w14:paraId="6FDF475F" w14:textId="5CE0890B" w:rsidR="00883232" w:rsidRPr="00B77A92" w:rsidRDefault="00883232" w:rsidP="008017CF">
      <w:pPr>
        <w:spacing w:after="120" w:line="240" w:lineRule="auto"/>
        <w:jc w:val="both"/>
      </w:pPr>
      <w:r w:rsidRPr="00B77A92">
        <w:t>The ECDIS chart 1 is intended to familiarise the Mariner with the symbology used on ECDIS. The Mariner must</w:t>
      </w:r>
      <w:r w:rsidR="00E92D97" w:rsidRPr="00B77A92">
        <w:t xml:space="preserve"> </w:t>
      </w:r>
      <w:r w:rsidRPr="00B77A92">
        <w:t xml:space="preserve">be able to display each cell, and by cursor-pick get a read-out of the meaning of any </w:t>
      </w:r>
      <w:r w:rsidR="00E92D97" w:rsidRPr="00B77A92">
        <w:t xml:space="preserve">feature </w:t>
      </w:r>
      <w:r w:rsidRPr="00B77A92">
        <w:t>shown.</w:t>
      </w:r>
    </w:p>
    <w:p w14:paraId="2461583B" w14:textId="66634EDB" w:rsidR="00883232" w:rsidRPr="00B77A92" w:rsidRDefault="00883232" w:rsidP="008017CF">
      <w:pPr>
        <w:spacing w:after="120" w:line="240" w:lineRule="auto"/>
        <w:jc w:val="both"/>
      </w:pPr>
      <w:r w:rsidRPr="00B77A92">
        <w:t xml:space="preserve">The Colour Differentiation Test diagram is intended for display using the day or dusk colour tables so that the Mariner can check that the ECDIS </w:t>
      </w:r>
      <w:r w:rsidR="00E92D97" w:rsidRPr="00B77A92">
        <w:t xml:space="preserve">display </w:t>
      </w:r>
      <w:r w:rsidRPr="00B77A92">
        <w:t>is providing adequate colour performance</w:t>
      </w:r>
      <w:r w:rsidR="008972A2">
        <w:t xml:space="preserve"> </w:t>
      </w:r>
      <w:r w:rsidRPr="00B77A92">
        <w:t xml:space="preserve">It is also used in type-approval testing. Instructions for its use are given in the </w:t>
      </w:r>
      <w:r w:rsidR="002C2BC6">
        <w:t>following clauses</w:t>
      </w:r>
      <w:r w:rsidRPr="00B77A92">
        <w:t>.</w:t>
      </w:r>
    </w:p>
    <w:p w14:paraId="3E856C8B" w14:textId="66EE89B0" w:rsidR="00883232" w:rsidRPr="00B77A92" w:rsidRDefault="00883232" w:rsidP="008017CF">
      <w:pPr>
        <w:spacing w:after="120" w:line="240" w:lineRule="auto"/>
        <w:jc w:val="both"/>
      </w:pPr>
      <w:r w:rsidRPr="00B77A92">
        <w:t xml:space="preserve">The ECDIS </w:t>
      </w:r>
      <w:r w:rsidR="00C62B8D" w:rsidRPr="00B77A92">
        <w:t>C</w:t>
      </w:r>
      <w:r w:rsidRPr="00B77A92">
        <w:t xml:space="preserve">hart 1 includes the CHKSYM </w:t>
      </w:r>
      <w:r w:rsidR="007652ED" w:rsidRPr="00B77A92">
        <w:t xml:space="preserve">symbol </w:t>
      </w:r>
      <w:r w:rsidRPr="00B77A92">
        <w:t>which is intended for checking the correct size of the symbols during the type approval</w:t>
      </w:r>
      <w:ins w:id="2070" w:author="Jonathan Pritchard" w:date="2025-03-10T12:32:00Z" w16du:dateUtc="2025-03-10T12:32:00Z">
        <w:r w:rsidR="004505B4">
          <w:t>.</w:t>
        </w:r>
      </w:ins>
      <w:r w:rsidR="008972A2">
        <w:t xml:space="preserve"> </w:t>
      </w:r>
      <w:r w:rsidRPr="00B77A92">
        <w:t>The width and height of the CHKSYM is 5.0 mm.</w:t>
      </w:r>
    </w:p>
    <w:p w14:paraId="235403A6" w14:textId="7DAE71E7" w:rsidR="00883232" w:rsidRPr="00B77A92" w:rsidRDefault="00883232" w:rsidP="008017CF">
      <w:pPr>
        <w:spacing w:after="120" w:line="240" w:lineRule="auto"/>
        <w:jc w:val="both"/>
      </w:pPr>
      <w:r w:rsidRPr="00B77A92">
        <w:t>The line width of the diagonal line</w:t>
      </w:r>
      <w:r w:rsidR="00E92D97" w:rsidRPr="00B77A92">
        <w:t>s</w:t>
      </w:r>
      <w:r w:rsidRPr="00B77A92">
        <w:t xml:space="preserve"> in the Colour Differentiation Test diagram </w:t>
      </w:r>
      <w:r w:rsidR="00C904EF" w:rsidRPr="00B77A92">
        <w:t xml:space="preserve">are </w:t>
      </w:r>
      <w:r w:rsidRPr="00B77A92">
        <w:t>specified as 0.6 mm wide.</w:t>
      </w:r>
    </w:p>
    <w:p w14:paraId="691CAA1B" w14:textId="21AFF2E0" w:rsidR="00883232" w:rsidRPr="00B77A92" w:rsidRDefault="00883232" w:rsidP="00024B10">
      <w:pPr>
        <w:pStyle w:val="Heading4"/>
      </w:pPr>
      <w:r w:rsidRPr="00B77A92">
        <w:t>Mode of use</w:t>
      </w:r>
    </w:p>
    <w:p w14:paraId="3ACAA1BC" w14:textId="2210A17F" w:rsidR="00883232" w:rsidRPr="00B77A92" w:rsidRDefault="00883232" w:rsidP="008017CF">
      <w:pPr>
        <w:spacing w:after="120" w:line="240" w:lineRule="auto"/>
        <w:jc w:val="both"/>
      </w:pPr>
      <w:r w:rsidRPr="00B77A92">
        <w:t xml:space="preserve">The operation of these diagrams is not subject to </w:t>
      </w:r>
      <w:r w:rsidR="00C904EF" w:rsidRPr="00B77A92">
        <w:t xml:space="preserve">any </w:t>
      </w:r>
      <w:r w:rsidRPr="00B77A92">
        <w:t>draw-speed requirements of route monitoring.</w:t>
      </w:r>
    </w:p>
    <w:p w14:paraId="0AAB75E1" w14:textId="74F934A4" w:rsidR="00883232" w:rsidRPr="00B77A92" w:rsidRDefault="00883232" w:rsidP="00024B10">
      <w:pPr>
        <w:pStyle w:val="Heading4"/>
      </w:pPr>
      <w:r w:rsidRPr="00B77A92">
        <w:t>Content and Encoding</w:t>
      </w:r>
    </w:p>
    <w:p w14:paraId="0BF28837" w14:textId="73104E44" w:rsidR="00883232" w:rsidRPr="00B812CA" w:rsidRDefault="00927C2B" w:rsidP="00C84C10">
      <w:pPr>
        <w:spacing w:after="120" w:line="240" w:lineRule="auto"/>
      </w:pPr>
      <w:r w:rsidRPr="00B812CA">
        <w:t>Chart 1 is released as a</w:t>
      </w:r>
      <w:r w:rsidR="00C904EF" w:rsidRPr="00B77A92">
        <w:t>n exchange set comprising a</w:t>
      </w:r>
      <w:r w:rsidRPr="00B812CA">
        <w:t xml:space="preserve"> number of S-10</w:t>
      </w:r>
      <w:r w:rsidR="009A1BD2" w:rsidRPr="00B812CA">
        <w:t>0</w:t>
      </w:r>
      <w:r w:rsidRPr="00B812CA">
        <w:t xml:space="preserve"> datasets within the S-164 </w:t>
      </w:r>
      <w:r w:rsidR="00E9416E" w:rsidRPr="00B812CA">
        <w:t>suite of test data. Portrayal and content are defined wholly by feature and portrayal catalogues.</w:t>
      </w:r>
    </w:p>
    <w:p w14:paraId="726054BC" w14:textId="2E324FCF" w:rsidR="00883232" w:rsidRPr="00B77A92" w:rsidRDefault="00883232" w:rsidP="00024B10">
      <w:pPr>
        <w:pStyle w:val="Heading4"/>
      </w:pPr>
      <w:r w:rsidRPr="00B77A92">
        <w:t>Revisions</w:t>
      </w:r>
    </w:p>
    <w:p w14:paraId="297D1BB4" w14:textId="4EC0BD82" w:rsidR="00883232" w:rsidRPr="00B77A92" w:rsidRDefault="00883232" w:rsidP="00C84C10">
      <w:pPr>
        <w:spacing w:after="120" w:line="240" w:lineRule="auto"/>
        <w:jc w:val="both"/>
      </w:pPr>
      <w:r w:rsidRPr="00B77A92">
        <w:t>Revisions will be</w:t>
      </w:r>
      <w:r w:rsidR="00C84C10" w:rsidRPr="00B77A92">
        <w:t xml:space="preserve"> made by whole file replacement;</w:t>
      </w:r>
      <w:r w:rsidRPr="00B77A92">
        <w:t xml:space="preserve"> that is</w:t>
      </w:r>
      <w:r w:rsidR="00C84C10" w:rsidRPr="00B77A92">
        <w:t>,</w:t>
      </w:r>
      <w:r w:rsidRPr="00B77A92">
        <w:t xml:space="preserve"> by </w:t>
      </w:r>
      <w:r w:rsidR="002B49F2">
        <w:t xml:space="preserve">the </w:t>
      </w:r>
      <w:r w:rsidRPr="00B77A92">
        <w:t xml:space="preserve">issuing </w:t>
      </w:r>
      <w:r w:rsidR="002B49F2">
        <w:t>of</w:t>
      </w:r>
      <w:r w:rsidRPr="00B77A92">
        <w:t xml:space="preserve"> new edition</w:t>
      </w:r>
      <w:r w:rsidR="002B49F2">
        <w:t>s</w:t>
      </w:r>
      <w:r w:rsidRPr="00B77A92">
        <w:t>.</w:t>
      </w:r>
      <w:r w:rsidR="0019369A">
        <w:t xml:space="preserve"> The user must be able to access the revision information of Chart 1 and the Colour Test Diagram</w:t>
      </w:r>
      <w:ins w:id="2071" w:author="Jonathan Pritchard" w:date="2025-03-07T16:52:00Z" w16du:dateUtc="2025-03-07T16:52:00Z">
        <w:r w:rsidR="00A94BB4">
          <w:t>.</w:t>
        </w:r>
      </w:ins>
    </w:p>
    <w:p w14:paraId="1585B297" w14:textId="22A95E1E" w:rsidR="00883232" w:rsidRPr="00B77A92" w:rsidRDefault="00883232" w:rsidP="00024B10">
      <w:pPr>
        <w:pStyle w:val="Heading4"/>
      </w:pPr>
      <w:r w:rsidRPr="00B77A92">
        <w:t>Presentation</w:t>
      </w:r>
      <w:r w:rsidR="00E9416E" w:rsidRPr="00B77A92">
        <w:t xml:space="preserve"> and parameter settings</w:t>
      </w:r>
    </w:p>
    <w:p w14:paraId="3FF48D87" w14:textId="08C95526" w:rsidR="00883232" w:rsidRPr="00B77A92" w:rsidRDefault="00C904EF" w:rsidP="00B812CA">
      <w:r w:rsidRPr="00B77A92">
        <w:t>Refer to the S-164 test dataset manual for ECDIS parameter settings for portrayal of Chart 1 datasets</w:t>
      </w:r>
      <w:ins w:id="2072" w:author="Jonathan Pritchard" w:date="2025-03-07T16:51:00Z" w16du:dateUtc="2025-03-07T16:51:00Z">
        <w:r w:rsidR="00A94BB4">
          <w:t>.</w:t>
        </w:r>
      </w:ins>
    </w:p>
    <w:p w14:paraId="2EF40CBD" w14:textId="204A9D59" w:rsidR="00883232" w:rsidRDefault="00DF1BB9" w:rsidP="00525920">
      <w:pPr>
        <w:pStyle w:val="Heading3"/>
      </w:pPr>
      <w:bookmarkStart w:id="2073" w:name="_Toc175130365"/>
      <w:bookmarkStart w:id="2074" w:name="_Toc178784545"/>
      <w:bookmarkStart w:id="2075" w:name="_Toc175130366"/>
      <w:bookmarkStart w:id="2076" w:name="_Toc178784546"/>
      <w:bookmarkStart w:id="2077" w:name="_Ref192502093"/>
      <w:bookmarkStart w:id="2078" w:name="_Toc194067195"/>
      <w:bookmarkEnd w:id="2073"/>
      <w:bookmarkEnd w:id="2074"/>
      <w:bookmarkEnd w:id="2075"/>
      <w:bookmarkEnd w:id="2076"/>
      <w:r>
        <w:t>The</w:t>
      </w:r>
      <w:r w:rsidR="00883232" w:rsidRPr="00B77A92">
        <w:t xml:space="preserve"> Colour Test Diagram</w:t>
      </w:r>
      <w:bookmarkEnd w:id="2077"/>
      <w:bookmarkEnd w:id="2078"/>
    </w:p>
    <w:p w14:paraId="36F6D02B" w14:textId="61CD1DF4" w:rsidR="00DF1BB9" w:rsidRPr="00B77A92" w:rsidRDefault="00DF1BB9" w:rsidP="00DF1BB9">
      <w:pPr>
        <w:spacing w:after="120" w:line="240" w:lineRule="auto"/>
        <w:jc w:val="both"/>
      </w:pPr>
      <w:r w:rsidRPr="00B77A92">
        <w:t xml:space="preserve">A multi-purpose colour differentiation test diagram is illustrated in </w:t>
      </w:r>
      <w:r w:rsidRPr="00B77A92">
        <w:fldChar w:fldCharType="begin"/>
      </w:r>
      <w:r w:rsidRPr="00B77A92">
        <w:instrText xml:space="preserve"> REF _Ref49456149 \h  \* MERGEFORMAT </w:instrText>
      </w:r>
      <w:r w:rsidRPr="00B77A92">
        <w:fldChar w:fldCharType="separate"/>
      </w:r>
      <w:r w:rsidR="000553AC" w:rsidRPr="00B77A92">
        <w:t xml:space="preserve">Figure </w:t>
      </w:r>
      <w:del w:id="2079" w:author="Jonathan Pritchard" w:date="2025-03-10T08:02:00Z" w16du:dateUtc="2025-03-10T08:02:00Z">
        <w:r w:rsidR="000553AC" w:rsidRPr="00B77A92" w:rsidDel="00A74A4F">
          <w:delText>C-</w:delText>
        </w:r>
      </w:del>
      <w:r w:rsidR="000553AC">
        <w:t>4</w:t>
      </w:r>
      <w:r w:rsidRPr="00B77A92">
        <w:fldChar w:fldCharType="end"/>
      </w:r>
      <w:r w:rsidRPr="00B77A92">
        <w:t>. This consists of 20 squares each coloured with one of the 4 main background colour fills (such as shallow water blue); and each having a diagonal line in one of the six important foreground colours (such as mariner's orange). Each diagonal line is 0.64mm.</w:t>
      </w:r>
    </w:p>
    <w:p w14:paraId="359CDE88" w14:textId="77777777" w:rsidR="00DF1BB9" w:rsidRPr="00B77A92" w:rsidRDefault="00DF1BB9" w:rsidP="00DF1BB9">
      <w:pPr>
        <w:spacing w:after="60" w:line="240" w:lineRule="auto"/>
        <w:jc w:val="both"/>
      </w:pPr>
      <w:r w:rsidRPr="00B77A92">
        <w:t>The diagram is in the form of a dataset and so can be displayed using any of the three colour palettes. This diagram is intended:</w:t>
      </w:r>
    </w:p>
    <w:p w14:paraId="5E11EA3C" w14:textId="77777777" w:rsidR="00DF1BB9" w:rsidRPr="00B77A92" w:rsidRDefault="00DF1BB9" w:rsidP="00DF1BB9">
      <w:pPr>
        <w:pStyle w:val="ListParagraph"/>
        <w:numPr>
          <w:ilvl w:val="0"/>
          <w:numId w:val="10"/>
        </w:numPr>
        <w:spacing w:after="60" w:line="240" w:lineRule="auto"/>
        <w:jc w:val="both"/>
      </w:pPr>
      <w:r w:rsidRPr="00B77A92">
        <w:t>For use by the Mariner to check and if necessary re-adjust the controls, particularly for use at night;</w:t>
      </w:r>
    </w:p>
    <w:p w14:paraId="7053F009" w14:textId="77777777" w:rsidR="00DF1BB9" w:rsidRPr="00B77A92" w:rsidRDefault="00DF1BB9" w:rsidP="00DF1BB9">
      <w:pPr>
        <w:pStyle w:val="ListParagraph"/>
        <w:numPr>
          <w:ilvl w:val="0"/>
          <w:numId w:val="10"/>
        </w:numPr>
        <w:spacing w:after="60" w:line="240" w:lineRule="auto"/>
        <w:jc w:val="both"/>
      </w:pPr>
      <w:r w:rsidRPr="00B77A92">
        <w:lastRenderedPageBreak/>
        <w:t>For use by the Mariner to verify that an ageing display remains capable of providing the necessary colour differentiation; and</w:t>
      </w:r>
    </w:p>
    <w:p w14:paraId="5F2C8D37" w14:textId="77777777" w:rsidR="00DF1BB9" w:rsidRPr="00B77A92" w:rsidRDefault="00DF1BB9" w:rsidP="00DF1BB9">
      <w:pPr>
        <w:pStyle w:val="ListParagraph"/>
        <w:numPr>
          <w:ilvl w:val="0"/>
          <w:numId w:val="10"/>
        </w:numPr>
        <w:spacing w:after="120" w:line="240" w:lineRule="auto"/>
        <w:jc w:val="both"/>
      </w:pPr>
      <w:r w:rsidRPr="00B77A92">
        <w:t>For initial colour verification of the day, dusk and night colour tables.</w:t>
      </w:r>
    </w:p>
    <w:p w14:paraId="69556048" w14:textId="5473C740" w:rsidR="00DF1BB9" w:rsidRPr="00B77A92" w:rsidRDefault="00DF1BB9" w:rsidP="00DF1BB9">
      <w:pPr>
        <w:spacing w:after="120" w:line="240" w:lineRule="auto"/>
        <w:jc w:val="both"/>
      </w:pPr>
      <w:r w:rsidRPr="00B77A92">
        <w:t xml:space="preserve">Both the Colour Test Diagram </w:t>
      </w:r>
      <w:r w:rsidRPr="00D91D56">
        <w:t xml:space="preserve">and the instructions for its </w:t>
      </w:r>
      <w:r w:rsidR="00D91D56">
        <w:t xml:space="preserve">use </w:t>
      </w:r>
      <w:r w:rsidRPr="00B77A92">
        <w:t>are included within the IHO S-164 test datasets</w:t>
      </w:r>
      <w:r>
        <w:t xml:space="preserve"> Chart 1 exchange set,</w:t>
      </w:r>
      <w:r w:rsidRPr="00B77A92">
        <w:t xml:space="preserve"> and must be made available to the Mariner.</w:t>
      </w:r>
      <w:r w:rsidR="000512B1">
        <w:t xml:space="preserve"> </w:t>
      </w:r>
      <w:commentRangeStart w:id="2080"/>
      <w:r w:rsidRPr="00BC7A29">
        <w:t>In</w:t>
      </w:r>
      <w:commentRangeEnd w:id="2080"/>
      <w:r w:rsidR="00663161" w:rsidRPr="00BC7A29">
        <w:rPr>
          <w:rStyle w:val="CommentReference"/>
        </w:rPr>
        <w:commentReference w:id="2080"/>
      </w:r>
      <w:r w:rsidRPr="00BC7A29">
        <w:t xml:space="preserve"> addition, a grey scale is </w:t>
      </w:r>
      <w:del w:id="2081" w:author="jon pritchard" w:date="2025-03-28T14:31:00Z" w16du:dateUtc="2025-03-28T13:31:00Z">
        <w:r w:rsidRPr="00BC7A29" w:rsidDel="00BC7A29">
          <w:delText xml:space="preserve">described in clause </w:delText>
        </w:r>
      </w:del>
      <w:ins w:id="2082" w:author="jon pritchard" w:date="2025-03-28T14:31:00Z" w16du:dateUtc="2025-03-28T13:31:00Z">
        <w:r w:rsidR="00BC7A29" w:rsidRPr="00BC7A29">
          <w:rPr>
            <w:rPrChange w:id="2083" w:author="jon pritchard" w:date="2025-03-28T14:31:00Z" w16du:dateUtc="2025-03-28T13:31:00Z">
              <w:rPr>
                <w:highlight w:val="yellow"/>
              </w:rPr>
            </w:rPrChange>
          </w:rPr>
          <w:t xml:space="preserve">included in </w:t>
        </w:r>
      </w:ins>
      <w:r w:rsidRPr="00BC7A29">
        <w:fldChar w:fldCharType="begin"/>
      </w:r>
      <w:r w:rsidRPr="00BC7A29">
        <w:instrText xml:space="preserve"> REF _Ref49458949 \r \h  \* MERGEFORMAT </w:instrText>
      </w:r>
      <w:r w:rsidRPr="00BC7A29">
        <w:rPr>
          <w:rPrChange w:id="2084" w:author="jon pritchard" w:date="2025-03-28T14:31:00Z" w16du:dateUtc="2025-03-28T13:31:00Z">
            <w:rPr>
              <w:highlight w:val="yellow"/>
            </w:rPr>
          </w:rPrChange>
        </w:rPr>
      </w:r>
      <w:r w:rsidRPr="00BC7A29">
        <w:fldChar w:fldCharType="separate"/>
      </w:r>
      <w:ins w:id="2085" w:author="Jonathan Pritchard" w:date="2025-03-10T08:04:00Z" w16du:dateUtc="2025-03-10T08:04:00Z">
        <w:r w:rsidR="00663161" w:rsidRPr="00BC7A29">
          <w:t>19.6</w:t>
        </w:r>
      </w:ins>
      <w:del w:id="2086" w:author="Jonathan Pritchard" w:date="2025-03-10T08:04:00Z" w16du:dateUtc="2025-03-10T08:04:00Z">
        <w:r w:rsidR="000553AC" w:rsidRPr="00BC7A29" w:rsidDel="00663161">
          <w:delText>C-22.6</w:delText>
        </w:r>
      </w:del>
      <w:r w:rsidRPr="00BC7A29">
        <w:fldChar w:fldCharType="end"/>
      </w:r>
      <w:r w:rsidRPr="00BC7A29">
        <w:t xml:space="preserve"> for use by maintenance technicians in checking colour tracking in an ageing display.</w:t>
      </w:r>
    </w:p>
    <w:p w14:paraId="0B5B86FF" w14:textId="77777777" w:rsidR="00DF1BB9" w:rsidRPr="00B77A92" w:rsidRDefault="00DF1BB9" w:rsidP="00DF1BB9">
      <w:pPr>
        <w:spacing w:after="120" w:line="240" w:lineRule="auto"/>
        <w:jc w:val="both"/>
      </w:pPr>
      <w:r w:rsidRPr="00B77A92">
        <w:t>The Colour Differentiation Test diagram is not needed during route monitoring.</w:t>
      </w:r>
    </w:p>
    <w:p w14:paraId="51569A23" w14:textId="77777777" w:rsidR="00DF1BB9" w:rsidRPr="00B77A92" w:rsidRDefault="00DF1BB9" w:rsidP="00DF1BB9">
      <w:pPr>
        <w:spacing w:after="120" w:line="240" w:lineRule="auto"/>
        <w:jc w:val="both"/>
      </w:pPr>
      <w:r w:rsidRPr="00B77A92">
        <w:t>Note that the Colour Differentiation Test Diagram will not be true to colour unless it is projected on a calibrated screen and is generated using the digital format provided by IHO, which correctly reproduces the colour tokens of the Presentation Library.</w:t>
      </w:r>
    </w:p>
    <w:p w14:paraId="0263FEB8" w14:textId="77777777" w:rsidR="00DF1BB9" w:rsidRPr="00B77A92" w:rsidRDefault="00DF1BB9" w:rsidP="00DF1BB9">
      <w:pPr>
        <w:spacing w:after="120" w:line="240" w:lineRule="auto"/>
        <w:jc w:val="both"/>
      </w:pPr>
      <w:r w:rsidRPr="00B77A92">
        <w:t xml:space="preserve">The colour differentiation diagram is required in "Day" and "Dusk" colours so that the Mariner can verify that the ECDIS display monitor has the colour differentiation capability needed to distinguish between the various colour-coded areas, lines and point symbols of the ECDIS display. </w:t>
      </w:r>
    </w:p>
    <w:p w14:paraId="512F8FB1" w14:textId="77777777" w:rsidR="00DF1BB9" w:rsidRPr="00B77A92" w:rsidRDefault="00DF1BB9" w:rsidP="00DF1BB9">
      <w:pPr>
        <w:keepNext/>
        <w:spacing w:line="240" w:lineRule="auto"/>
        <w:jc w:val="center"/>
      </w:pPr>
      <w:r w:rsidRPr="00B812CA">
        <w:rPr>
          <w:noProof/>
          <w:lang w:eastAsia="fr-FR"/>
        </w:rPr>
        <w:drawing>
          <wp:inline distT="0" distB="0" distL="0" distR="0" wp14:anchorId="292D9AA0" wp14:editId="2A508D6E">
            <wp:extent cx="5211408" cy="5225143"/>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17464" cy="5231215"/>
                    </a:xfrm>
                    <a:prstGeom prst="rect">
                      <a:avLst/>
                    </a:prstGeom>
                  </pic:spPr>
                </pic:pic>
              </a:graphicData>
            </a:graphic>
          </wp:inline>
        </w:drawing>
      </w:r>
    </w:p>
    <w:p w14:paraId="28A851A5" w14:textId="204B736A" w:rsidR="00DF1BB9" w:rsidRPr="00B77A92" w:rsidRDefault="00DF1BB9" w:rsidP="00DF1BB9">
      <w:pPr>
        <w:pStyle w:val="Caption"/>
        <w:spacing w:after="120" w:line="240" w:lineRule="auto"/>
        <w:jc w:val="center"/>
      </w:pPr>
      <w:bookmarkStart w:id="2087" w:name="_Ref49456149"/>
      <w:r w:rsidRPr="00B77A92">
        <w:t xml:space="preserve">Figure </w:t>
      </w:r>
      <w:del w:id="2088" w:author="Jonathan Pritchard" w:date="2025-03-10T08:02:00Z" w16du:dateUtc="2025-03-10T08:02:00Z">
        <w:r w:rsidRPr="00B77A92" w:rsidDel="00A74A4F">
          <w:delText>C-</w:delText>
        </w:r>
      </w:del>
      <w:r w:rsidRPr="00B77A92">
        <w:fldChar w:fldCharType="begin"/>
      </w:r>
      <w:r w:rsidRPr="00B77A92">
        <w:instrText xml:space="preserve"> SEQ Figure \* ARABIC </w:instrText>
      </w:r>
      <w:r w:rsidRPr="00B77A92">
        <w:fldChar w:fldCharType="separate"/>
      </w:r>
      <w:r w:rsidR="00B7137E">
        <w:rPr>
          <w:noProof/>
        </w:rPr>
        <w:t>4</w:t>
      </w:r>
      <w:r w:rsidRPr="00B77A92">
        <w:fldChar w:fldCharType="end"/>
      </w:r>
      <w:bookmarkEnd w:id="2087"/>
      <w:r w:rsidRPr="00B77A92">
        <w:t xml:space="preserve"> - Colour differentiation diagram - Day</w:t>
      </w:r>
    </w:p>
    <w:p w14:paraId="06F66E6C" w14:textId="45295752" w:rsidR="00DF1BB9" w:rsidRPr="00DF1BB9" w:rsidRDefault="00DF1BB9" w:rsidP="000512B1">
      <w:pPr>
        <w:jc w:val="center"/>
      </w:pPr>
      <w:r w:rsidRPr="00B77A92">
        <w:t xml:space="preserve">[NOTE: For illustrative purposes only. </w:t>
      </w:r>
      <w:r w:rsidR="000512B1">
        <w:t xml:space="preserve">Actual </w:t>
      </w:r>
      <w:r w:rsidRPr="00B77A92">
        <w:t xml:space="preserve">ECDIS Chart 1 datasets </w:t>
      </w:r>
      <w:r>
        <w:t>must</w:t>
      </w:r>
      <w:r w:rsidRPr="00B77A92">
        <w:t xml:space="preserve"> be used]</w:t>
      </w:r>
    </w:p>
    <w:p w14:paraId="63998341" w14:textId="77263D6F" w:rsidR="00883232" w:rsidRPr="00B77A92" w:rsidRDefault="000512B1" w:rsidP="00024B10">
      <w:pPr>
        <w:pStyle w:val="Heading4"/>
      </w:pPr>
      <w:r>
        <w:t>Providing</w:t>
      </w:r>
      <w:r w:rsidR="00883232" w:rsidRPr="00B77A92">
        <w:t xml:space="preserve"> the diagram</w:t>
      </w:r>
    </w:p>
    <w:p w14:paraId="13664508" w14:textId="706DCE49" w:rsidR="00883232" w:rsidRPr="00B77A92" w:rsidRDefault="00883232" w:rsidP="00C84C10">
      <w:pPr>
        <w:spacing w:after="120" w:line="240" w:lineRule="auto"/>
        <w:jc w:val="both"/>
      </w:pPr>
      <w:r w:rsidRPr="00B77A92">
        <w:t xml:space="preserve">The Colour Differentiation Test diagram </w:t>
      </w:r>
      <w:r w:rsidR="00ED1636">
        <w:t>must be</w:t>
      </w:r>
      <w:r w:rsidR="00ED1636" w:rsidRPr="00B77A92">
        <w:t xml:space="preserve"> </w:t>
      </w:r>
      <w:r w:rsidRPr="00B77A92">
        <w:t xml:space="preserve">provided to enable the Mariner to verify that </w:t>
      </w:r>
      <w:r w:rsidR="00FA7228" w:rsidRPr="00B77A92">
        <w:t xml:space="preserve">the </w:t>
      </w:r>
      <w:r w:rsidRPr="00B77A92">
        <w:t>display screen still retains the colour differentiation capability needed to distinguish between the various colour-coded areas, lines and point symbols of the ECDIS display.</w:t>
      </w:r>
    </w:p>
    <w:p w14:paraId="369D5B5E" w14:textId="2F31C4D9" w:rsidR="00883232" w:rsidRPr="00B77A92" w:rsidRDefault="00883232" w:rsidP="00C84C10">
      <w:pPr>
        <w:spacing w:after="120" w:line="240" w:lineRule="auto"/>
        <w:jc w:val="both"/>
      </w:pPr>
      <w:r w:rsidRPr="00B77A92">
        <w:lastRenderedPageBreak/>
        <w:t xml:space="preserve">The diagram will not be true to colour unless it is </w:t>
      </w:r>
      <w:r w:rsidR="00E92D97" w:rsidRPr="00B77A92">
        <w:t xml:space="preserve">displayed </w:t>
      </w:r>
      <w:r w:rsidRPr="00B77A92">
        <w:t xml:space="preserve">on a calibrated monitor and is generated using the </w:t>
      </w:r>
      <w:r w:rsidR="00E92D97" w:rsidRPr="00B77A92">
        <w:t xml:space="preserve">provided </w:t>
      </w:r>
      <w:r w:rsidR="00120DCF" w:rsidRPr="00B77A92">
        <w:t xml:space="preserve">ENC </w:t>
      </w:r>
      <w:r w:rsidR="00E92D97" w:rsidRPr="00B77A92">
        <w:t>portrayal catalogue</w:t>
      </w:r>
      <w:r w:rsidRPr="00B77A92">
        <w:t>.</w:t>
      </w:r>
    </w:p>
    <w:p w14:paraId="205E974A" w14:textId="0764E5DA" w:rsidR="00883232" w:rsidRPr="00B77A92" w:rsidRDefault="00C904EF" w:rsidP="00C904EF">
      <w:r w:rsidRPr="00B77A92">
        <w:t xml:space="preserve">To provide the diagram </w:t>
      </w:r>
      <w:r w:rsidR="00883232" w:rsidRPr="00B77A92">
        <w:t xml:space="preserve">the </w:t>
      </w:r>
      <w:r w:rsidR="002F7FC9" w:rsidRPr="00B77A92">
        <w:t>datas</w:t>
      </w:r>
      <w:r w:rsidR="002F7FC9" w:rsidRPr="00F12027">
        <w:t xml:space="preserve">et </w:t>
      </w:r>
      <w:r w:rsidR="00883232" w:rsidRPr="00F12027">
        <w:t>labelled “</w:t>
      </w:r>
      <w:r w:rsidR="002F7FC9" w:rsidRPr="002D7DEE">
        <w:t>101</w:t>
      </w:r>
      <w:r w:rsidR="00E10A86" w:rsidRPr="002D7DEE">
        <w:t>00AACH1W</w:t>
      </w:r>
      <w:r w:rsidR="00883232" w:rsidRPr="002D7DEE">
        <w:t>OO</w:t>
      </w:r>
      <w:r w:rsidR="00883232" w:rsidRPr="00F12027">
        <w:t>”</w:t>
      </w:r>
      <w:r w:rsidR="002B49F2" w:rsidRPr="00F12027">
        <w:t xml:space="preserve"> must be used</w:t>
      </w:r>
      <w:r w:rsidRPr="00F12027">
        <w:t xml:space="preserve">. </w:t>
      </w:r>
      <w:r w:rsidR="00883232" w:rsidRPr="002D7DEE">
        <w:t xml:space="preserve">This </w:t>
      </w:r>
      <w:r w:rsidRPr="002D7DEE">
        <w:t>dataset</w:t>
      </w:r>
      <w:r w:rsidR="00883232" w:rsidRPr="002D7DEE">
        <w:t xml:space="preserve"> must be</w:t>
      </w:r>
      <w:r w:rsidR="002B49F2" w:rsidRPr="002D7DEE">
        <w:t xml:space="preserve"> initially displayed at the optimumD</w:t>
      </w:r>
      <w:r w:rsidR="00A877AA" w:rsidRPr="002D7DEE">
        <w:t>i</w:t>
      </w:r>
      <w:r w:rsidR="002B49F2" w:rsidRPr="002D7DEE">
        <w:t>splayScale</w:t>
      </w:r>
      <w:r w:rsidR="00883232" w:rsidRPr="002D7DEE">
        <w:t xml:space="preserve"> so that the extent of the imaginary chart data covers the entire ECDIS display.</w:t>
      </w:r>
      <w:r w:rsidR="00883232" w:rsidRPr="00B77A92">
        <w:t xml:space="preserve"> </w:t>
      </w:r>
    </w:p>
    <w:p w14:paraId="328F8976" w14:textId="28E874A0" w:rsidR="00A40BF2" w:rsidRPr="00B77A92" w:rsidRDefault="00883232" w:rsidP="00C84C10">
      <w:pPr>
        <w:spacing w:after="120" w:line="240" w:lineRule="auto"/>
        <w:jc w:val="both"/>
      </w:pPr>
      <w:r w:rsidRPr="00B77A92">
        <w:t>The diagram consists of twenty numbered squares extending over the whole of a 270 x 270 mm screen</w:t>
      </w:r>
      <w:r w:rsidR="008972A2">
        <w:t xml:space="preserve"> </w:t>
      </w:r>
      <w:r w:rsidRPr="00B77A92">
        <w:t>Each square is coloured with one of the four main background area shades (such as shallow water blue, DEPVS), and each carries a two-pixel wide diagonal line in one of the important line or symbol foreground colours</w:t>
      </w:r>
      <w:r w:rsidR="00C904EF" w:rsidRPr="00B77A92">
        <w:t>.</w:t>
      </w:r>
      <w:r w:rsidR="00F101CF">
        <w:t xml:space="preserve"> </w:t>
      </w:r>
      <w:r w:rsidRPr="00B77A92">
        <w:t>These are arranged as follows:</w:t>
      </w:r>
    </w:p>
    <w:p w14:paraId="0C343714" w14:textId="74F0990E" w:rsidR="00883232" w:rsidRPr="00B77A92" w:rsidRDefault="00883232" w:rsidP="00C84C10">
      <w:pPr>
        <w:spacing w:after="60" w:line="240" w:lineRule="auto"/>
        <w:jc w:val="both"/>
        <w:rPr>
          <w:b/>
          <w:bCs/>
        </w:rPr>
      </w:pPr>
      <w:r w:rsidRPr="00B77A92">
        <w:rPr>
          <w:b/>
          <w:bCs/>
        </w:rPr>
        <w:t>Four main background colours:</w:t>
      </w:r>
    </w:p>
    <w:p w14:paraId="4A31B3BC" w14:textId="4DF47405" w:rsidR="00883232" w:rsidRPr="00B77A92" w:rsidRDefault="00883232" w:rsidP="00C84C10">
      <w:pPr>
        <w:spacing w:after="60" w:line="240" w:lineRule="auto"/>
        <w:jc w:val="both"/>
      </w:pPr>
      <w:r w:rsidRPr="00B77A92">
        <w:t>DEPVS</w:t>
      </w:r>
      <w:r w:rsidRPr="00B77A92">
        <w:tab/>
      </w:r>
      <w:r w:rsidR="00DE121F" w:rsidRPr="00B77A92">
        <w:tab/>
      </w:r>
      <w:r w:rsidRPr="00B77A92">
        <w:t>(shallow water blue)</w:t>
      </w:r>
      <w:r w:rsidR="00DE121F" w:rsidRPr="00B77A92">
        <w:tab/>
      </w:r>
      <w:r w:rsidR="00DE121F" w:rsidRPr="00B77A92">
        <w:tab/>
      </w:r>
      <w:r w:rsidR="00DE121F" w:rsidRPr="00B77A92">
        <w:tab/>
      </w:r>
      <w:r w:rsidR="00DE121F" w:rsidRPr="00B77A92">
        <w:tab/>
        <w:t>squares 3, 5, 11, 15, 18, 20</w:t>
      </w:r>
      <w:r w:rsidR="00C178B9" w:rsidRPr="00B77A92">
        <w:t>.</w:t>
      </w:r>
    </w:p>
    <w:p w14:paraId="6FC91959" w14:textId="2D205F4A" w:rsidR="00883232" w:rsidRPr="00B77A92" w:rsidRDefault="00883232" w:rsidP="00C84C10">
      <w:pPr>
        <w:spacing w:after="60" w:line="240" w:lineRule="auto"/>
        <w:jc w:val="both"/>
      </w:pPr>
      <w:r w:rsidRPr="00B77A92">
        <w:t>DEPDW</w:t>
      </w:r>
      <w:r w:rsidRPr="00B77A92">
        <w:tab/>
        <w:t>(deep water, white or black)</w:t>
      </w:r>
      <w:r w:rsidR="00DE121F" w:rsidRPr="00B77A92">
        <w:tab/>
      </w:r>
      <w:r w:rsidR="00DE121F" w:rsidRPr="00B77A92">
        <w:tab/>
      </w:r>
      <w:r w:rsidR="00DE121F" w:rsidRPr="00B77A92">
        <w:tab/>
        <w:t>squares 1, 7, 8, 10, 13, 19</w:t>
      </w:r>
      <w:r w:rsidR="00C178B9" w:rsidRPr="00B77A92">
        <w:t>.</w:t>
      </w:r>
    </w:p>
    <w:p w14:paraId="10DE544F" w14:textId="1369088A" w:rsidR="00883232" w:rsidRPr="00B77A92" w:rsidRDefault="00883232" w:rsidP="00C84C10">
      <w:pPr>
        <w:spacing w:after="60" w:line="240" w:lineRule="auto"/>
        <w:jc w:val="both"/>
      </w:pPr>
      <w:r w:rsidRPr="00B77A92">
        <w:t xml:space="preserve">LANDA </w:t>
      </w:r>
      <w:r w:rsidRPr="00B77A92">
        <w:tab/>
        <w:t>(land colour)</w:t>
      </w:r>
      <w:r w:rsidR="00DE121F" w:rsidRPr="00B77A92">
        <w:tab/>
      </w:r>
      <w:r w:rsidR="00DE121F" w:rsidRPr="00B77A92">
        <w:tab/>
      </w:r>
      <w:r w:rsidR="00DE121F" w:rsidRPr="00B77A92">
        <w:tab/>
      </w:r>
      <w:r w:rsidR="00DE121F" w:rsidRPr="00B77A92">
        <w:tab/>
      </w:r>
      <w:r w:rsidR="00DE121F" w:rsidRPr="00B77A92">
        <w:tab/>
        <w:t>squares 6, 14, 17</w:t>
      </w:r>
      <w:r w:rsidR="00C178B9" w:rsidRPr="00B77A92">
        <w:t>.</w:t>
      </w:r>
    </w:p>
    <w:p w14:paraId="0AAEDC99" w14:textId="280F3C2E" w:rsidR="00DE121F" w:rsidRPr="00B77A92" w:rsidRDefault="00883232" w:rsidP="00C84C10">
      <w:pPr>
        <w:spacing w:after="0" w:line="240" w:lineRule="auto"/>
        <w:jc w:val="both"/>
      </w:pPr>
      <w:r w:rsidRPr="00B77A92">
        <w:t xml:space="preserve">NODTA </w:t>
      </w:r>
      <w:r w:rsidRPr="00B77A92">
        <w:tab/>
        <w:t>(no data shade: radar, navigation safety</w:t>
      </w:r>
      <w:r w:rsidR="00C904EF" w:rsidRPr="00B77A92">
        <w:t xml:space="preserve"> </w:t>
      </w:r>
      <w:r w:rsidR="00DE121F" w:rsidRPr="00B77A92">
        <w:tab/>
      </w:r>
      <w:r w:rsidR="00DE121F" w:rsidRPr="00B77A92">
        <w:tab/>
        <w:t>squares 2, 4, 9, 12, 16</w:t>
      </w:r>
      <w:r w:rsidR="00C178B9" w:rsidRPr="00B77A92">
        <w:t>.</w:t>
      </w:r>
    </w:p>
    <w:p w14:paraId="3C55209C" w14:textId="641C86D5" w:rsidR="00883232" w:rsidRPr="00B77A92" w:rsidRDefault="00883232" w:rsidP="00C84C10">
      <w:pPr>
        <w:spacing w:after="0" w:line="240" w:lineRule="auto"/>
        <w:jc w:val="both"/>
      </w:pPr>
      <w:r w:rsidRPr="00B77A92">
        <w:t xml:space="preserve"> </w:t>
      </w:r>
      <w:r w:rsidRPr="00B77A92">
        <w:tab/>
      </w:r>
      <w:r w:rsidR="00DE121F" w:rsidRPr="00B77A92">
        <w:tab/>
      </w:r>
      <w:r w:rsidRPr="00B77A92">
        <w:t xml:space="preserve">lines and chartwork must be visible on the </w:t>
      </w:r>
    </w:p>
    <w:p w14:paraId="50632B77" w14:textId="6CE9B820" w:rsidR="00883232" w:rsidRPr="00B77A92" w:rsidRDefault="00883232" w:rsidP="00C84C10">
      <w:pPr>
        <w:spacing w:after="120" w:line="240" w:lineRule="auto"/>
        <w:jc w:val="both"/>
      </w:pPr>
      <w:r w:rsidRPr="00B77A92">
        <w:tab/>
      </w:r>
      <w:r w:rsidR="00DE121F" w:rsidRPr="00B77A92">
        <w:tab/>
      </w:r>
      <w:r w:rsidRPr="00B77A92">
        <w:t>no-data part of a display)</w:t>
      </w:r>
    </w:p>
    <w:p w14:paraId="6DB96F79" w14:textId="5147E9AE" w:rsidR="00883232" w:rsidRPr="00B77A92" w:rsidRDefault="00883232" w:rsidP="003669D5">
      <w:pPr>
        <w:spacing w:after="60" w:line="240" w:lineRule="auto"/>
        <w:jc w:val="both"/>
        <w:rPr>
          <w:b/>
          <w:bCs/>
        </w:rPr>
      </w:pPr>
      <w:r w:rsidRPr="00B77A92">
        <w:rPr>
          <w:b/>
          <w:bCs/>
        </w:rPr>
        <w:t>Six important foreground colours:</w:t>
      </w:r>
    </w:p>
    <w:p w14:paraId="7DF677EE" w14:textId="2B0B230E" w:rsidR="00883232" w:rsidRPr="00B77A92" w:rsidRDefault="00883232" w:rsidP="003669D5">
      <w:pPr>
        <w:spacing w:after="60" w:line="240" w:lineRule="auto"/>
        <w:jc w:val="both"/>
      </w:pPr>
      <w:r w:rsidRPr="00B77A92">
        <w:t>DEPSC</w:t>
      </w:r>
      <w:r w:rsidRPr="00B77A92">
        <w:tab/>
      </w:r>
      <w:r w:rsidR="00A40BF2" w:rsidRPr="00B77A92">
        <w:tab/>
      </w:r>
      <w:r w:rsidRPr="00B77A92">
        <w:t>(safety contour grey)</w:t>
      </w:r>
      <w:r w:rsidR="00DE121F" w:rsidRPr="00B77A92">
        <w:tab/>
      </w:r>
      <w:r w:rsidR="00A40BF2" w:rsidRPr="00B77A92">
        <w:tab/>
      </w:r>
      <w:r w:rsidR="00A40BF2" w:rsidRPr="00B77A92">
        <w:tab/>
      </w:r>
      <w:r w:rsidR="00A40BF2" w:rsidRPr="00B77A92">
        <w:tab/>
      </w:r>
      <w:r w:rsidR="00DE121F" w:rsidRPr="00B77A92">
        <w:t>squares 3, 10, 17.</w:t>
      </w:r>
    </w:p>
    <w:p w14:paraId="7363D2C7" w14:textId="654C9505" w:rsidR="00883232" w:rsidRPr="00B77A92" w:rsidRDefault="00883232" w:rsidP="003669D5">
      <w:pPr>
        <w:spacing w:after="60" w:line="240" w:lineRule="auto"/>
        <w:jc w:val="both"/>
      </w:pPr>
      <w:r w:rsidRPr="00B77A92">
        <w:t xml:space="preserve">NINFO </w:t>
      </w:r>
      <w:r w:rsidRPr="00B77A92">
        <w:tab/>
      </w:r>
      <w:r w:rsidR="00A40BF2" w:rsidRPr="00B77A92">
        <w:tab/>
      </w:r>
      <w:r w:rsidRPr="00B77A92">
        <w:t>(orange, Mariner's information)</w:t>
      </w:r>
      <w:r w:rsidR="00DE121F" w:rsidRPr="00B77A92">
        <w:tab/>
      </w:r>
      <w:r w:rsidR="00A40BF2" w:rsidRPr="00B77A92">
        <w:tab/>
      </w:r>
      <w:r w:rsidR="00A40BF2" w:rsidRPr="00B77A92">
        <w:tab/>
      </w:r>
      <w:r w:rsidR="00DE121F" w:rsidRPr="00B77A92">
        <w:t>squares 5, 8, 14, 16.</w:t>
      </w:r>
    </w:p>
    <w:p w14:paraId="579A1D18" w14:textId="6710D482" w:rsidR="00883232" w:rsidRPr="00B77A92" w:rsidRDefault="00883232" w:rsidP="003669D5">
      <w:pPr>
        <w:spacing w:after="60" w:line="240" w:lineRule="auto"/>
        <w:jc w:val="both"/>
      </w:pPr>
      <w:r w:rsidRPr="00B77A92">
        <w:t xml:space="preserve">ADINF </w:t>
      </w:r>
      <w:r w:rsidRPr="00B77A92">
        <w:tab/>
      </w:r>
      <w:r w:rsidR="00A40BF2" w:rsidRPr="00B77A92">
        <w:tab/>
      </w:r>
      <w:r w:rsidRPr="00B77A92">
        <w:t>(yellow, manufacturer's information)</w:t>
      </w:r>
      <w:r w:rsidR="00DE121F" w:rsidRPr="00B77A92">
        <w:tab/>
      </w:r>
      <w:r w:rsidR="00A40BF2" w:rsidRPr="00B77A92">
        <w:tab/>
      </w:r>
      <w:r w:rsidR="00DE121F" w:rsidRPr="00B77A92">
        <w:t>squares 12, 15, 19.</w:t>
      </w:r>
    </w:p>
    <w:p w14:paraId="4E5B04D9" w14:textId="336D0E31" w:rsidR="00883232" w:rsidRPr="00B77A92" w:rsidRDefault="00883232" w:rsidP="003669D5">
      <w:pPr>
        <w:spacing w:after="60" w:line="240" w:lineRule="auto"/>
        <w:jc w:val="both"/>
      </w:pPr>
      <w:r w:rsidRPr="00B77A92">
        <w:t xml:space="preserve">TRFCD </w:t>
      </w:r>
      <w:r w:rsidRPr="00B77A92">
        <w:tab/>
        <w:t xml:space="preserve">(magenta, traffic lanes and area </w:t>
      </w:r>
      <w:r w:rsidRPr="00B77A92">
        <w:tab/>
        <w:t>boundaries)</w:t>
      </w:r>
      <w:r w:rsidR="00DE121F" w:rsidRPr="00B77A92">
        <w:tab/>
        <w:t>squares 1, 9, 11.</w:t>
      </w:r>
    </w:p>
    <w:p w14:paraId="14D5DE96" w14:textId="0AB5447B" w:rsidR="00883232" w:rsidRPr="00B77A92" w:rsidRDefault="00883232" w:rsidP="003669D5">
      <w:pPr>
        <w:spacing w:after="60" w:line="240" w:lineRule="auto"/>
        <w:jc w:val="both"/>
      </w:pPr>
      <w:r w:rsidRPr="00B77A92">
        <w:t xml:space="preserve">RADLO </w:t>
      </w:r>
      <w:r w:rsidRPr="00B77A92">
        <w:tab/>
        <w:t>(the lower luminance radar green)</w:t>
      </w:r>
      <w:r w:rsidR="00A40BF2" w:rsidRPr="00B77A92">
        <w:tab/>
      </w:r>
      <w:r w:rsidR="00A40BF2" w:rsidRPr="00B77A92">
        <w:tab/>
        <w:t>squares 4, 6, 13, 18.</w:t>
      </w:r>
    </w:p>
    <w:p w14:paraId="0C39F04B" w14:textId="47B5F477" w:rsidR="00883232" w:rsidRPr="00B77A92" w:rsidRDefault="00883232" w:rsidP="003669D5">
      <w:pPr>
        <w:spacing w:after="0" w:line="240" w:lineRule="auto"/>
        <w:jc w:val="both"/>
      </w:pPr>
      <w:r w:rsidRPr="00B77A92">
        <w:t>RESBL</w:t>
      </w:r>
      <w:r w:rsidR="00A40BF2" w:rsidRPr="00B77A92">
        <w:tab/>
      </w:r>
      <w:r w:rsidRPr="00B77A92">
        <w:tab/>
        <w:t>(blue, provisionally reserved for traffic info</w:t>
      </w:r>
      <w:r w:rsidRPr="00B77A92">
        <w:tab/>
        <w:t>squares 2, 7, 20.</w:t>
      </w:r>
    </w:p>
    <w:p w14:paraId="25C43375" w14:textId="45C0A636" w:rsidR="00883232" w:rsidRDefault="00A40BF2" w:rsidP="00C84C10">
      <w:pPr>
        <w:spacing w:after="120" w:line="240" w:lineRule="auto"/>
        <w:jc w:val="both"/>
      </w:pPr>
      <w:r w:rsidRPr="00B77A92">
        <w:t xml:space="preserve"> </w:t>
      </w:r>
      <w:r w:rsidRPr="00B77A92">
        <w:tab/>
      </w:r>
      <w:r w:rsidRPr="00B77A92">
        <w:tab/>
        <w:t>from transponder, VTS etc.)</w:t>
      </w:r>
    </w:p>
    <w:p w14:paraId="519AFDC9" w14:textId="7FFDD7AE" w:rsidR="00E92D97" w:rsidRPr="00B77A92" w:rsidRDefault="00F12027" w:rsidP="00E92D97">
      <w:pPr>
        <w:spacing w:after="120" w:line="240" w:lineRule="auto"/>
        <w:jc w:val="both"/>
      </w:pPr>
      <w:r>
        <w:t>The procedures for carrying out the test are documented in S-164.</w:t>
      </w:r>
    </w:p>
    <w:p w14:paraId="4B6BFB3C" w14:textId="3FFE4BD3" w:rsidR="00E92D97" w:rsidRPr="00B77A92" w:rsidRDefault="00E92D97" w:rsidP="002D7DEE">
      <w:pPr>
        <w:pStyle w:val="Heading3"/>
      </w:pPr>
      <w:bookmarkStart w:id="2089" w:name="_Toc194067196"/>
      <w:r w:rsidRPr="00B77A92">
        <w:t>Relationship to S-57 Chart 1</w:t>
      </w:r>
      <w:bookmarkEnd w:id="2089"/>
    </w:p>
    <w:p w14:paraId="08920B0F" w14:textId="127B65AA" w:rsidR="00E92D97" w:rsidRDefault="00E92D97" w:rsidP="00E92D97">
      <w:pPr>
        <w:spacing w:after="120" w:line="240" w:lineRule="auto"/>
        <w:jc w:val="both"/>
      </w:pPr>
      <w:r w:rsidRPr="00B77A92">
        <w:t>The Chart 1 datasets are located alongside the existing S-57 Chart 1 cells</w:t>
      </w:r>
      <w:r w:rsidR="00C904EF" w:rsidRPr="00B77A92">
        <w:t xml:space="preserve"> to allow use of both in Dual Fuel mode.</w:t>
      </w:r>
    </w:p>
    <w:p w14:paraId="7E7E7187" w14:textId="77777777" w:rsidR="00494CD1" w:rsidRPr="00B77A92" w:rsidRDefault="00494CD1" w:rsidP="00E92D97">
      <w:pPr>
        <w:spacing w:after="120" w:line="240" w:lineRule="auto"/>
        <w:jc w:val="both"/>
      </w:pPr>
    </w:p>
    <w:p w14:paraId="537FBFB7" w14:textId="2D05409C" w:rsidR="00494CD1" w:rsidRPr="00B77A92" w:rsidRDefault="00494CD1" w:rsidP="002D7DEE">
      <w:pPr>
        <w:pStyle w:val="Heading3"/>
      </w:pPr>
      <w:bookmarkStart w:id="2090" w:name="_Toc194067197"/>
      <w:r>
        <w:t>The Black-adjust symbol</w:t>
      </w:r>
      <w:bookmarkEnd w:id="2090"/>
    </w:p>
    <w:p w14:paraId="52C3820D" w14:textId="2B946D05" w:rsidR="00494CD1" w:rsidRDefault="00883232" w:rsidP="006D480D">
      <w:pPr>
        <w:spacing w:after="120" w:line="240" w:lineRule="auto"/>
        <w:jc w:val="both"/>
      </w:pPr>
      <w:r w:rsidRPr="00B77A92">
        <w:t xml:space="preserve">The black-adjust symbol BLKADJ01 is to allow the </w:t>
      </w:r>
      <w:r w:rsidR="006D480D" w:rsidRPr="00B77A92">
        <w:t>M</w:t>
      </w:r>
      <w:r w:rsidRPr="00B77A92">
        <w:t>ariner to adjust the display for ambient illumination on the bridge of a ship</w:t>
      </w:r>
      <w:ins w:id="2091" w:author="Jonathan Pritchard" w:date="2025-03-10T12:32:00Z" w16du:dateUtc="2025-03-10T12:32:00Z">
        <w:r w:rsidR="004505B4">
          <w:t>.</w:t>
        </w:r>
      </w:ins>
      <w:r w:rsidR="008972A2">
        <w:t xml:space="preserve"> </w:t>
      </w:r>
      <w:r w:rsidRPr="00B77A92">
        <w:t>An ECDIS must have the black-adjust symbol displayed whenever the mariner is adjusting the display (that is, depending on the technology of the display brilli</w:t>
      </w:r>
      <w:r w:rsidR="006D480D" w:rsidRPr="00B77A92">
        <w:t>ance, brightness, contrast, etc</w:t>
      </w:r>
      <w:r w:rsidRPr="00B77A92">
        <w:t xml:space="preserve">), as required by </w:t>
      </w:r>
      <w:r w:rsidR="007F034A" w:rsidRPr="00B77A92">
        <w:t xml:space="preserve">clause </w:t>
      </w:r>
      <w:r w:rsidR="00ED45A2" w:rsidRPr="00B77A92">
        <w:fldChar w:fldCharType="begin"/>
      </w:r>
      <w:r w:rsidR="00ED45A2" w:rsidRPr="00B77A92">
        <w:instrText xml:space="preserve"> REF _Ref49462011 \r \h </w:instrText>
      </w:r>
      <w:r w:rsidR="007F034A" w:rsidRPr="00B77A92">
        <w:instrText xml:space="preserve"> \* MERGEFORMAT </w:instrText>
      </w:r>
      <w:r w:rsidR="00ED45A2" w:rsidRPr="00B77A92">
        <w:fldChar w:fldCharType="separate"/>
      </w:r>
      <w:r w:rsidR="00494CD1">
        <w:t>19.3</w:t>
      </w:r>
      <w:r w:rsidR="00ED45A2" w:rsidRPr="00B77A92">
        <w:fldChar w:fldCharType="end"/>
      </w:r>
      <w:r w:rsidRPr="00B77A92">
        <w:t>.</w:t>
      </w:r>
    </w:p>
    <w:p w14:paraId="2BA3702A" w14:textId="77777777" w:rsidR="00574538" w:rsidRPr="00B77A92" w:rsidRDefault="00574538" w:rsidP="006D480D">
      <w:pPr>
        <w:spacing w:after="120" w:line="240" w:lineRule="auto"/>
        <w:jc w:val="both"/>
      </w:pPr>
    </w:p>
    <w:p w14:paraId="233AB736" w14:textId="55756B3F" w:rsidR="00050102" w:rsidRPr="00B77A92" w:rsidRDefault="00050102" w:rsidP="00BE68E8">
      <w:pPr>
        <w:pStyle w:val="Heading1"/>
      </w:pPr>
      <w:bookmarkStart w:id="2092" w:name="_Toc194067198"/>
      <w:r w:rsidRPr="00B77A92">
        <w:t>Data</w:t>
      </w:r>
      <w:r w:rsidR="00FF6170" w:rsidRPr="00B77A92">
        <w:t xml:space="preserve">set </w:t>
      </w:r>
      <w:r w:rsidR="00716214" w:rsidRPr="00B77A92">
        <w:t>M</w:t>
      </w:r>
      <w:r w:rsidRPr="00B77A92">
        <w:t>anagement</w:t>
      </w:r>
      <w:bookmarkEnd w:id="2092"/>
    </w:p>
    <w:p w14:paraId="4EEBDF28" w14:textId="75170204" w:rsidR="00AD3C36" w:rsidRPr="00B77A92" w:rsidRDefault="00050102" w:rsidP="006D480D">
      <w:pPr>
        <w:spacing w:after="120" w:line="240" w:lineRule="auto"/>
        <w:jc w:val="both"/>
      </w:pPr>
      <w:r w:rsidRPr="00B77A92">
        <w:t>This clause covers</w:t>
      </w:r>
      <w:r w:rsidR="007B18E6" w:rsidRPr="00B77A92">
        <w:t xml:space="preserve"> required functionality for </w:t>
      </w:r>
      <w:r w:rsidR="00F26CEE" w:rsidRPr="00B77A92">
        <w:t xml:space="preserve">S-100 </w:t>
      </w:r>
      <w:r w:rsidR="00716214" w:rsidRPr="00B77A92">
        <w:t>data</w:t>
      </w:r>
      <w:r w:rsidR="00FF6170" w:rsidRPr="00B77A92">
        <w:t xml:space="preserve">set </w:t>
      </w:r>
      <w:r w:rsidR="00716214" w:rsidRPr="00B77A92">
        <w:t>management on the ECDIS</w:t>
      </w:r>
      <w:r w:rsidR="001A2735" w:rsidRPr="00B77A92">
        <w:t xml:space="preserve"> to</w:t>
      </w:r>
      <w:r w:rsidRPr="00B77A92">
        <w:t xml:space="preserve"> the extent that </w:t>
      </w:r>
      <w:r w:rsidR="00716214" w:rsidRPr="00B77A92">
        <w:t>it</w:t>
      </w:r>
      <w:r w:rsidRPr="00B77A92">
        <w:t xml:space="preserve"> affect</w:t>
      </w:r>
      <w:r w:rsidR="001A2735" w:rsidRPr="00B77A92">
        <w:t>s</w:t>
      </w:r>
      <w:r w:rsidRPr="00B77A92">
        <w:t xml:space="preserve"> the user experience and portrayal processing.</w:t>
      </w:r>
    </w:p>
    <w:p w14:paraId="2AADFA36" w14:textId="77777777" w:rsidR="006D480D" w:rsidRPr="00B77A92" w:rsidRDefault="006D480D" w:rsidP="006D480D">
      <w:pPr>
        <w:spacing w:after="120" w:line="240" w:lineRule="auto"/>
        <w:jc w:val="both"/>
      </w:pPr>
    </w:p>
    <w:p w14:paraId="47458A1A" w14:textId="1BE406E4" w:rsidR="004D3BE6" w:rsidRPr="00B77A92" w:rsidRDefault="008C3652" w:rsidP="00DB7CFE">
      <w:pPr>
        <w:pStyle w:val="Heading2"/>
      </w:pPr>
      <w:del w:id="2093" w:author="Jonathan Pritchard" w:date="2025-03-07T16:53:00Z" w16du:dateUtc="2025-03-07T16:53:00Z">
        <w:r w:rsidRPr="00B77A92" w:rsidDel="00A94BB4">
          <w:delText>Multiple p</w:delText>
        </w:r>
        <w:r w:rsidR="004D3BE6" w:rsidRPr="00B77A92" w:rsidDel="00A94BB4">
          <w:delText>roduct versions</w:delText>
        </w:r>
        <w:r w:rsidR="00642A9A" w:rsidRPr="00B77A92" w:rsidDel="00A94BB4">
          <w:delText xml:space="preserve"> and portrayal</w:delText>
        </w:r>
      </w:del>
      <w:bookmarkStart w:id="2094" w:name="_Toc194067199"/>
      <w:ins w:id="2095" w:author="Jonathan Pritchard" w:date="2025-03-07T16:53:00Z" w16du:dateUtc="2025-03-07T16:53:00Z">
        <w:r w:rsidR="00A94BB4" w:rsidRPr="00A94BB4">
          <w:t>Multiple Feature and Portrayal Catalogues</w:t>
        </w:r>
      </w:ins>
      <w:bookmarkEnd w:id="2094"/>
    </w:p>
    <w:p w14:paraId="0B836B37" w14:textId="5C56FA62" w:rsidR="00F26CEE" w:rsidRDefault="00716214" w:rsidP="006D480D">
      <w:pPr>
        <w:spacing w:after="120" w:line="240" w:lineRule="auto"/>
        <w:jc w:val="both"/>
      </w:pPr>
      <w:r w:rsidRPr="00B77A92">
        <w:t xml:space="preserve">The ECDIS must be able to </w:t>
      </w:r>
      <w:r w:rsidR="00A0054D">
        <w:t>persistently install for use</w:t>
      </w:r>
      <w:r w:rsidR="00A0054D">
        <w:rPr>
          <w:rStyle w:val="CommentReference"/>
          <w:lang w:val="en-GB"/>
        </w:rPr>
        <w:t xml:space="preserve"> </w:t>
      </w:r>
      <w:r w:rsidRPr="00B77A92">
        <w:t xml:space="preserve">multiple versions of the </w:t>
      </w:r>
      <w:r w:rsidR="000472A8" w:rsidRPr="00B77A92">
        <w:t>F</w:t>
      </w:r>
      <w:r w:rsidRPr="00B77A92">
        <w:t xml:space="preserve">eature </w:t>
      </w:r>
      <w:r w:rsidR="00656F5D">
        <w:t xml:space="preserve">and Portrayal </w:t>
      </w:r>
      <w:r w:rsidR="000472A8" w:rsidRPr="00B77A92">
        <w:t>C</w:t>
      </w:r>
      <w:r w:rsidRPr="00B77A92">
        <w:t>atalogue</w:t>
      </w:r>
      <w:r w:rsidR="00656F5D">
        <w:t>s</w:t>
      </w:r>
      <w:r w:rsidRPr="00B77A92">
        <w:t xml:space="preserve"> for </w:t>
      </w:r>
      <w:r w:rsidR="007B18E6" w:rsidRPr="00B77A92">
        <w:t>S-100</w:t>
      </w:r>
      <w:r w:rsidRPr="00B77A92">
        <w:t xml:space="preserve"> product</w:t>
      </w:r>
      <w:r w:rsidR="007B18E6" w:rsidRPr="00B77A92">
        <w:t>s</w:t>
      </w:r>
      <w:r w:rsidR="00A0054D">
        <w:t>.</w:t>
      </w:r>
      <w:r w:rsidR="008972A2">
        <w:t xml:space="preserve"> </w:t>
      </w:r>
      <w:r w:rsidRPr="00B77A92">
        <w:t>Catalogue management is based on the version number of the Product Specification and Catalogues</w:t>
      </w:r>
      <w:r w:rsidR="008972A2">
        <w:t xml:space="preserve"> </w:t>
      </w:r>
    </w:p>
    <w:p w14:paraId="7125B723" w14:textId="183126D9" w:rsidR="0073642C" w:rsidRPr="00B77A92" w:rsidRDefault="00EE40E0" w:rsidP="006D480D">
      <w:pPr>
        <w:spacing w:after="120" w:line="240" w:lineRule="auto"/>
        <w:jc w:val="both"/>
      </w:pPr>
      <w:ins w:id="2096" w:author="Jonathan Pritchard" w:date="2025-03-12T07:40:00Z" w16du:dateUtc="2025-03-12T07:40:00Z">
        <w:r>
          <w:t xml:space="preserve">A list of </w:t>
        </w:r>
      </w:ins>
      <w:del w:id="2097" w:author="Jonathan Pritchard" w:date="2025-03-12T07:40:00Z" w16du:dateUtc="2025-03-12T07:40:00Z">
        <w:r w:rsidR="0073642C" w:rsidRPr="000740C7" w:rsidDel="00EE40E0">
          <w:delText>T</w:delText>
        </w:r>
      </w:del>
      <w:ins w:id="2098" w:author="Jonathan Pritchard" w:date="2025-03-12T07:40:00Z" w16du:dateUtc="2025-03-12T07:40:00Z">
        <w:r>
          <w:t>t</w:t>
        </w:r>
      </w:ins>
      <w:r w:rsidR="0073642C" w:rsidRPr="000740C7">
        <w:t>he</w:t>
      </w:r>
      <w:r w:rsidR="0073642C" w:rsidRPr="00B812CA">
        <w:t xml:space="preserve"> available</w:t>
      </w:r>
      <w:r w:rsidR="0073642C" w:rsidRPr="000740C7">
        <w:t xml:space="preserve"> versions of </w:t>
      </w:r>
      <w:r w:rsidR="000740C7">
        <w:t xml:space="preserve">all </w:t>
      </w:r>
      <w:ins w:id="2099" w:author="Jonathan Pritchard" w:date="2025-03-12T07:40:00Z" w16du:dateUtc="2025-03-12T07:40:00Z">
        <w:r>
          <w:t xml:space="preserve">installed </w:t>
        </w:r>
      </w:ins>
      <w:r w:rsidR="0073642C" w:rsidRPr="000740C7">
        <w:t xml:space="preserve">feature and portrayal catalogues </w:t>
      </w:r>
      <w:ins w:id="2100" w:author="Jonathan Pritchard" w:date="2025-03-12T07:40:00Z" w16du:dateUtc="2025-03-12T07:40:00Z">
        <w:r>
          <w:t>together with their vers</w:t>
        </w:r>
      </w:ins>
      <w:ins w:id="2101" w:author="Jonathan Pritchard" w:date="2025-03-12T07:41:00Z" w16du:dateUtc="2025-03-12T07:41:00Z">
        <w:r>
          <w:t xml:space="preserve">ions </w:t>
        </w:r>
      </w:ins>
      <w:r w:rsidR="0073642C" w:rsidRPr="000740C7">
        <w:t xml:space="preserve">must be available </w:t>
      </w:r>
      <w:ins w:id="2102" w:author="Jonathan Pritchard" w:date="2025-03-12T07:41:00Z" w16du:dateUtc="2025-03-12T07:41:00Z">
        <w:r>
          <w:t>to the user on demand.</w:t>
        </w:r>
      </w:ins>
      <w:del w:id="2103" w:author="Jonathan Pritchard" w:date="2025-03-11T15:06:00Z" w16du:dateUtc="2025-03-11T15:06:00Z">
        <w:r w:rsidR="0073642C" w:rsidRPr="000740C7" w:rsidDel="003D3E9C">
          <w:delText>to</w:delText>
        </w:r>
      </w:del>
      <w:del w:id="2104" w:author="Jonathan Pritchard" w:date="2025-03-12T07:41:00Z" w16du:dateUtc="2025-03-12T07:41:00Z">
        <w:r w:rsidR="0073642C" w:rsidRPr="000740C7" w:rsidDel="00EE40E0">
          <w:delText xml:space="preserve"> the user.</w:delText>
        </w:r>
      </w:del>
    </w:p>
    <w:p w14:paraId="7296113A" w14:textId="0FD0646F" w:rsidR="002759B2" w:rsidRPr="00B77A92" w:rsidRDefault="002759B2" w:rsidP="006D480D">
      <w:pPr>
        <w:spacing w:after="120" w:line="240" w:lineRule="auto"/>
        <w:jc w:val="both"/>
      </w:pPr>
      <w:r w:rsidRPr="00B77A92">
        <w:t xml:space="preserve">See </w:t>
      </w:r>
      <w:r w:rsidR="000472A8" w:rsidRPr="00BC7A29">
        <w:t>A</w:t>
      </w:r>
      <w:r w:rsidRPr="00BC7A29">
        <w:t xml:space="preserve">ppendix </w:t>
      </w:r>
      <w:r w:rsidR="00494CD1" w:rsidRPr="00BC7A29">
        <w:rPr>
          <w:rPrChange w:id="2105" w:author="jon pritchard" w:date="2025-03-28T14:31:00Z" w16du:dateUtc="2025-03-28T13:31:00Z">
            <w:rPr>
              <w:highlight w:val="yellow"/>
            </w:rPr>
          </w:rPrChange>
        </w:rPr>
        <w:t>B</w:t>
      </w:r>
      <w:r w:rsidRPr="00BC7A29">
        <w:t xml:space="preserve"> for</w:t>
      </w:r>
      <w:r w:rsidRPr="00B77A92">
        <w:t xml:space="preserve"> loading and ingest processes including </w:t>
      </w:r>
      <w:commentRangeStart w:id="2106"/>
      <w:r w:rsidRPr="00B77A92">
        <w:t>SSE</w:t>
      </w:r>
      <w:commentRangeEnd w:id="2106"/>
      <w:r w:rsidR="00330F66">
        <w:rPr>
          <w:rStyle w:val="CommentReference"/>
        </w:rPr>
        <w:commentReference w:id="2106"/>
      </w:r>
      <w:r w:rsidRPr="00B77A92">
        <w:t xml:space="preserve"> Codes relating to </w:t>
      </w:r>
      <w:r w:rsidR="0073642C">
        <w:t>catalogues.</w:t>
      </w:r>
    </w:p>
    <w:p w14:paraId="224C02EB" w14:textId="7B4696D1" w:rsidR="00DB48AD" w:rsidRDefault="00D75AC7" w:rsidP="000472A8">
      <w:pPr>
        <w:spacing w:after="60" w:line="240" w:lineRule="auto"/>
        <w:jc w:val="both"/>
      </w:pPr>
      <w:ins w:id="2107" w:author="Jonathan Pritchard" w:date="2025-03-07T16:53:00Z" w16du:dateUtc="2025-03-07T16:53:00Z">
        <w:r>
          <w:lastRenderedPageBreak/>
          <w:t>The v</w:t>
        </w:r>
      </w:ins>
      <w:del w:id="2108" w:author="Jonathan Pritchard" w:date="2025-03-07T16:53:00Z" w16du:dateUtc="2025-03-07T16:53:00Z">
        <w:r w:rsidR="00F26CEE" w:rsidRPr="00B77A92" w:rsidDel="00D75AC7">
          <w:delText>V</w:delText>
        </w:r>
      </w:del>
      <w:r w:rsidR="001C665F" w:rsidRPr="00B77A92">
        <w:t xml:space="preserve">ersioning of </w:t>
      </w:r>
      <w:ins w:id="2109" w:author="Jonathan Pritchard" w:date="2025-03-07T16:53:00Z" w16du:dateUtc="2025-03-07T16:53:00Z">
        <w:r>
          <w:t>Feature and Po</w:t>
        </w:r>
      </w:ins>
      <w:ins w:id="2110" w:author="Jonathan Pritchard" w:date="2025-03-07T16:54:00Z" w16du:dateUtc="2025-03-07T16:54:00Z">
        <w:r>
          <w:t xml:space="preserve">rtrayal </w:t>
        </w:r>
      </w:ins>
      <w:del w:id="2111" w:author="Jonathan Pritchard" w:date="2025-03-07T16:54:00Z" w16du:dateUtc="2025-03-07T16:54:00Z">
        <w:r w:rsidR="000472A8" w:rsidRPr="00B77A92" w:rsidDel="00D75AC7">
          <w:delText>P</w:delText>
        </w:r>
        <w:r w:rsidR="001C665F" w:rsidRPr="00B77A92" w:rsidDel="00D75AC7">
          <w:delText xml:space="preserve">roduct </w:delText>
        </w:r>
        <w:r w:rsidR="000472A8" w:rsidRPr="00B77A92" w:rsidDel="00D75AC7">
          <w:delText>S</w:delText>
        </w:r>
        <w:r w:rsidR="001C665F" w:rsidRPr="00B77A92" w:rsidDel="00D75AC7">
          <w:delText>pecifications</w:delText>
        </w:r>
      </w:del>
      <w:ins w:id="2112" w:author="Jonathan Pritchard" w:date="2025-03-07T16:54:00Z" w16du:dateUtc="2025-03-07T16:54:00Z">
        <w:r>
          <w:t>catalogues</w:t>
        </w:r>
      </w:ins>
      <w:r w:rsidR="001C665F" w:rsidRPr="00B77A92">
        <w:t xml:space="preserve"> follow</w:t>
      </w:r>
      <w:ins w:id="2113" w:author="Jonathan Pritchard" w:date="2025-03-07T16:54:00Z" w16du:dateUtc="2025-03-07T16:54:00Z">
        <w:r w:rsidR="000956D5">
          <w:t>s</w:t>
        </w:r>
      </w:ins>
      <w:r w:rsidR="001C665F" w:rsidRPr="00B77A92">
        <w:t xml:space="preserve"> the same rules as </w:t>
      </w:r>
      <w:r w:rsidR="00DB48AD" w:rsidRPr="00B77A92">
        <w:t>S-100</w:t>
      </w:r>
      <w:r w:rsidR="001C665F" w:rsidRPr="00B77A92">
        <w:t xml:space="preserve">, which </w:t>
      </w:r>
      <w:r w:rsidR="00DB48AD" w:rsidRPr="00B77A92">
        <w:t>uses a three-part version number (</w:t>
      </w:r>
      <w:r w:rsidR="00DB48AD" w:rsidRPr="00B77A92">
        <w:rPr>
          <w:i/>
          <w:iCs/>
        </w:rPr>
        <w:t>Edition.Revision.Clarification</w:t>
      </w:r>
      <w:r w:rsidR="00DB48AD" w:rsidRPr="00B77A92">
        <w:t>).</w:t>
      </w:r>
      <w:r w:rsidR="001C665F" w:rsidRPr="00B77A92">
        <w:t xml:space="preserve"> The significance of each component is summarised below</w:t>
      </w:r>
      <w:r w:rsidR="0073642C">
        <w:t>:</w:t>
      </w:r>
    </w:p>
    <w:p w14:paraId="40CDE349" w14:textId="77777777" w:rsidR="0073642C" w:rsidRPr="00B77A92" w:rsidRDefault="0073642C" w:rsidP="000472A8">
      <w:pPr>
        <w:spacing w:after="60" w:line="240" w:lineRule="auto"/>
        <w:jc w:val="both"/>
      </w:pPr>
    </w:p>
    <w:p w14:paraId="4208DB6C" w14:textId="092E5B03" w:rsidR="00DB48AD" w:rsidRPr="00B77A92" w:rsidRDefault="00DB48AD" w:rsidP="00AE2737">
      <w:pPr>
        <w:pStyle w:val="ListParagraph"/>
        <w:numPr>
          <w:ilvl w:val="0"/>
          <w:numId w:val="46"/>
        </w:numPr>
        <w:spacing w:after="60" w:line="240" w:lineRule="auto"/>
        <w:jc w:val="both"/>
      </w:pPr>
      <w:r w:rsidRPr="00B77A92">
        <w:t>Edition: New Editions introduce significant changes</w:t>
      </w:r>
      <w:r w:rsidR="00F9545E" w:rsidRPr="00B77A92">
        <w:t>,</w:t>
      </w:r>
      <w:r w:rsidRPr="00B77A92">
        <w:t xml:space="preserve"> such as the ability to suppor</w:t>
      </w:r>
      <w:r w:rsidR="000472A8" w:rsidRPr="00B77A92">
        <w:t>t new functions or applications;</w:t>
      </w:r>
      <w:r w:rsidRPr="00B77A92">
        <w:t xml:space="preserve"> or </w:t>
      </w:r>
      <w:r w:rsidR="00F9545E" w:rsidRPr="00B77A92">
        <w:t xml:space="preserve">the introduction </w:t>
      </w:r>
      <w:r w:rsidRPr="00B77A92">
        <w:t xml:space="preserve">of new constructs or data types. New </w:t>
      </w:r>
      <w:r w:rsidR="000472A8" w:rsidRPr="00B77A92">
        <w:t>E</w:t>
      </w:r>
      <w:r w:rsidRPr="00B77A92">
        <w:t xml:space="preserve">ditions are indicated by incrementing the </w:t>
      </w:r>
      <w:r w:rsidRPr="00B77A92">
        <w:rPr>
          <w:i/>
          <w:iCs/>
        </w:rPr>
        <w:t>Edition</w:t>
      </w:r>
      <w:r w:rsidRPr="00B77A92">
        <w:t xml:space="preserve"> component of the version number and resetting the other components to 0.</w:t>
      </w:r>
    </w:p>
    <w:p w14:paraId="47257DBE" w14:textId="006BC5DD" w:rsidR="00F9545E" w:rsidRPr="00B77A92" w:rsidRDefault="00DB48AD" w:rsidP="00AE2737">
      <w:pPr>
        <w:pStyle w:val="ListParagraph"/>
        <w:numPr>
          <w:ilvl w:val="0"/>
          <w:numId w:val="46"/>
        </w:numPr>
        <w:spacing w:after="60" w:line="240" w:lineRule="auto"/>
        <w:jc w:val="both"/>
      </w:pPr>
      <w:r w:rsidRPr="00B77A92">
        <w:t xml:space="preserve">Revision: </w:t>
      </w:r>
      <w:r w:rsidR="005363F5" w:rsidRPr="00B77A92">
        <w:t xml:space="preserve">Revisions </w:t>
      </w:r>
      <w:r w:rsidR="00F9545E" w:rsidRPr="00B77A92">
        <w:t>introduce</w:t>
      </w:r>
      <w:r w:rsidR="005363F5" w:rsidRPr="00B77A92">
        <w:t xml:space="preserve"> substantive semantic changes. </w:t>
      </w:r>
      <w:r w:rsidR="00F9545E" w:rsidRPr="00B77A92">
        <w:t xml:space="preserve">New </w:t>
      </w:r>
      <w:r w:rsidR="000472A8" w:rsidRPr="00B77A92">
        <w:t>R</w:t>
      </w:r>
      <w:r w:rsidR="00F9545E" w:rsidRPr="00B77A92">
        <w:t xml:space="preserve">evisions are indicated by incrementing the </w:t>
      </w:r>
      <w:r w:rsidR="00F9545E" w:rsidRPr="00B77A92">
        <w:rPr>
          <w:i/>
          <w:iCs/>
        </w:rPr>
        <w:t>Revision</w:t>
      </w:r>
      <w:r w:rsidR="00F9545E" w:rsidRPr="00B77A92">
        <w:t xml:space="preserve"> component of the version number and resetting the </w:t>
      </w:r>
      <w:r w:rsidR="00F9545E" w:rsidRPr="00B77A92">
        <w:rPr>
          <w:i/>
          <w:iCs/>
        </w:rPr>
        <w:t>Clarification</w:t>
      </w:r>
      <w:r w:rsidR="00F9545E" w:rsidRPr="00B77A92">
        <w:t xml:space="preserve"> component to 0.</w:t>
      </w:r>
    </w:p>
    <w:p w14:paraId="59BD36DF" w14:textId="3A6E4743" w:rsidR="00337BD5" w:rsidRPr="00B77A92" w:rsidRDefault="00F75030" w:rsidP="00AE2737">
      <w:pPr>
        <w:pStyle w:val="ListParagraph"/>
        <w:numPr>
          <w:ilvl w:val="0"/>
          <w:numId w:val="46"/>
        </w:numPr>
        <w:spacing w:after="120" w:line="240" w:lineRule="auto"/>
        <w:jc w:val="both"/>
      </w:pPr>
      <w:r w:rsidRPr="00B77A92">
        <w:t>Clarification: Clarifications are non-substantive changes. Typically, Clarifications remove ambiguity; correct grammatical and spelling errors; amend or update cross references; and/or insert improved graphics, spelling, punctuation and grammar. Clarifications must not cause any substantive semantic changes.</w:t>
      </w:r>
      <w:r w:rsidR="001C665F" w:rsidRPr="00B77A92">
        <w:t xml:space="preserve"> </w:t>
      </w:r>
      <w:r w:rsidRPr="00B77A92">
        <w:t>Changes in a Clarification are minor and ensure backward compatibility with the previous versions within the same Edition.</w:t>
      </w:r>
      <w:r w:rsidR="001C665F" w:rsidRPr="00B77A92">
        <w:t xml:space="preserve"> Clarifications are indicated by incrementing the Clarification component of the version number.</w:t>
      </w:r>
    </w:p>
    <w:p w14:paraId="00C912BC" w14:textId="77777777" w:rsidR="0033662B" w:rsidRPr="00B77A92" w:rsidRDefault="0033662B" w:rsidP="00B812CA">
      <w:pPr>
        <w:pStyle w:val="ListParagraph"/>
        <w:spacing w:after="120" w:line="240" w:lineRule="auto"/>
        <w:jc w:val="both"/>
      </w:pPr>
    </w:p>
    <w:tbl>
      <w:tblPr>
        <w:tblStyle w:val="TableGrid"/>
        <w:tblW w:w="0" w:type="auto"/>
        <w:tblLook w:val="04A0" w:firstRow="1" w:lastRow="0" w:firstColumn="1" w:lastColumn="0" w:noHBand="0" w:noVBand="1"/>
      </w:tblPr>
      <w:tblGrid>
        <w:gridCol w:w="2316"/>
        <w:gridCol w:w="1679"/>
        <w:gridCol w:w="1479"/>
        <w:gridCol w:w="1811"/>
        <w:gridCol w:w="1811"/>
      </w:tblGrid>
      <w:tr w:rsidR="0078790C" w:rsidRPr="00B77A92" w14:paraId="5EB0F070" w14:textId="77777777" w:rsidTr="00B812CA">
        <w:tc>
          <w:tcPr>
            <w:tcW w:w="2376" w:type="dxa"/>
            <w:shd w:val="clear" w:color="auto" w:fill="F2F2F2" w:themeFill="background1" w:themeFillShade="F2"/>
          </w:tcPr>
          <w:p w14:paraId="39F800CC" w14:textId="4BC8B880" w:rsidR="0078790C" w:rsidRPr="00B77A92" w:rsidRDefault="0078790C" w:rsidP="00B812CA">
            <w:pPr>
              <w:spacing w:after="120"/>
              <w:jc w:val="center"/>
            </w:pPr>
            <w:r w:rsidRPr="00B77A92">
              <w:t>Type of Change</w:t>
            </w:r>
          </w:p>
        </w:tc>
        <w:tc>
          <w:tcPr>
            <w:tcW w:w="1701" w:type="dxa"/>
            <w:shd w:val="clear" w:color="auto" w:fill="F2F2F2" w:themeFill="background1" w:themeFillShade="F2"/>
          </w:tcPr>
          <w:p w14:paraId="7A436B0C" w14:textId="3944CE9B" w:rsidR="0078790C" w:rsidRPr="00B77A92" w:rsidRDefault="0078790C" w:rsidP="00B812CA">
            <w:pPr>
              <w:spacing w:after="120"/>
              <w:jc w:val="center"/>
            </w:pPr>
            <w:r w:rsidRPr="00B77A92">
              <w:t>Example</w:t>
            </w:r>
          </w:p>
        </w:tc>
        <w:tc>
          <w:tcPr>
            <w:tcW w:w="1515" w:type="dxa"/>
            <w:shd w:val="clear" w:color="auto" w:fill="F2F2F2" w:themeFill="background1" w:themeFillShade="F2"/>
          </w:tcPr>
          <w:p w14:paraId="076E9C81" w14:textId="097E632D" w:rsidR="0078790C" w:rsidRPr="00B77A92" w:rsidRDefault="0078790C" w:rsidP="00B812CA">
            <w:pPr>
              <w:spacing w:after="120"/>
              <w:jc w:val="center"/>
            </w:pPr>
            <w:commentRangeStart w:id="2114"/>
            <w:r w:rsidRPr="00B77A92">
              <w:t>DPS</w:t>
            </w:r>
            <w:commentRangeEnd w:id="2114"/>
            <w:r w:rsidR="00596249">
              <w:rPr>
                <w:rStyle w:val="CommentReference"/>
              </w:rPr>
              <w:commentReference w:id="2114"/>
            </w:r>
          </w:p>
        </w:tc>
        <w:tc>
          <w:tcPr>
            <w:tcW w:w="1865" w:type="dxa"/>
            <w:shd w:val="clear" w:color="auto" w:fill="F2F2F2" w:themeFill="background1" w:themeFillShade="F2"/>
          </w:tcPr>
          <w:p w14:paraId="3976BF21" w14:textId="664D0BAD" w:rsidR="0078790C" w:rsidRPr="00B77A92" w:rsidRDefault="0078790C" w:rsidP="00B812CA">
            <w:pPr>
              <w:spacing w:after="120"/>
              <w:jc w:val="center"/>
            </w:pPr>
            <w:r w:rsidRPr="00B77A92">
              <w:t>FC</w:t>
            </w:r>
          </w:p>
        </w:tc>
        <w:tc>
          <w:tcPr>
            <w:tcW w:w="1865" w:type="dxa"/>
            <w:shd w:val="clear" w:color="auto" w:fill="F2F2F2" w:themeFill="background1" w:themeFillShade="F2"/>
          </w:tcPr>
          <w:p w14:paraId="1B8F2CA8" w14:textId="051CBB40" w:rsidR="0078790C" w:rsidRPr="00B77A92" w:rsidRDefault="0078790C" w:rsidP="00B812CA">
            <w:pPr>
              <w:spacing w:after="120"/>
              <w:jc w:val="center"/>
            </w:pPr>
            <w:r w:rsidRPr="00B77A92">
              <w:t>PC</w:t>
            </w:r>
          </w:p>
        </w:tc>
      </w:tr>
      <w:tr w:rsidR="0078790C" w:rsidRPr="00B77A92" w14:paraId="295BDA07" w14:textId="77777777" w:rsidTr="00B812CA">
        <w:tc>
          <w:tcPr>
            <w:tcW w:w="2376" w:type="dxa"/>
            <w:vAlign w:val="center"/>
          </w:tcPr>
          <w:p w14:paraId="4504D67F" w14:textId="73BD0814" w:rsidR="0078790C" w:rsidRPr="00B77A92" w:rsidRDefault="0078790C" w:rsidP="00B812CA">
            <w:pPr>
              <w:spacing w:after="120"/>
            </w:pPr>
            <w:r w:rsidRPr="00B77A92">
              <w:t>Major Change including an S-100 version change</w:t>
            </w:r>
          </w:p>
        </w:tc>
        <w:tc>
          <w:tcPr>
            <w:tcW w:w="1701" w:type="dxa"/>
            <w:vAlign w:val="center"/>
          </w:tcPr>
          <w:p w14:paraId="65A5AFDC" w14:textId="2C4E0739" w:rsidR="0078790C" w:rsidRPr="00B77A92" w:rsidRDefault="0078790C" w:rsidP="00B812CA">
            <w:pPr>
              <w:spacing w:after="120"/>
            </w:pPr>
            <w:r w:rsidRPr="00B77A92">
              <w:t>New Concept in S-100, used in S-101</w:t>
            </w:r>
          </w:p>
        </w:tc>
        <w:tc>
          <w:tcPr>
            <w:tcW w:w="1515" w:type="dxa"/>
            <w:vAlign w:val="center"/>
          </w:tcPr>
          <w:p w14:paraId="20587014" w14:textId="2803BB06" w:rsidR="0078790C" w:rsidRPr="00B77A92" w:rsidRDefault="0078790C" w:rsidP="00B812CA">
            <w:pPr>
              <w:spacing w:after="120"/>
              <w:jc w:val="center"/>
            </w:pPr>
            <w:r w:rsidRPr="00411E72">
              <w:rPr>
                <w:noProof/>
              </w:rPr>
              <w:drawing>
                <wp:inline distT="0" distB="0" distL="0" distR="0" wp14:anchorId="05042861" wp14:editId="560E9131">
                  <wp:extent cx="152400" cy="152400"/>
                  <wp:effectExtent l="0" t="0" r="0" b="0"/>
                  <wp:docPr id="1246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.0.0</w:t>
            </w:r>
          </w:p>
        </w:tc>
        <w:tc>
          <w:tcPr>
            <w:tcW w:w="1865" w:type="dxa"/>
            <w:vAlign w:val="center"/>
          </w:tcPr>
          <w:p w14:paraId="7BD06AFB" w14:textId="43046F00" w:rsidR="0078790C" w:rsidRPr="00B77A92" w:rsidRDefault="0078790C" w:rsidP="00B812CA">
            <w:pPr>
              <w:spacing w:after="120"/>
              <w:jc w:val="center"/>
            </w:pPr>
            <w:r w:rsidRPr="00411E72">
              <w:rPr>
                <w:noProof/>
              </w:rPr>
              <w:drawing>
                <wp:inline distT="0" distB="0" distL="0" distR="0" wp14:anchorId="1C232892" wp14:editId="0BD82D27">
                  <wp:extent cx="152400" cy="152400"/>
                  <wp:effectExtent l="0" t="0" r="0" b="0"/>
                  <wp:docPr id="166037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.0.0</w:t>
            </w:r>
          </w:p>
        </w:tc>
        <w:tc>
          <w:tcPr>
            <w:tcW w:w="1865" w:type="dxa"/>
            <w:vAlign w:val="center"/>
          </w:tcPr>
          <w:p w14:paraId="05A51679" w14:textId="7F48E8E9" w:rsidR="0078790C" w:rsidRPr="00B77A92" w:rsidRDefault="0078790C" w:rsidP="00B812CA">
            <w:pPr>
              <w:spacing w:after="120"/>
              <w:jc w:val="center"/>
            </w:pPr>
            <w:r w:rsidRPr="00411E72">
              <w:rPr>
                <w:noProof/>
              </w:rPr>
              <w:drawing>
                <wp:inline distT="0" distB="0" distL="0" distR="0" wp14:anchorId="2B1C383E" wp14:editId="74A67744">
                  <wp:extent cx="152400" cy="152400"/>
                  <wp:effectExtent l="0" t="0" r="0" b="0"/>
                  <wp:docPr id="143874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.0.0</w:t>
            </w:r>
          </w:p>
        </w:tc>
      </w:tr>
      <w:tr w:rsidR="0078790C" w:rsidRPr="00B77A92" w14:paraId="6D64CB8C" w14:textId="77777777" w:rsidTr="00B812CA">
        <w:tc>
          <w:tcPr>
            <w:tcW w:w="2376" w:type="dxa"/>
            <w:vAlign w:val="center"/>
          </w:tcPr>
          <w:p w14:paraId="43C80F9E" w14:textId="18FFABCE" w:rsidR="0078790C" w:rsidRPr="00B77A92" w:rsidRDefault="0078790C" w:rsidP="00B812CA">
            <w:pPr>
              <w:spacing w:after="120"/>
            </w:pPr>
            <w:r w:rsidRPr="00B77A92">
              <w:t>New content</w:t>
            </w:r>
          </w:p>
        </w:tc>
        <w:tc>
          <w:tcPr>
            <w:tcW w:w="1701" w:type="dxa"/>
            <w:vAlign w:val="center"/>
          </w:tcPr>
          <w:p w14:paraId="6D0BE867" w14:textId="35F3FF29" w:rsidR="0078790C" w:rsidRPr="00B77A92" w:rsidRDefault="0078790C" w:rsidP="00B812CA">
            <w:pPr>
              <w:spacing w:after="120"/>
            </w:pPr>
            <w:r w:rsidRPr="00B77A92">
              <w:t>Attribute value / Feature added or removed</w:t>
            </w:r>
          </w:p>
        </w:tc>
        <w:tc>
          <w:tcPr>
            <w:tcW w:w="1515" w:type="dxa"/>
            <w:vAlign w:val="center"/>
          </w:tcPr>
          <w:p w14:paraId="7CDFA69C" w14:textId="0138E8C0" w:rsidR="0078790C" w:rsidRPr="00B77A92" w:rsidRDefault="0078790C" w:rsidP="00B812CA">
            <w:pPr>
              <w:spacing w:after="120"/>
              <w:jc w:val="center"/>
            </w:pPr>
            <w:r w:rsidRPr="00B77A92">
              <w:t>A.</w:t>
            </w:r>
            <w:r w:rsidRPr="00411E72">
              <w:rPr>
                <w:noProof/>
              </w:rPr>
              <w:drawing>
                <wp:inline distT="0" distB="0" distL="0" distR="0" wp14:anchorId="04D0B8ED" wp14:editId="56531857">
                  <wp:extent cx="152400" cy="152400"/>
                  <wp:effectExtent l="0" t="0" r="0" b="0"/>
                  <wp:docPr id="106181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w:t>
            </w:r>
          </w:p>
        </w:tc>
        <w:tc>
          <w:tcPr>
            <w:tcW w:w="1865" w:type="dxa"/>
            <w:vAlign w:val="center"/>
          </w:tcPr>
          <w:p w14:paraId="2B079DCB" w14:textId="6D729AE5" w:rsidR="0078790C" w:rsidRPr="00B77A92" w:rsidRDefault="0078790C" w:rsidP="00B812CA">
            <w:pPr>
              <w:spacing w:after="120"/>
              <w:jc w:val="center"/>
            </w:pPr>
            <w:r w:rsidRPr="00B77A92">
              <w:t>A.</w:t>
            </w:r>
            <w:r w:rsidRPr="00411E72">
              <w:rPr>
                <w:noProof/>
              </w:rPr>
              <w:drawing>
                <wp:inline distT="0" distB="0" distL="0" distR="0" wp14:anchorId="5366B380" wp14:editId="26010932">
                  <wp:extent cx="152400" cy="152400"/>
                  <wp:effectExtent l="0" t="0" r="0" b="0"/>
                  <wp:docPr id="49416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w:t>
            </w:r>
          </w:p>
        </w:tc>
        <w:tc>
          <w:tcPr>
            <w:tcW w:w="1865" w:type="dxa"/>
            <w:vAlign w:val="center"/>
          </w:tcPr>
          <w:p w14:paraId="5E3D369B" w14:textId="69F936A1" w:rsidR="0078790C" w:rsidRPr="00B77A92" w:rsidRDefault="0078790C" w:rsidP="00B812CA">
            <w:pPr>
              <w:spacing w:after="120"/>
              <w:jc w:val="center"/>
            </w:pPr>
            <w:r w:rsidRPr="00B77A92">
              <w:t>A.</w:t>
            </w:r>
            <w:r w:rsidRPr="00411E72">
              <w:rPr>
                <w:noProof/>
              </w:rPr>
              <w:drawing>
                <wp:inline distT="0" distB="0" distL="0" distR="0" wp14:anchorId="4757E826" wp14:editId="1271CFAD">
                  <wp:extent cx="152400" cy="152400"/>
                  <wp:effectExtent l="0" t="0" r="0" b="0"/>
                  <wp:docPr id="42188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w:t>
            </w:r>
          </w:p>
        </w:tc>
      </w:tr>
      <w:tr w:rsidR="0078790C" w:rsidRPr="00B77A92" w14:paraId="512FE840" w14:textId="77777777" w:rsidTr="00B812CA">
        <w:tc>
          <w:tcPr>
            <w:tcW w:w="2376" w:type="dxa"/>
            <w:vAlign w:val="center"/>
          </w:tcPr>
          <w:p w14:paraId="4653D935" w14:textId="509A9F85" w:rsidR="0078790C" w:rsidRPr="00B77A92" w:rsidRDefault="0078790C" w:rsidP="00B812CA">
            <w:pPr>
              <w:spacing w:after="120"/>
            </w:pPr>
            <w:r w:rsidRPr="00B77A92">
              <w:t>FC correction, no content or portrayal impact</w:t>
            </w:r>
          </w:p>
        </w:tc>
        <w:tc>
          <w:tcPr>
            <w:tcW w:w="1701" w:type="dxa"/>
            <w:vAlign w:val="center"/>
          </w:tcPr>
          <w:p w14:paraId="19C095AF" w14:textId="58D7D5DA" w:rsidR="0078790C" w:rsidRPr="00B77A92" w:rsidRDefault="0033662B" w:rsidP="00B812CA">
            <w:pPr>
              <w:spacing w:after="120"/>
            </w:pPr>
            <w:r w:rsidRPr="00B77A92">
              <w:t>Clarification of definition</w:t>
            </w:r>
          </w:p>
        </w:tc>
        <w:tc>
          <w:tcPr>
            <w:tcW w:w="1515" w:type="dxa"/>
            <w:vAlign w:val="center"/>
          </w:tcPr>
          <w:p w14:paraId="0C3B1360" w14:textId="254C88D1" w:rsidR="0078790C" w:rsidRPr="00B812CA" w:rsidRDefault="0033662B" w:rsidP="0078790C">
            <w:pPr>
              <w:spacing w:after="120"/>
              <w:jc w:val="center"/>
            </w:pPr>
            <w:r w:rsidRPr="00B812CA">
              <w:t>A.B.-</w:t>
            </w:r>
          </w:p>
        </w:tc>
        <w:tc>
          <w:tcPr>
            <w:tcW w:w="1865" w:type="dxa"/>
            <w:vAlign w:val="center"/>
          </w:tcPr>
          <w:p w14:paraId="5162F136" w14:textId="3FC62572" w:rsidR="0078790C" w:rsidRPr="00B812CA" w:rsidRDefault="0033662B" w:rsidP="0078790C">
            <w:pPr>
              <w:spacing w:after="120"/>
              <w:jc w:val="center"/>
            </w:pPr>
            <w:r w:rsidRPr="00B77A92">
              <w:t>A.B.</w:t>
            </w:r>
            <w:r w:rsidR="0078790C" w:rsidRPr="00411E72">
              <w:rPr>
                <w:noProof/>
              </w:rPr>
              <w:drawing>
                <wp:inline distT="0" distB="0" distL="0" distR="0" wp14:anchorId="4E801343" wp14:editId="226FD05A">
                  <wp:extent cx="152400" cy="152400"/>
                  <wp:effectExtent l="0" t="0" r="0" b="0"/>
                  <wp:docPr id="94864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865" w:type="dxa"/>
            <w:vAlign w:val="center"/>
          </w:tcPr>
          <w:p w14:paraId="5BCC8C51" w14:textId="782C106E" w:rsidR="0078790C" w:rsidRPr="00B812CA" w:rsidRDefault="0033662B" w:rsidP="0078790C">
            <w:pPr>
              <w:spacing w:after="120"/>
              <w:jc w:val="center"/>
            </w:pPr>
            <w:r w:rsidRPr="00B812CA">
              <w:t>A.B.-</w:t>
            </w:r>
          </w:p>
        </w:tc>
      </w:tr>
    </w:tbl>
    <w:p w14:paraId="5F56E684" w14:textId="77777777" w:rsidR="0033662B" w:rsidRPr="00B77A92" w:rsidRDefault="0033662B" w:rsidP="00B812CA">
      <w:pPr>
        <w:spacing w:after="120" w:line="240" w:lineRule="auto"/>
        <w:jc w:val="both"/>
      </w:pPr>
    </w:p>
    <w:p w14:paraId="601A79C1" w14:textId="202F40C9" w:rsidR="00742D83" w:rsidRPr="00B77A92" w:rsidRDefault="00DB796E" w:rsidP="00DB796E">
      <w:pPr>
        <w:spacing w:after="120" w:line="240" w:lineRule="auto"/>
        <w:jc w:val="both"/>
      </w:pPr>
      <w:r w:rsidRPr="00B77A92">
        <w:t>Each dataset has a product specification edition number contained within it.</w:t>
      </w:r>
      <w:r w:rsidR="00311484" w:rsidRPr="00B77A92">
        <w:t xml:space="preserve"> These are located as follows:</w:t>
      </w:r>
    </w:p>
    <w:p w14:paraId="2170A648" w14:textId="4259D4F5" w:rsidR="00311484" w:rsidRPr="00B77A92" w:rsidRDefault="00311484" w:rsidP="00311484">
      <w:pPr>
        <w:pStyle w:val="ListParagraph"/>
        <w:numPr>
          <w:ilvl w:val="0"/>
          <w:numId w:val="126"/>
        </w:numPr>
        <w:spacing w:after="120" w:line="240" w:lineRule="auto"/>
        <w:jc w:val="both"/>
      </w:pPr>
      <w:r w:rsidRPr="00B77A92">
        <w:t xml:space="preserve">ISO8211 datasets (S-100 Part 10a). </w:t>
      </w:r>
      <w:r w:rsidR="00967824" w:rsidRPr="00B77A92">
        <w:t>The “PRED” field of the DSID record in the dataset.</w:t>
      </w:r>
    </w:p>
    <w:p w14:paraId="45DF42BF" w14:textId="0CC24994" w:rsidR="00311484" w:rsidRPr="00B77A92" w:rsidRDefault="00311484" w:rsidP="00311484">
      <w:pPr>
        <w:pStyle w:val="ListParagraph"/>
        <w:numPr>
          <w:ilvl w:val="0"/>
          <w:numId w:val="126"/>
        </w:numPr>
        <w:spacing w:after="120" w:line="240" w:lineRule="auto"/>
        <w:jc w:val="both"/>
      </w:pPr>
      <w:r w:rsidRPr="00B77A92">
        <w:t xml:space="preserve">GML Datasets (S-100 Part 10b). </w:t>
      </w:r>
      <w:r w:rsidR="00967824" w:rsidRPr="00B77A92">
        <w:t xml:space="preserve">The “ProductEdition” element of the DatasetIdentification element in the GML dataset header. </w:t>
      </w:r>
    </w:p>
    <w:p w14:paraId="7EFEC2F0" w14:textId="5B58DF63" w:rsidR="00311484" w:rsidRPr="00B77A92" w:rsidRDefault="00311484" w:rsidP="00B812CA">
      <w:pPr>
        <w:pStyle w:val="ListParagraph"/>
        <w:numPr>
          <w:ilvl w:val="0"/>
          <w:numId w:val="126"/>
        </w:numPr>
        <w:spacing w:after="120" w:line="240" w:lineRule="auto"/>
        <w:jc w:val="both"/>
      </w:pPr>
      <w:r w:rsidRPr="00B77A92">
        <w:t xml:space="preserve">HDF5 datasets (S-100 Part 10c) – Root Group </w:t>
      </w:r>
      <w:r w:rsidR="00967824" w:rsidRPr="00B77A92">
        <w:t>“</w:t>
      </w:r>
      <w:r w:rsidRPr="00B77A92">
        <w:t>Product Specification</w:t>
      </w:r>
      <w:r w:rsidR="00967824" w:rsidRPr="00B77A92">
        <w:t>”</w:t>
      </w:r>
      <w:r w:rsidRPr="00B77A92">
        <w:t xml:space="preserve"> metadata value, S-100 Part 10c </w:t>
      </w:r>
    </w:p>
    <w:p w14:paraId="53B8F52C" w14:textId="63DA3E82" w:rsidR="00311484" w:rsidRPr="00B77A92" w:rsidRDefault="00311484" w:rsidP="00DB796E">
      <w:pPr>
        <w:spacing w:after="120" w:line="240" w:lineRule="auto"/>
        <w:jc w:val="both"/>
      </w:pPr>
      <w:r w:rsidRPr="00B77A92">
        <w:t>And have the following common format:</w:t>
      </w:r>
    </w:p>
    <w:p w14:paraId="2EE26886" w14:textId="6342EF3F" w:rsidR="00311484" w:rsidRPr="00B77A92" w:rsidRDefault="00311484" w:rsidP="00311484">
      <w:pPr>
        <w:spacing w:after="120" w:line="240" w:lineRule="auto"/>
        <w:ind w:left="720" w:firstLine="720"/>
        <w:jc w:val="both"/>
      </w:pPr>
      <w:r w:rsidRPr="00B812CA">
        <w:rPr>
          <w:b/>
          <w:bCs/>
        </w:rPr>
        <w:t>INT.IHO.</w:t>
      </w:r>
      <w:r w:rsidR="00967824" w:rsidRPr="00B77A92">
        <w:rPr>
          <w:b/>
          <w:bCs/>
        </w:rPr>
        <w:t>[S-XXX]</w:t>
      </w:r>
      <w:r w:rsidRPr="00B812CA">
        <w:rPr>
          <w:b/>
          <w:bCs/>
        </w:rPr>
        <w:t>.</w:t>
      </w:r>
      <w:r w:rsidR="00967824" w:rsidRPr="00B77A92">
        <w:rPr>
          <w:b/>
          <w:bCs/>
        </w:rPr>
        <w:t>A</w:t>
      </w:r>
      <w:r w:rsidRPr="00B812CA">
        <w:rPr>
          <w:b/>
          <w:bCs/>
        </w:rPr>
        <w:t>.</w:t>
      </w:r>
      <w:r w:rsidR="00967824" w:rsidRPr="00B77A92">
        <w:rPr>
          <w:b/>
          <w:bCs/>
        </w:rPr>
        <w:t>B[</w:t>
      </w:r>
      <w:r w:rsidRPr="00B812CA">
        <w:rPr>
          <w:b/>
          <w:bCs/>
        </w:rPr>
        <w:t>.</w:t>
      </w:r>
      <w:r w:rsidR="00967824" w:rsidRPr="00B77A92">
        <w:rPr>
          <w:b/>
          <w:bCs/>
        </w:rPr>
        <w:t>C]</w:t>
      </w:r>
      <w:r w:rsidR="00967824" w:rsidRPr="00B77A92">
        <w:t xml:space="preserve"> where:</w:t>
      </w:r>
    </w:p>
    <w:p w14:paraId="3D3ACD59" w14:textId="0AFA4861" w:rsidR="00967824" w:rsidRPr="00B77A92" w:rsidRDefault="00967824" w:rsidP="00311484">
      <w:pPr>
        <w:spacing w:after="120" w:line="240" w:lineRule="auto"/>
        <w:ind w:left="720" w:firstLine="720"/>
        <w:jc w:val="both"/>
      </w:pPr>
      <w:r w:rsidRPr="00B77A92">
        <w:t>S-XXX is the IHO product specification , e.g S-101, S-102 etc..</w:t>
      </w:r>
    </w:p>
    <w:p w14:paraId="6E7A78A5" w14:textId="4163844C" w:rsidR="0033662B" w:rsidRPr="00B77A92" w:rsidRDefault="00967824" w:rsidP="00B812CA">
      <w:pPr>
        <w:spacing w:after="120" w:line="240" w:lineRule="auto"/>
        <w:ind w:left="720" w:firstLine="720"/>
        <w:jc w:val="both"/>
      </w:pPr>
      <w:r w:rsidRPr="00B812CA">
        <w:rPr>
          <w:b/>
          <w:bCs/>
        </w:rPr>
        <w:t>A.B</w:t>
      </w:r>
      <w:r w:rsidRPr="00B77A92">
        <w:t xml:space="preserve"> and, optionally</w:t>
      </w:r>
      <w:r w:rsidR="00B76E6D">
        <w:t xml:space="preserve"> encoded</w:t>
      </w:r>
      <w:r w:rsidRPr="00B77A92">
        <w:t xml:space="preserve">, </w:t>
      </w:r>
      <w:r w:rsidRPr="00B812CA">
        <w:rPr>
          <w:b/>
          <w:bCs/>
        </w:rPr>
        <w:t>.C</w:t>
      </w:r>
      <w:r w:rsidRPr="00B77A92">
        <w:t xml:space="preserve"> are the </w:t>
      </w:r>
      <w:r w:rsidR="0033662B" w:rsidRPr="00B77A92">
        <w:t>Edition</w:t>
      </w:r>
      <w:r w:rsidRPr="00B77A92">
        <w:t xml:space="preserve">, </w:t>
      </w:r>
      <w:r w:rsidR="0033662B" w:rsidRPr="00B77A92">
        <w:t>Revision</w:t>
      </w:r>
      <w:r w:rsidRPr="00B77A92">
        <w:t xml:space="preserve"> and clarification numbers </w:t>
      </w:r>
      <w:r w:rsidR="0033662B" w:rsidRPr="00B77A92">
        <w:t>as above.</w:t>
      </w:r>
    </w:p>
    <w:p w14:paraId="460BC584" w14:textId="09B965EA" w:rsidR="00311484" w:rsidRPr="00B77A92" w:rsidRDefault="00311484" w:rsidP="00DB796E">
      <w:pPr>
        <w:spacing w:after="120" w:line="240" w:lineRule="auto"/>
        <w:jc w:val="both"/>
      </w:pPr>
      <w:r w:rsidRPr="00B77A92">
        <w:t xml:space="preserve">e.g. for an S-101 ENC dataset conforming to feature catalogue 1.4.1 the </w:t>
      </w:r>
      <w:r w:rsidR="00E15AA8" w:rsidRPr="00B77A92">
        <w:t xml:space="preserve">DSID </w:t>
      </w:r>
      <w:r w:rsidR="00967824" w:rsidRPr="00B77A92">
        <w:t>PRED field contains:</w:t>
      </w:r>
    </w:p>
    <w:p w14:paraId="68417B4C" w14:textId="4A008025" w:rsidR="00311484" w:rsidRPr="00B812CA" w:rsidRDefault="00967824" w:rsidP="00B812CA">
      <w:pPr>
        <w:spacing w:after="120" w:line="240" w:lineRule="auto"/>
        <w:ind w:left="720" w:firstLine="720"/>
        <w:jc w:val="both"/>
        <w:rPr>
          <w:b/>
          <w:bCs/>
        </w:rPr>
      </w:pPr>
      <w:r w:rsidRPr="00B77A92">
        <w:rPr>
          <w:b/>
          <w:bCs/>
        </w:rPr>
        <w:t>INT.IHO.S-101.1.4</w:t>
      </w:r>
      <w:r w:rsidR="003B6014">
        <w:rPr>
          <w:b/>
          <w:bCs/>
        </w:rPr>
        <w:t>.1</w:t>
      </w:r>
      <w:r w:rsidR="00B76E6D">
        <w:rPr>
          <w:b/>
          <w:bCs/>
        </w:rPr>
        <w:t xml:space="preserve"> or </w:t>
      </w:r>
      <w:r w:rsidR="00B76E6D" w:rsidRPr="00B77A92">
        <w:rPr>
          <w:b/>
          <w:bCs/>
        </w:rPr>
        <w:t>INT.IHO.S-101.1.4</w:t>
      </w:r>
    </w:p>
    <w:p w14:paraId="20AD1E68" w14:textId="74A0E41A" w:rsidR="002C0956" w:rsidRDefault="002C0956" w:rsidP="00E52A1A">
      <w:pPr>
        <w:spacing w:after="120" w:line="240" w:lineRule="auto"/>
        <w:jc w:val="both"/>
      </w:pPr>
      <w:r>
        <w:t xml:space="preserve">Catalogues are identified by the following </w:t>
      </w:r>
      <w:r w:rsidR="008605F7">
        <w:t>XML elements</w:t>
      </w:r>
    </w:p>
    <w:p w14:paraId="22461868" w14:textId="48A9C034" w:rsidR="008605F7" w:rsidRDefault="00EA11CE" w:rsidP="008605F7">
      <w:pPr>
        <w:pStyle w:val="ListParagraph"/>
        <w:numPr>
          <w:ilvl w:val="0"/>
          <w:numId w:val="128"/>
        </w:numPr>
        <w:spacing w:after="120" w:line="240" w:lineRule="auto"/>
        <w:jc w:val="both"/>
      </w:pPr>
      <w:r>
        <w:t>F</w:t>
      </w:r>
      <w:r w:rsidR="008605F7">
        <w:t>eature Catalogue</w:t>
      </w:r>
      <w:r>
        <w:t xml:space="preserve">: </w:t>
      </w:r>
      <w:r w:rsidR="008605F7">
        <w:t>S100XC:</w:t>
      </w:r>
      <w:r w:rsidR="008605F7" w:rsidRPr="008605F7">
        <w:rPr>
          <w:b/>
          <w:bCs/>
        </w:rPr>
        <w:t xml:space="preserve"> </w:t>
      </w:r>
      <w:r w:rsidR="00A0054D">
        <w:rPr>
          <w:b/>
          <w:bCs/>
        </w:rPr>
        <w:t xml:space="preserve">productid </w:t>
      </w:r>
      <w:r w:rsidR="008605F7">
        <w:t>and S100XC:</w:t>
      </w:r>
      <w:r w:rsidR="008605F7">
        <w:rPr>
          <w:b/>
          <w:bCs/>
        </w:rPr>
        <w:t>versionNumber</w:t>
      </w:r>
    </w:p>
    <w:p w14:paraId="686ED862" w14:textId="168C4168" w:rsidR="008605F7" w:rsidRDefault="008605F7" w:rsidP="00B812CA">
      <w:pPr>
        <w:pStyle w:val="ListParagraph"/>
        <w:numPr>
          <w:ilvl w:val="0"/>
          <w:numId w:val="128"/>
        </w:numPr>
        <w:spacing w:after="120" w:line="240" w:lineRule="auto"/>
        <w:jc w:val="both"/>
      </w:pPr>
      <w:r>
        <w:t xml:space="preserve">Portrayal Catalogue: </w:t>
      </w:r>
      <w:r w:rsidRPr="00B812CA">
        <w:rPr>
          <w:b/>
          <w:bCs/>
        </w:rPr>
        <w:t>productid</w:t>
      </w:r>
      <w:r>
        <w:t xml:space="preserve"> and </w:t>
      </w:r>
      <w:r w:rsidRPr="00B812CA">
        <w:rPr>
          <w:b/>
          <w:bCs/>
        </w:rPr>
        <w:t>version</w:t>
      </w:r>
      <w:r>
        <w:t xml:space="preserve"> attributes of the PortrayalCatalogue root element of the portrayal_catalogue.xml</w:t>
      </w:r>
      <w:r w:rsidR="00EE6326">
        <w:t xml:space="preserve"> contained in the root level of the compressed portrayal catalogue archive.</w:t>
      </w:r>
    </w:p>
    <w:p w14:paraId="2785DA4A" w14:textId="0DE36A39" w:rsidR="00DB796E" w:rsidRDefault="00AC52B2" w:rsidP="00DB796E">
      <w:pPr>
        <w:spacing w:after="120" w:line="240" w:lineRule="auto"/>
        <w:jc w:val="both"/>
      </w:pPr>
      <w:r w:rsidRPr="00B77A92">
        <w:lastRenderedPageBreak/>
        <w:t>Therefore, t</w:t>
      </w:r>
      <w:r w:rsidR="00DB796E" w:rsidRPr="00B77A92">
        <w:t xml:space="preserve">his requires the ECDIS to have installed a feature catalogue </w:t>
      </w:r>
      <w:r w:rsidRPr="00B77A92">
        <w:t xml:space="preserve">for each S-100 dataset </w:t>
      </w:r>
      <w:r w:rsidR="00DB796E" w:rsidRPr="00B77A92">
        <w:t>which has a matching edition and revision number. Multiple feature catalogues</w:t>
      </w:r>
      <w:r w:rsidRPr="00B77A92">
        <w:t xml:space="preserve"> for each S-100 product</w:t>
      </w:r>
      <w:r w:rsidR="00DB796E" w:rsidRPr="00B77A92">
        <w:t xml:space="preserve"> </w:t>
      </w:r>
      <w:r w:rsidR="00B15F52" w:rsidRPr="00B77A92">
        <w:rPr>
          <w:b/>
          <w:bCs/>
        </w:rPr>
        <w:t>must</w:t>
      </w:r>
      <w:r w:rsidR="00DB796E" w:rsidRPr="00B77A92">
        <w:t xml:space="preserve"> therefore be supported to maintain different revisions </w:t>
      </w:r>
      <w:r w:rsidR="00F26CEE" w:rsidRPr="00B77A92">
        <w:t xml:space="preserve">and editions </w:t>
      </w:r>
      <w:r w:rsidR="00DB796E" w:rsidRPr="00B77A92">
        <w:t>of datasets</w:t>
      </w:r>
      <w:r w:rsidR="00B15F52" w:rsidRPr="00B77A92">
        <w:t xml:space="preserve"> within the System Database</w:t>
      </w:r>
      <w:r w:rsidR="00DB796E" w:rsidRPr="00B77A92">
        <w:t>.</w:t>
      </w:r>
    </w:p>
    <w:p w14:paraId="141E40EB" w14:textId="2B84D887" w:rsidR="00E52A1A" w:rsidRPr="00B77A92" w:rsidRDefault="00C54A05" w:rsidP="00DB7CFE">
      <w:pPr>
        <w:pStyle w:val="Heading2"/>
      </w:pPr>
      <w:bookmarkStart w:id="2115" w:name="_Toc194067200"/>
      <w:r>
        <w:t xml:space="preserve">Portrayal and </w:t>
      </w:r>
      <w:r w:rsidR="00844F6F">
        <w:t>f</w:t>
      </w:r>
      <w:r>
        <w:t>eature c</w:t>
      </w:r>
      <w:r w:rsidR="001415B6">
        <w:t>atalogue compatibility</w:t>
      </w:r>
      <w:bookmarkEnd w:id="2115"/>
      <w:del w:id="2116" w:author="Grant, David M (52400) CIV USN NIWC ATLANTIC VA (USA)" w:date="2025-02-25T14:37:00Z" w16du:dateUtc="2025-02-25T19:37:00Z">
        <w:r w:rsidR="001415B6" w:rsidDel="009A6D8D">
          <w:delText>.</w:delText>
        </w:r>
      </w:del>
    </w:p>
    <w:p w14:paraId="1C6F2845" w14:textId="5A7B120C" w:rsidR="00F26CEE" w:rsidRPr="00B77A92" w:rsidRDefault="00C54A05" w:rsidP="00DB796E">
      <w:pPr>
        <w:spacing w:after="120" w:line="240" w:lineRule="auto"/>
        <w:jc w:val="both"/>
      </w:pPr>
      <w:r>
        <w:t>T</w:t>
      </w:r>
      <w:r w:rsidR="00F26CEE" w:rsidRPr="00B77A92">
        <w:t xml:space="preserve">he ECDIS must support the ability to install and use multiple Portrayal Catalogues </w:t>
      </w:r>
      <w:r w:rsidR="00E15AA8" w:rsidRPr="00B77A92">
        <w:t xml:space="preserve">(including for individual products) </w:t>
      </w:r>
      <w:r w:rsidR="00F26CEE" w:rsidRPr="00B77A92">
        <w:t xml:space="preserve">for portrayal of the contents of the System Database. </w:t>
      </w:r>
    </w:p>
    <w:p w14:paraId="0C322946" w14:textId="77777777" w:rsidR="00E52A1A" w:rsidRPr="00B812CA" w:rsidRDefault="00E15AA8" w:rsidP="00B812CA">
      <w:pPr>
        <w:pStyle w:val="ListParagraph"/>
        <w:numPr>
          <w:ilvl w:val="0"/>
          <w:numId w:val="153"/>
        </w:numPr>
        <w:spacing w:after="120" w:line="240" w:lineRule="auto"/>
        <w:jc w:val="both"/>
      </w:pPr>
      <w:r w:rsidRPr="001415B6">
        <w:t xml:space="preserve">Compatible datasets have identical Edition and Revision numbers. </w:t>
      </w:r>
    </w:p>
    <w:p w14:paraId="026EBEB3" w14:textId="77777777" w:rsidR="00E52A1A" w:rsidRPr="00B812CA" w:rsidRDefault="00E15AA8" w:rsidP="00B812CA">
      <w:pPr>
        <w:pStyle w:val="ListParagraph"/>
        <w:numPr>
          <w:ilvl w:val="0"/>
          <w:numId w:val="153"/>
        </w:numPr>
        <w:spacing w:after="120" w:line="240" w:lineRule="auto"/>
        <w:jc w:val="both"/>
      </w:pPr>
      <w:r w:rsidRPr="001415B6">
        <w:t xml:space="preserve">Portrayal Catalogues compatible with Feature catalogues also have identical Edition and Revision Numbers. </w:t>
      </w:r>
    </w:p>
    <w:p w14:paraId="2EDE52EB" w14:textId="77777777" w:rsidR="00E52A1A" w:rsidRPr="00B812CA" w:rsidRDefault="00E15AA8" w:rsidP="00B812CA">
      <w:pPr>
        <w:pStyle w:val="ListParagraph"/>
        <w:numPr>
          <w:ilvl w:val="0"/>
          <w:numId w:val="153"/>
        </w:numPr>
        <w:spacing w:after="120" w:line="240" w:lineRule="auto"/>
        <w:jc w:val="both"/>
      </w:pPr>
      <w:r w:rsidRPr="001415B6">
        <w:t xml:space="preserve">Editions with different clarification numbers but identical Edition and Revision numbers are all compatible. </w:t>
      </w:r>
    </w:p>
    <w:p w14:paraId="4C01DCA5" w14:textId="1BB5F756" w:rsidR="00E15AA8" w:rsidRPr="001415B6" w:rsidRDefault="00E15AA8" w:rsidP="00B812CA">
      <w:pPr>
        <w:pStyle w:val="ListParagraph"/>
        <w:numPr>
          <w:ilvl w:val="0"/>
          <w:numId w:val="153"/>
        </w:numPr>
        <w:spacing w:after="120" w:line="240" w:lineRule="auto"/>
        <w:jc w:val="both"/>
      </w:pPr>
      <w:r w:rsidRPr="001415B6">
        <w:t>So, it is possible to process datasets conforming to a Clarification with the Feature and Portrayal Catalogues for an earlier Clarification within the same Edition and Revision.</w:t>
      </w:r>
    </w:p>
    <w:p w14:paraId="0EC415DF" w14:textId="77777777" w:rsidR="00F26CEE" w:rsidRPr="00B77A92" w:rsidRDefault="00F26CEE" w:rsidP="000472A8">
      <w:pPr>
        <w:pStyle w:val="ListParagraph"/>
        <w:spacing w:after="120" w:line="240" w:lineRule="auto"/>
        <w:ind w:left="0"/>
        <w:jc w:val="both"/>
      </w:pPr>
    </w:p>
    <w:p w14:paraId="42286278" w14:textId="3C25692F" w:rsidR="00B2410B" w:rsidRPr="00B77A92" w:rsidRDefault="00700BDB" w:rsidP="00DB7CFE">
      <w:pPr>
        <w:pStyle w:val="Heading2"/>
      </w:pPr>
      <w:bookmarkStart w:id="2117" w:name="_Toc194067201"/>
      <w:r w:rsidRPr="00B77A92">
        <w:t>Dataset</w:t>
      </w:r>
      <w:r w:rsidR="00B2410B" w:rsidRPr="00B77A92">
        <w:t xml:space="preserve"> overlaps and gaps</w:t>
      </w:r>
      <w:bookmarkEnd w:id="2117"/>
    </w:p>
    <w:p w14:paraId="0240F4DD" w14:textId="1BBA7FAE" w:rsidR="00E375C1" w:rsidRPr="00B77A92" w:rsidRDefault="00E375C1" w:rsidP="00525920">
      <w:pPr>
        <w:pStyle w:val="Heading3"/>
      </w:pPr>
      <w:bookmarkStart w:id="2118" w:name="_Toc194067202"/>
      <w:r w:rsidRPr="00B77A92">
        <w:t>Overlaps and gaps in ENC coverage</w:t>
      </w:r>
      <w:bookmarkEnd w:id="2118"/>
    </w:p>
    <w:p w14:paraId="506DDEA4" w14:textId="5D3BFF01" w:rsidR="00B2410B" w:rsidRPr="00B77A92" w:rsidRDefault="00B2410B" w:rsidP="00AF2C79">
      <w:pPr>
        <w:spacing w:after="120" w:line="240" w:lineRule="auto"/>
        <w:jc w:val="both"/>
      </w:pPr>
      <w:r w:rsidRPr="00B77A92">
        <w:t xml:space="preserve">There may be cases where ENCs in the same scale range overlap. Such may be the case at agreed adjoining producer data limits, where, if it is difficult to achieve a perfect join, </w:t>
      </w:r>
      <w:r w:rsidR="00675209" w:rsidRPr="00B77A92">
        <w:t>an overlapping buffer zone of up to 5 metres may be used</w:t>
      </w:r>
      <w:r w:rsidRPr="00B77A92">
        <w:t xml:space="preserve">. </w:t>
      </w:r>
    </w:p>
    <w:p w14:paraId="7920C64B" w14:textId="01E46CEE" w:rsidR="00675209" w:rsidRPr="00B77A92" w:rsidRDefault="00675209" w:rsidP="00AF2C79">
      <w:pPr>
        <w:spacing w:after="120" w:line="240" w:lineRule="auto"/>
        <w:jc w:val="both"/>
      </w:pPr>
      <w:r w:rsidRPr="00B77A92">
        <w:t xml:space="preserve">Where an overlap of more than 5 metres between two or more datasets exists the ECDIS </w:t>
      </w:r>
      <w:r w:rsidR="00B15F52" w:rsidRPr="00B77A92">
        <w:rPr>
          <w:b/>
          <w:bCs/>
        </w:rPr>
        <w:t>must</w:t>
      </w:r>
      <w:r w:rsidRPr="00B77A92">
        <w:t xml:space="preserve"> only display one dataset for the overlap area and provide a permanent indication “overlap”.</w:t>
      </w:r>
    </w:p>
    <w:p w14:paraId="62A78DB2" w14:textId="09989658" w:rsidR="00E375C1" w:rsidRPr="00B77A92" w:rsidRDefault="00E375C1" w:rsidP="00525920">
      <w:pPr>
        <w:pStyle w:val="Heading3"/>
      </w:pPr>
      <w:bookmarkStart w:id="2119" w:name="_Toc194067203"/>
      <w:r w:rsidRPr="00B77A92">
        <w:t xml:space="preserve">Overlaps and gaps </w:t>
      </w:r>
      <w:r w:rsidR="001D3531" w:rsidRPr="00B77A92">
        <w:t xml:space="preserve">between </w:t>
      </w:r>
      <w:r w:rsidRPr="00B77A92">
        <w:t>other data products</w:t>
      </w:r>
      <w:bookmarkEnd w:id="2119"/>
    </w:p>
    <w:p w14:paraId="10CB4EAD" w14:textId="734C77AD" w:rsidR="00CB17B2" w:rsidRPr="00B77A92" w:rsidRDefault="00700BDB" w:rsidP="008C40B9">
      <w:pPr>
        <w:spacing w:after="120" w:line="240" w:lineRule="auto"/>
        <w:jc w:val="both"/>
      </w:pPr>
      <w:r w:rsidRPr="00B77A92">
        <w:t xml:space="preserve">Overlaps in datasets of the same scale range in products other than the ENC </w:t>
      </w:r>
      <w:r w:rsidR="00DA395A">
        <w:t>must</w:t>
      </w:r>
      <w:r w:rsidRPr="00B77A92">
        <w:t xml:space="preserve"> be indicated by a</w:t>
      </w:r>
      <w:r w:rsidR="00DA395A">
        <w:t>n on-demand</w:t>
      </w:r>
      <w:r w:rsidRPr="00B77A92">
        <w:t xml:space="preserve"> indicat</w:t>
      </w:r>
      <w:r w:rsidR="00E375C1" w:rsidRPr="00B77A92">
        <w:t>ion “Overlap in ??? data” (where ??? is the abbreviation for the data product).</w:t>
      </w:r>
    </w:p>
    <w:p w14:paraId="52E5C5F3" w14:textId="23E2FA5A" w:rsidR="00700BDB" w:rsidRPr="00B77A92" w:rsidRDefault="00980423" w:rsidP="008C40B9">
      <w:pPr>
        <w:spacing w:after="120" w:line="240" w:lineRule="auto"/>
        <w:jc w:val="both"/>
      </w:pPr>
      <w:r w:rsidRPr="00B77A92">
        <w:t xml:space="preserve">An exception to this rule is S-102 and S-104 data used for Water Level Adjustment. In these cases the ECDIS </w:t>
      </w:r>
      <w:r w:rsidR="00525920" w:rsidRPr="00B77A92">
        <w:rPr>
          <w:b/>
          <w:bCs/>
        </w:rPr>
        <w:t>must</w:t>
      </w:r>
      <w:r w:rsidRPr="00B77A92">
        <w:t xml:space="preserve"> only select and use a single dataset from the overlapping data available and provide a permanent indication “overlap” as per ENCs.</w:t>
      </w:r>
    </w:p>
    <w:p w14:paraId="396B07E5" w14:textId="77777777" w:rsidR="00A22887" w:rsidRDefault="00E375C1" w:rsidP="008C40B9">
      <w:pPr>
        <w:spacing w:after="120" w:line="240" w:lineRule="auto"/>
        <w:jc w:val="both"/>
      </w:pPr>
      <w:r w:rsidRPr="00B77A92">
        <w:t>Coverage gaps in products other than the ENC can be expected and should not be</w:t>
      </w:r>
      <w:r w:rsidR="004C7B97" w:rsidRPr="00B77A92">
        <w:t xml:space="preserve"> indicated.</w:t>
      </w:r>
      <w:r w:rsidR="001D3531" w:rsidRPr="00B77A92">
        <w:t xml:space="preserve"> </w:t>
      </w:r>
    </w:p>
    <w:p w14:paraId="378C05FB" w14:textId="283E3781" w:rsidR="00E375C1" w:rsidRDefault="001D3531" w:rsidP="008C40B9">
      <w:pPr>
        <w:spacing w:after="120" w:line="240" w:lineRule="auto"/>
        <w:jc w:val="both"/>
      </w:pPr>
      <w:r w:rsidRPr="00B77A92">
        <w:t xml:space="preserve">Similarly, overlaps between different data producers’ ENC and other data products other than ENC should also be expected. Certain features, such as </w:t>
      </w:r>
      <w:r w:rsidR="00A22887">
        <w:t>navigational warnings</w:t>
      </w:r>
      <w:r w:rsidR="008E16A3">
        <w:t>,</w:t>
      </w:r>
      <w:r w:rsidRPr="00B77A92">
        <w:t xml:space="preserve"> can extend far beyond national boundaries and may therefore overlap other data producers’ ENC data.</w:t>
      </w:r>
      <w:r w:rsidR="0039296F" w:rsidRPr="00B77A92">
        <w:t xml:space="preserve"> An indication is not needed in these cases.</w:t>
      </w:r>
    </w:p>
    <w:p w14:paraId="22CDBE98" w14:textId="77777777" w:rsidR="008C40B9" w:rsidRPr="00B77A92" w:rsidRDefault="008C40B9" w:rsidP="008C40B9">
      <w:pPr>
        <w:spacing w:after="120" w:line="240" w:lineRule="auto"/>
        <w:jc w:val="both"/>
      </w:pPr>
    </w:p>
    <w:p w14:paraId="6BEBF49A" w14:textId="3EF6BB0B" w:rsidR="006A43DE" w:rsidRPr="00B77A92" w:rsidRDefault="00C47404" w:rsidP="00DB7CFE">
      <w:pPr>
        <w:pStyle w:val="Heading2"/>
      </w:pPr>
      <w:bookmarkStart w:id="2120" w:name="_Ref49451692"/>
      <w:del w:id="2121" w:author="Jonathan Pritchard" w:date="2025-03-07T17:56:00Z" w16du:dateUtc="2025-03-07T17:56:00Z">
        <w:r w:rsidRPr="00B77A92" w:rsidDel="00653128">
          <w:delText>Guidance on u</w:delText>
        </w:r>
      </w:del>
      <w:bookmarkStart w:id="2122" w:name="_Toc194067204"/>
      <w:ins w:id="2123" w:author="Jonathan Pritchard" w:date="2025-03-07T17:56:00Z" w16du:dateUtc="2025-03-07T17:56:00Z">
        <w:r w:rsidR="00653128">
          <w:t>U</w:t>
        </w:r>
      </w:ins>
      <w:r w:rsidR="006A43DE" w:rsidRPr="00B77A92">
        <w:t>pdat</w:t>
      </w:r>
      <w:r w:rsidRPr="00B77A92">
        <w:t>ing</w:t>
      </w:r>
      <w:r w:rsidR="00FE57E5" w:rsidRPr="00B77A92">
        <w:t xml:space="preserve"> </w:t>
      </w:r>
      <w:r w:rsidR="000740C7">
        <w:t>Datasets</w:t>
      </w:r>
      <w:r w:rsidR="00FE57E5" w:rsidRPr="00B77A92">
        <w:t xml:space="preserve"> on ECDIS</w:t>
      </w:r>
      <w:bookmarkEnd w:id="2120"/>
      <w:bookmarkEnd w:id="2122"/>
    </w:p>
    <w:p w14:paraId="47D9A97D" w14:textId="7B7BA002" w:rsidR="007F3619" w:rsidRPr="00B77A92" w:rsidRDefault="007F3619" w:rsidP="00525920">
      <w:pPr>
        <w:pStyle w:val="Heading3"/>
      </w:pPr>
      <w:bookmarkStart w:id="2124" w:name="_Toc194067205"/>
      <w:r w:rsidRPr="00B77A92">
        <w:t>Introduction</w:t>
      </w:r>
      <w:bookmarkEnd w:id="2124"/>
    </w:p>
    <w:p w14:paraId="2A9F3ED5" w14:textId="2F3600DC" w:rsidR="006A43DE" w:rsidRPr="00B77A92" w:rsidRDefault="00066D67" w:rsidP="008C40B9">
      <w:pPr>
        <w:spacing w:after="120" w:line="240" w:lineRule="auto"/>
        <w:jc w:val="both"/>
      </w:pPr>
      <w:r w:rsidRPr="00B77A92">
        <w:t>The c</w:t>
      </w:r>
      <w:r w:rsidR="00B526AD" w:rsidRPr="00B77A92">
        <w:t xml:space="preserve">urrent </w:t>
      </w:r>
      <w:r w:rsidR="008C40B9" w:rsidRPr="00B77A92">
        <w:t>E</w:t>
      </w:r>
      <w:r w:rsidR="00E178A5" w:rsidRPr="00B77A92">
        <w:t xml:space="preserve">ditions of </w:t>
      </w:r>
      <w:del w:id="2125" w:author="Jonathan Pritchard" w:date="2025-03-10T12:34:00Z" w16du:dateUtc="2025-03-10T12:34:00Z">
        <w:r w:rsidR="00B526AD" w:rsidRPr="00B77A92" w:rsidDel="004505B4">
          <w:delText>S-57</w:delText>
        </w:r>
      </w:del>
      <w:ins w:id="2126" w:author="Jonathan Pritchard" w:date="2025-03-10T12:34:00Z" w16du:dateUtc="2025-03-10T12:34:00Z">
        <w:r w:rsidR="004505B4">
          <w:t>S-65, S-57</w:t>
        </w:r>
      </w:ins>
      <w:r w:rsidR="00B526AD" w:rsidRPr="00B77A92">
        <w:t xml:space="preserve"> and S-6</w:t>
      </w:r>
      <w:ins w:id="2127" w:author="Jonathan Pritchard" w:date="2025-03-10T12:34:00Z" w16du:dateUtc="2025-03-10T12:34:00Z">
        <w:r w:rsidR="004505B4">
          <w:t>3</w:t>
        </w:r>
      </w:ins>
      <w:del w:id="2128" w:author="Jonathan Pritchard" w:date="2025-03-10T12:34:00Z" w16du:dateUtc="2025-03-10T12:34:00Z">
        <w:r w:rsidR="00B526AD" w:rsidRPr="00B77A92" w:rsidDel="004505B4">
          <w:delText>5</w:delText>
        </w:r>
      </w:del>
      <w:r w:rsidR="00E178A5" w:rsidRPr="00B77A92">
        <w:t xml:space="preserve"> continue to apply to the production and data delivery for S-57 ENC updates.</w:t>
      </w:r>
      <w:r w:rsidRPr="00B77A92">
        <w:t xml:space="preserve"> S-52 Appendix I continues to apply to the processing of S-57 updates on ECDIS.</w:t>
      </w:r>
    </w:p>
    <w:p w14:paraId="4ACBE9EB" w14:textId="3E30DDA1" w:rsidR="006A43DE" w:rsidRPr="00B77A92" w:rsidRDefault="006A43DE" w:rsidP="00525920">
      <w:pPr>
        <w:pStyle w:val="Heading3"/>
      </w:pPr>
      <w:bookmarkStart w:id="2129" w:name="_Toc178784556"/>
      <w:bookmarkStart w:id="2130" w:name="_Toc178784557"/>
      <w:bookmarkStart w:id="2131" w:name="_Ref49425494"/>
      <w:bookmarkStart w:id="2132" w:name="_Toc194067206"/>
      <w:bookmarkEnd w:id="2129"/>
      <w:bookmarkEnd w:id="2130"/>
      <w:r w:rsidRPr="00B77A92">
        <w:t>General</w:t>
      </w:r>
      <w:r w:rsidR="007F3619" w:rsidRPr="00B77A92">
        <w:t xml:space="preserve"> requirements</w:t>
      </w:r>
      <w:bookmarkEnd w:id="2131"/>
      <w:bookmarkEnd w:id="2132"/>
      <w:r w:rsidR="004B5B1E">
        <w:t xml:space="preserve"> </w:t>
      </w:r>
    </w:p>
    <w:p w14:paraId="0BD9BDC8" w14:textId="4A5DF8C4" w:rsidR="006A43DE" w:rsidRPr="000740C7" w:rsidRDefault="006A43DE" w:rsidP="00AE2737">
      <w:pPr>
        <w:pStyle w:val="ListParagraph"/>
        <w:numPr>
          <w:ilvl w:val="0"/>
          <w:numId w:val="56"/>
        </w:numPr>
        <w:spacing w:after="120" w:line="240" w:lineRule="auto"/>
        <w:jc w:val="both"/>
      </w:pPr>
      <w:r w:rsidRPr="00B77A92">
        <w:rPr>
          <w:b/>
          <w:bCs/>
        </w:rPr>
        <w:t>Data Integrity</w:t>
      </w:r>
      <w:r w:rsidRPr="00B77A92">
        <w:t xml:space="preserve">. The </w:t>
      </w:r>
      <w:r w:rsidRPr="000740C7">
        <w:t xml:space="preserve">ECDIS </w:t>
      </w:r>
      <w:r w:rsidR="00F26CEE" w:rsidRPr="000740C7">
        <w:t xml:space="preserve">must </w:t>
      </w:r>
      <w:r w:rsidRPr="000740C7">
        <w:t xml:space="preserve">be able to process </w:t>
      </w:r>
      <w:r w:rsidR="00B8380C" w:rsidRPr="000740C7">
        <w:t>u</w:t>
      </w:r>
      <w:r w:rsidRPr="000740C7">
        <w:t xml:space="preserve">pdates </w:t>
      </w:r>
      <w:r w:rsidR="00B8380C" w:rsidRPr="000740C7">
        <w:t xml:space="preserve">to S-100 data products </w:t>
      </w:r>
      <w:r w:rsidRPr="000740C7">
        <w:t xml:space="preserve">without degradation of the information content of the </w:t>
      </w:r>
      <w:r w:rsidR="00B8380C" w:rsidRPr="000740C7">
        <w:t>dataset</w:t>
      </w:r>
      <w:r w:rsidRPr="000740C7">
        <w:t xml:space="preserve"> or </w:t>
      </w:r>
      <w:r w:rsidR="00B8380C" w:rsidRPr="000740C7">
        <w:t>dataset</w:t>
      </w:r>
      <w:r w:rsidRPr="000740C7">
        <w:t xml:space="preserve"> </w:t>
      </w:r>
      <w:r w:rsidR="00D830F9" w:rsidRPr="000740C7">
        <w:t>u</w:t>
      </w:r>
      <w:r w:rsidRPr="000740C7">
        <w:t>pdate. For example, all information regarding attributes, logical relationships, geometry, and topology must be accounted for.</w:t>
      </w:r>
    </w:p>
    <w:p w14:paraId="3B525A3A" w14:textId="6149F08F" w:rsidR="006A43DE" w:rsidRPr="00B77A92" w:rsidRDefault="006A43DE" w:rsidP="00AE2737">
      <w:pPr>
        <w:pStyle w:val="ListParagraph"/>
        <w:numPr>
          <w:ilvl w:val="0"/>
          <w:numId w:val="56"/>
        </w:numPr>
        <w:spacing w:after="120" w:line="240" w:lineRule="auto"/>
        <w:jc w:val="both"/>
      </w:pPr>
      <w:r w:rsidRPr="000740C7">
        <w:rPr>
          <w:b/>
          <w:bCs/>
        </w:rPr>
        <w:t>Verification of Application</w:t>
      </w:r>
      <w:r w:rsidRPr="000740C7">
        <w:t xml:space="preserve">. The ECDIS </w:t>
      </w:r>
      <w:r w:rsidR="00997CEC" w:rsidRPr="000740C7">
        <w:t xml:space="preserve">must </w:t>
      </w:r>
      <w:r w:rsidRPr="000740C7">
        <w:t xml:space="preserve">provide a method to ensure that updates have been correctly applied to the </w:t>
      </w:r>
      <w:r w:rsidR="003B11C8" w:rsidRPr="000740C7">
        <w:t xml:space="preserve">System Database </w:t>
      </w:r>
    </w:p>
    <w:p w14:paraId="795F8331" w14:textId="2F6D1415" w:rsidR="006A43DE" w:rsidRPr="00B77A92" w:rsidRDefault="006A43DE" w:rsidP="00AE2737">
      <w:pPr>
        <w:pStyle w:val="ListParagraph"/>
        <w:numPr>
          <w:ilvl w:val="0"/>
          <w:numId w:val="56"/>
        </w:numPr>
        <w:spacing w:after="60" w:line="240" w:lineRule="auto"/>
        <w:jc w:val="both"/>
      </w:pPr>
      <w:r w:rsidRPr="00B77A92">
        <w:rPr>
          <w:b/>
          <w:bCs/>
        </w:rPr>
        <w:lastRenderedPageBreak/>
        <w:t>Log File</w:t>
      </w:r>
      <w:r w:rsidRPr="00B77A92">
        <w:t xml:space="preserve">. ECDIS </w:t>
      </w:r>
      <w:r w:rsidR="00B92C92">
        <w:t>must</w:t>
      </w:r>
      <w:r w:rsidR="00B92C92" w:rsidRPr="00B77A92">
        <w:t xml:space="preserve"> </w:t>
      </w:r>
      <w:r w:rsidRPr="00B77A92">
        <w:t>keep a record of updates</w:t>
      </w:r>
      <w:ins w:id="2133" w:author="Jonathan Pritchard" w:date="2025-03-07T17:57:00Z" w16du:dateUtc="2025-03-07T17:57:00Z">
        <w:r w:rsidR="00653128">
          <w:t xml:space="preserve"> to all S-100 data products</w:t>
        </w:r>
      </w:ins>
      <w:del w:id="2134" w:author="Jonathan Pritchard" w:date="2025-03-07T17:57:00Z" w16du:dateUtc="2025-03-07T17:57:00Z">
        <w:r w:rsidRPr="00B77A92" w:rsidDel="00653128">
          <w:delText xml:space="preserve">, including time of application and identification parameters described in the </w:delText>
        </w:r>
        <w:r w:rsidR="00B8380C" w:rsidRPr="00B77A92" w:rsidDel="00653128">
          <w:delText xml:space="preserve">applicable </w:delText>
        </w:r>
        <w:r w:rsidRPr="00B77A92" w:rsidDel="00653128">
          <w:delText>Product Specification,</w:delText>
        </w:r>
      </w:del>
      <w:r w:rsidRPr="00B77A92">
        <w:t xml:space="preserve"> through a log</w:t>
      </w:r>
      <w:r w:rsidR="00EE16CD" w:rsidRPr="00B77A92">
        <w:t xml:space="preserve"> </w:t>
      </w:r>
      <w:r w:rsidRPr="00B77A92">
        <w:t>file. The log</w:t>
      </w:r>
      <w:r w:rsidR="00A87C48" w:rsidRPr="00B77A92">
        <w:t xml:space="preserve"> </w:t>
      </w:r>
      <w:r w:rsidRPr="00B77A92">
        <w:t xml:space="preserve">file </w:t>
      </w:r>
      <w:r w:rsidR="00B92C92">
        <w:t>must</w:t>
      </w:r>
      <w:r w:rsidR="00B92C92" w:rsidRPr="00B77A92">
        <w:t xml:space="preserve"> </w:t>
      </w:r>
      <w:r w:rsidRPr="00B77A92">
        <w:t xml:space="preserve">contain, for each update applied to or rejected by the </w:t>
      </w:r>
      <w:r w:rsidR="003B11C8" w:rsidRPr="00B77A92">
        <w:t>System Database</w:t>
      </w:r>
      <w:r w:rsidRPr="00B77A92">
        <w:t>, the following information:</w:t>
      </w:r>
    </w:p>
    <w:p w14:paraId="6038E2F0" w14:textId="274038A4" w:rsidR="006A43DE" w:rsidRPr="00B77A92" w:rsidRDefault="006A43DE" w:rsidP="00E96E96">
      <w:pPr>
        <w:pStyle w:val="ListParagraph"/>
        <w:spacing w:after="60" w:line="240" w:lineRule="auto"/>
        <w:jc w:val="both"/>
      </w:pPr>
      <w:r w:rsidRPr="00B77A92">
        <w:rPr>
          <w:b/>
          <w:bCs/>
        </w:rPr>
        <w:t>.1</w:t>
      </w:r>
      <w:r w:rsidRPr="00B77A92">
        <w:t xml:space="preserve"> date and time of </w:t>
      </w:r>
      <w:r w:rsidR="00BB222A">
        <w:t>application</w:t>
      </w:r>
    </w:p>
    <w:p w14:paraId="01670003" w14:textId="612594AF" w:rsidR="006A43DE" w:rsidRPr="00B77A92" w:rsidRDefault="006A43DE" w:rsidP="00E96E96">
      <w:pPr>
        <w:pStyle w:val="ListParagraph"/>
        <w:spacing w:after="60" w:line="240" w:lineRule="auto"/>
        <w:jc w:val="both"/>
      </w:pPr>
      <w:r w:rsidRPr="00B77A92">
        <w:rPr>
          <w:b/>
          <w:bCs/>
        </w:rPr>
        <w:t>.2</w:t>
      </w:r>
      <w:r w:rsidRPr="00B77A92">
        <w:t xml:space="preserve"> complete and unique identification of update</w:t>
      </w:r>
      <w:r w:rsidR="00B92C92">
        <w:t>, for example update and edition numbers for S-101 ENC</w:t>
      </w:r>
    </w:p>
    <w:p w14:paraId="67781900" w14:textId="77777777" w:rsidR="006A43DE" w:rsidRPr="00B77A92" w:rsidRDefault="006A43DE" w:rsidP="00E96E96">
      <w:pPr>
        <w:pStyle w:val="ListParagraph"/>
        <w:spacing w:after="60" w:line="240" w:lineRule="auto"/>
        <w:jc w:val="both"/>
      </w:pPr>
      <w:r w:rsidRPr="00B77A92">
        <w:rPr>
          <w:b/>
          <w:bCs/>
        </w:rPr>
        <w:t>.3</w:t>
      </w:r>
      <w:r w:rsidRPr="00B77A92">
        <w:t xml:space="preserve"> any anomalies encountered during application;</w:t>
      </w:r>
    </w:p>
    <w:p w14:paraId="056411C3" w14:textId="77777777" w:rsidR="006A43DE" w:rsidRPr="00B77A92" w:rsidRDefault="006A43DE" w:rsidP="00E96E96">
      <w:pPr>
        <w:pStyle w:val="ListParagraph"/>
        <w:spacing w:after="120" w:line="240" w:lineRule="auto"/>
        <w:jc w:val="both"/>
      </w:pPr>
      <w:r w:rsidRPr="00B77A92">
        <w:rPr>
          <w:b/>
          <w:bCs/>
        </w:rPr>
        <w:t>.4</w:t>
      </w:r>
      <w:r w:rsidRPr="00B77A92">
        <w:t xml:space="preserve"> type of application: manual/automatic.</w:t>
      </w:r>
    </w:p>
    <w:p w14:paraId="77077A50" w14:textId="13FD47AF" w:rsidR="00AB1461" w:rsidRPr="00B77A92" w:rsidRDefault="00D2701C" w:rsidP="00E96E96">
      <w:pPr>
        <w:spacing w:after="120" w:line="240" w:lineRule="auto"/>
        <w:jc w:val="both"/>
      </w:pPr>
      <w:r w:rsidRPr="00B77A92">
        <w:t xml:space="preserve">NOTE (informative): Sequences are determined by the update and </w:t>
      </w:r>
      <w:r w:rsidR="00B317C6" w:rsidRPr="00B77A92">
        <w:t>E</w:t>
      </w:r>
      <w:r w:rsidRPr="00B77A92">
        <w:t>dition number</w:t>
      </w:r>
      <w:r w:rsidR="00CD7914" w:rsidRPr="00B77A92">
        <w:t>s</w:t>
      </w:r>
      <w:r w:rsidRPr="00B77A92">
        <w:t xml:space="preserve">, not by issue date and time. Issue date/time are given in dataset discovery metadata in the </w:t>
      </w:r>
      <w:r w:rsidR="00B317C6" w:rsidRPr="00B77A92">
        <w:t>E</w:t>
      </w:r>
      <w:r w:rsidRPr="00B77A92">
        <w:t xml:space="preserve">xchange </w:t>
      </w:r>
      <w:r w:rsidR="00B317C6" w:rsidRPr="00B77A92">
        <w:t>C</w:t>
      </w:r>
      <w:r w:rsidRPr="00B77A92">
        <w:t xml:space="preserve">atalogue (see S-100 Part </w:t>
      </w:r>
      <w:r w:rsidR="007E2F37" w:rsidRPr="00B77A92">
        <w:t>17</w:t>
      </w:r>
      <w:r w:rsidRPr="00B77A92">
        <w:t xml:space="preserve">). Note that time is optional. Note also that it is possible </w:t>
      </w:r>
      <w:r w:rsidR="00CD7914" w:rsidRPr="00B77A92">
        <w:t xml:space="preserve">for </w:t>
      </w:r>
      <w:r w:rsidRPr="00B77A92">
        <w:t>the date/time for two or more consecutive updates to be the same</w:t>
      </w:r>
      <w:r w:rsidR="0051184E" w:rsidRPr="00B77A92">
        <w:t xml:space="preserve"> - in fact for data that are frequently updated, such as water levels, the date </w:t>
      </w:r>
      <w:r w:rsidR="00311484" w:rsidRPr="00B77A92">
        <w:t xml:space="preserve">may </w:t>
      </w:r>
      <w:r w:rsidR="0051184E" w:rsidRPr="00B77A92">
        <w:t>be the same for many consecutive datasets</w:t>
      </w:r>
      <w:r w:rsidRPr="00B77A92">
        <w:t>.</w:t>
      </w:r>
    </w:p>
    <w:p w14:paraId="7BED5BF1" w14:textId="3D7A30D4" w:rsidR="006A43DE" w:rsidRPr="00B77A92" w:rsidRDefault="006A43DE" w:rsidP="0043278E">
      <w:pPr>
        <w:pStyle w:val="Heading3"/>
      </w:pPr>
      <w:bookmarkStart w:id="2135" w:name="_Toc194067207"/>
      <w:r w:rsidRPr="00B77A92">
        <w:t>Automatic Update</w:t>
      </w:r>
      <w:bookmarkEnd w:id="2135"/>
    </w:p>
    <w:p w14:paraId="45B7B1D7" w14:textId="1A70A6E0" w:rsidR="00425B5E" w:rsidRDefault="006A43DE" w:rsidP="00B812CA">
      <w:pPr>
        <w:pStyle w:val="ListParagraph"/>
        <w:numPr>
          <w:ilvl w:val="0"/>
          <w:numId w:val="57"/>
        </w:numPr>
        <w:spacing w:after="60" w:line="240" w:lineRule="auto"/>
        <w:ind w:hanging="357"/>
        <w:jc w:val="both"/>
      </w:pPr>
      <w:r w:rsidRPr="00B77A92">
        <w:rPr>
          <w:b/>
          <w:bCs/>
        </w:rPr>
        <w:t>Reception of Updates</w:t>
      </w:r>
      <w:r w:rsidR="0073642C">
        <w:rPr>
          <w:b/>
          <w:bCs/>
        </w:rPr>
        <w:t xml:space="preserve">. </w:t>
      </w:r>
      <w:r w:rsidR="00BB222A" w:rsidRPr="00B812CA">
        <w:t>The ECDIS must be capable of receiving official updates</w:t>
      </w:r>
      <w:r w:rsidR="00BB222A" w:rsidRPr="0073642C">
        <w:t>, as</w:t>
      </w:r>
      <w:r w:rsidR="00BB222A">
        <w:t xml:space="preserve"> S-100 Part 17 exchange set.</w:t>
      </w:r>
      <w:r w:rsidR="00425B5E" w:rsidRPr="00425B5E">
        <w:rPr>
          <w:color w:val="000000"/>
          <w:sz w:val="27"/>
          <w:szCs w:val="27"/>
        </w:rPr>
        <w:t xml:space="preserve"> </w:t>
      </w:r>
      <w:r w:rsidR="00425B5E" w:rsidRPr="00425B5E">
        <w:t>For such updates of S-124 and S-129 datasets, the ECDIS should</w:t>
      </w:r>
      <w:r w:rsidR="00245663">
        <w:rPr>
          <w:rStyle w:val="FootnoteReference"/>
        </w:rPr>
        <w:footnoteReference w:id="3"/>
      </w:r>
      <w:r w:rsidR="00245663" w:rsidRPr="00425B5E">
        <w:t xml:space="preserve"> </w:t>
      </w:r>
      <w:r w:rsidR="00425B5E" w:rsidRPr="00425B5E">
        <w:t xml:space="preserve">be capable of being interfaced to a SECOM (IEC 63173-2) based telecommunication network. This capability </w:t>
      </w:r>
      <w:r w:rsidR="00425B5E">
        <w:t>should</w:t>
      </w:r>
      <w:r w:rsidR="00245663">
        <w:t xml:space="preserve"> </w:t>
      </w:r>
      <w:r w:rsidR="00425B5E" w:rsidRPr="00425B5E">
        <w:t xml:space="preserve">include at least </w:t>
      </w:r>
      <w:r w:rsidR="00245663">
        <w:t>:</w:t>
      </w:r>
    </w:p>
    <w:p w14:paraId="1E2C8BDF" w14:textId="6C8F7829" w:rsidR="00425B5E" w:rsidRDefault="00425B5E" w:rsidP="00425B5E">
      <w:pPr>
        <w:pStyle w:val="ListParagraph"/>
        <w:numPr>
          <w:ilvl w:val="1"/>
          <w:numId w:val="57"/>
        </w:numPr>
        <w:spacing w:after="60" w:line="240" w:lineRule="auto"/>
        <w:jc w:val="both"/>
      </w:pPr>
      <w:r>
        <w:t>U</w:t>
      </w:r>
      <w:r w:rsidRPr="00425B5E">
        <w:t>ser selection of data services from a list provided by a SECOM service registry,</w:t>
      </w:r>
    </w:p>
    <w:p w14:paraId="45B1E84D" w14:textId="73F3C50D" w:rsidR="00425B5E" w:rsidRDefault="00425B5E" w:rsidP="00425B5E">
      <w:pPr>
        <w:pStyle w:val="ListParagraph"/>
        <w:numPr>
          <w:ilvl w:val="1"/>
          <w:numId w:val="57"/>
        </w:numPr>
        <w:spacing w:after="60" w:line="240" w:lineRule="auto"/>
        <w:jc w:val="both"/>
      </w:pPr>
      <w:r>
        <w:t>M</w:t>
      </w:r>
      <w:r w:rsidRPr="00425B5E">
        <w:t xml:space="preserve">anagement of information about the data services selected in item (i), for example SECOM subscription status, and </w:t>
      </w:r>
    </w:p>
    <w:p w14:paraId="26AF987C" w14:textId="77777777" w:rsidR="00425B5E" w:rsidRDefault="00425B5E" w:rsidP="00425B5E">
      <w:pPr>
        <w:pStyle w:val="ListParagraph"/>
        <w:numPr>
          <w:ilvl w:val="1"/>
          <w:numId w:val="57"/>
        </w:numPr>
        <w:spacing w:after="60" w:line="240" w:lineRule="auto"/>
        <w:jc w:val="both"/>
      </w:pPr>
      <w:r>
        <w:t>A</w:t>
      </w:r>
      <w:r w:rsidRPr="00425B5E">
        <w:t xml:space="preserve">cknowledge receipt of datasets. </w:t>
      </w:r>
    </w:p>
    <w:p w14:paraId="1B7DDB77" w14:textId="4F814290" w:rsidR="00BB222A" w:rsidRDefault="00425B5E" w:rsidP="002D7DEE">
      <w:pPr>
        <w:pStyle w:val="ListParagraph"/>
        <w:spacing w:after="60" w:line="240" w:lineRule="auto"/>
        <w:ind w:left="1440"/>
        <w:jc w:val="both"/>
      </w:pPr>
      <w:r w:rsidRPr="002D7DEE">
        <w:rPr>
          <w:b/>
          <w:bCs/>
        </w:rPr>
        <w:t>NOTE (informative):</w:t>
      </w:r>
      <w:r w:rsidRPr="00425B5E">
        <w:t xml:space="preserve"> The bi-directional transfer of S-421 based route plans using SECOM is described in IEC 61174, IEC 63173-1 and IEC 63173-2. </w:t>
      </w:r>
    </w:p>
    <w:p w14:paraId="193FBF48" w14:textId="78AFEDBD" w:rsidR="006A43DE" w:rsidRPr="00B21F04" w:rsidDel="00B21F04" w:rsidRDefault="006A43DE" w:rsidP="00B21F04">
      <w:pPr>
        <w:pStyle w:val="ListParagraph"/>
        <w:numPr>
          <w:ilvl w:val="0"/>
          <w:numId w:val="57"/>
        </w:numPr>
        <w:spacing w:after="60" w:line="240" w:lineRule="auto"/>
        <w:jc w:val="both"/>
        <w:rPr>
          <w:del w:id="2136" w:author="Jonathan Pritchard" w:date="2025-03-10T12:35:00Z" w16du:dateUtc="2025-03-10T12:35:00Z"/>
          <w:strike/>
          <w:rPrChange w:id="2137" w:author="Jonathan Pritchard" w:date="2025-03-10T12:35:00Z" w16du:dateUtc="2025-03-10T12:35:00Z">
            <w:rPr>
              <w:del w:id="2138" w:author="Jonathan Pritchard" w:date="2025-03-10T12:35:00Z" w16du:dateUtc="2025-03-10T12:35:00Z"/>
            </w:rPr>
          </w:rPrChange>
        </w:rPr>
      </w:pPr>
      <w:r w:rsidRPr="00B77A92">
        <w:rPr>
          <w:b/>
          <w:bCs/>
        </w:rPr>
        <w:t>Sequence Check</w:t>
      </w:r>
      <w:r w:rsidRPr="00B77A92">
        <w:t>.</w:t>
      </w:r>
      <w:r w:rsidR="005C5208">
        <w:t xml:space="preserve"> </w:t>
      </w:r>
      <w:ins w:id="2139" w:author="Jonathan Pritchard" w:date="2025-03-11T15:08:00Z" w16du:dateUtc="2025-03-11T15:08:00Z">
        <w:r w:rsidR="003D3E9C">
          <w:t xml:space="preserve">Where data products support sequential updating </w:t>
        </w:r>
      </w:ins>
      <w:del w:id="2140" w:author="Jonathan Pritchard" w:date="2025-03-11T15:08:00Z" w16du:dateUtc="2025-03-11T15:08:00Z">
        <w:r w:rsidR="005C5208" w:rsidDel="003D3E9C">
          <w:delText>T</w:delText>
        </w:r>
      </w:del>
      <w:ins w:id="2141" w:author="Jonathan Pritchard" w:date="2025-03-11T15:08:00Z" w16du:dateUtc="2025-03-11T15:08:00Z">
        <w:r w:rsidR="003D3E9C">
          <w:t>t</w:t>
        </w:r>
      </w:ins>
      <w:r w:rsidR="005C5208">
        <w:t xml:space="preserve">he ECDIS must ensure updates are </w:t>
      </w:r>
      <w:ins w:id="2142" w:author="Jonathan Pritchard" w:date="2025-03-11T15:08:00Z" w16du:dateUtc="2025-03-11T15:08:00Z">
        <w:r w:rsidR="003D3E9C">
          <w:t xml:space="preserve">always </w:t>
        </w:r>
      </w:ins>
      <w:r w:rsidR="005C5208">
        <w:t>applied in uninterrupted sequence.</w:t>
      </w:r>
      <w:r w:rsidRPr="00B77A92">
        <w:t xml:space="preserve"> </w:t>
      </w:r>
    </w:p>
    <w:p w14:paraId="3C9AA578" w14:textId="77777777" w:rsidR="00B21F04" w:rsidRPr="00B812CA" w:rsidRDefault="00B21F04" w:rsidP="00B812CA">
      <w:pPr>
        <w:pStyle w:val="ListParagraph"/>
        <w:numPr>
          <w:ilvl w:val="0"/>
          <w:numId w:val="57"/>
        </w:numPr>
        <w:spacing w:after="60" w:line="240" w:lineRule="auto"/>
        <w:jc w:val="both"/>
        <w:rPr>
          <w:ins w:id="2143" w:author="Jonathan Pritchard" w:date="2025-03-10T12:35:00Z" w16du:dateUtc="2025-03-10T12:35:00Z"/>
          <w:strike/>
        </w:rPr>
      </w:pPr>
    </w:p>
    <w:p w14:paraId="755BDFCE" w14:textId="04C65D8D" w:rsidR="00742D83" w:rsidRPr="00B77A92" w:rsidRDefault="004B7B5C">
      <w:pPr>
        <w:pStyle w:val="ListParagraph"/>
        <w:numPr>
          <w:ilvl w:val="0"/>
          <w:numId w:val="57"/>
        </w:numPr>
        <w:spacing w:after="60" w:line="240" w:lineRule="auto"/>
        <w:jc w:val="both"/>
        <w:pPrChange w:id="2144" w:author="Jonathan Pritchard" w:date="2025-03-10T12:35:00Z" w16du:dateUtc="2025-03-10T12:35:00Z">
          <w:pPr>
            <w:pStyle w:val="ListParagraph"/>
            <w:spacing w:after="120" w:line="240" w:lineRule="auto"/>
            <w:jc w:val="both"/>
          </w:pPr>
        </w:pPrChange>
      </w:pPr>
      <w:r w:rsidRPr="00B21F04">
        <w:rPr>
          <w:b/>
          <w:bCs/>
        </w:rPr>
        <w:t xml:space="preserve">Data </w:t>
      </w:r>
      <w:r w:rsidR="00742D83" w:rsidRPr="00B21F04">
        <w:rPr>
          <w:b/>
          <w:bCs/>
        </w:rPr>
        <w:t xml:space="preserve">Integrity </w:t>
      </w:r>
      <w:r w:rsidRPr="00B21F04">
        <w:rPr>
          <w:b/>
          <w:bCs/>
        </w:rPr>
        <w:t xml:space="preserve">and Authentication </w:t>
      </w:r>
      <w:r w:rsidR="00742D83" w:rsidRPr="00B21F04">
        <w:rPr>
          <w:b/>
          <w:bCs/>
        </w:rPr>
        <w:t>Check</w:t>
      </w:r>
      <w:r w:rsidR="00742D83" w:rsidRPr="00B77A92">
        <w:t>. All</w:t>
      </w:r>
      <w:r w:rsidR="001233DF" w:rsidRPr="00B77A92">
        <w:t xml:space="preserve"> exchange set contents</w:t>
      </w:r>
      <w:r w:rsidR="00742D83" w:rsidRPr="00B77A92">
        <w:t xml:space="preserve"> require the use of digital signatures and the ECDIS </w:t>
      </w:r>
      <w:r w:rsidR="005C5208">
        <w:t>must</w:t>
      </w:r>
      <w:r w:rsidR="00742D83" w:rsidRPr="00B77A92">
        <w:t xml:space="preserve"> authenticate </w:t>
      </w:r>
      <w:r w:rsidR="00341E51" w:rsidRPr="00B77A92">
        <w:t xml:space="preserve">all </w:t>
      </w:r>
      <w:r w:rsidR="00742D83" w:rsidRPr="00B77A92">
        <w:t>updates using the applicable procedures</w:t>
      </w:r>
      <w:r w:rsidR="00311484" w:rsidRPr="00B77A92">
        <w:t xml:space="preserve"> described in S-100 Part 15</w:t>
      </w:r>
      <w:r w:rsidR="00742D83" w:rsidRPr="00B77A92">
        <w:t xml:space="preserve">. </w:t>
      </w:r>
      <w:r w:rsidR="0073642C">
        <w:t>All</w:t>
      </w:r>
      <w:r w:rsidR="001233DF" w:rsidRPr="00B77A92">
        <w:t xml:space="preserve"> u</w:t>
      </w:r>
      <w:r w:rsidR="00742D83" w:rsidRPr="00B77A92">
        <w:t>pdates that do not pass the authentication</w:t>
      </w:r>
      <w:r w:rsidR="005C5208">
        <w:t xml:space="preserve"> and data integrity</w:t>
      </w:r>
      <w:r w:rsidR="00742D83" w:rsidRPr="00B77A92">
        <w:t xml:space="preserve"> check </w:t>
      </w:r>
      <w:r w:rsidR="00311484" w:rsidRPr="00B77A92">
        <w:t>must</w:t>
      </w:r>
      <w:r w:rsidR="00742D83" w:rsidRPr="00B77A92">
        <w:t xml:space="preserve"> not be applied. The user </w:t>
      </w:r>
      <w:r w:rsidR="001233DF" w:rsidRPr="00B77A92">
        <w:t>must</w:t>
      </w:r>
      <w:r w:rsidR="00742D83" w:rsidRPr="00B77A92">
        <w:t xml:space="preserve"> be informed of any authentication </w:t>
      </w:r>
      <w:r w:rsidR="005C5208">
        <w:t xml:space="preserve">or data integrity </w:t>
      </w:r>
      <w:r w:rsidR="00742D83" w:rsidRPr="00B77A92">
        <w:t>anomalies (refer to SSE codes). Update authentication</w:t>
      </w:r>
      <w:r w:rsidR="00DA0DBE">
        <w:t xml:space="preserve"> and data integrity </w:t>
      </w:r>
      <w:r w:rsidR="00742D83" w:rsidRPr="00B77A92">
        <w:t xml:space="preserve">related messages for the user may be combined to avoid flooding the user, but </w:t>
      </w:r>
      <w:r w:rsidR="005C5208">
        <w:t>must</w:t>
      </w:r>
      <w:r w:rsidR="00742D83" w:rsidRPr="00B77A92">
        <w:t xml:space="preserve"> all be logged </w:t>
      </w:r>
    </w:p>
    <w:p w14:paraId="578CE782" w14:textId="7E241692" w:rsidR="006A43DE" w:rsidRPr="00B77A92" w:rsidRDefault="006A43DE" w:rsidP="00AE2737">
      <w:pPr>
        <w:pStyle w:val="ListParagraph"/>
        <w:numPr>
          <w:ilvl w:val="0"/>
          <w:numId w:val="57"/>
        </w:numPr>
        <w:spacing w:after="120" w:line="240" w:lineRule="auto"/>
        <w:jc w:val="both"/>
      </w:pPr>
      <w:r w:rsidRPr="00B77A92">
        <w:rPr>
          <w:b/>
          <w:bCs/>
        </w:rPr>
        <w:t>Applicability</w:t>
      </w:r>
      <w:r w:rsidRPr="00B77A92">
        <w:t xml:space="preserve">. Updates not relating to a </w:t>
      </w:r>
      <w:r w:rsidR="008A73DC" w:rsidRPr="00B77A92">
        <w:t>dataset</w:t>
      </w:r>
      <w:r w:rsidRPr="00B77A92">
        <w:t xml:space="preserve"> within the set of </w:t>
      </w:r>
      <w:r w:rsidR="008A73DC" w:rsidRPr="00B77A92">
        <w:t>datasets</w:t>
      </w:r>
      <w:r w:rsidRPr="00B77A92">
        <w:t xml:space="preserve"> in the </w:t>
      </w:r>
      <w:r w:rsidR="001233DF" w:rsidRPr="00B77A92">
        <w:t xml:space="preserve">System Database </w:t>
      </w:r>
      <w:r w:rsidRPr="00B77A92">
        <w:t>may be discarded.</w:t>
      </w:r>
    </w:p>
    <w:p w14:paraId="539A4AA1" w14:textId="4982CCCF" w:rsidR="006A43DE" w:rsidRPr="00B77A92" w:rsidRDefault="006A43DE" w:rsidP="00AE2737">
      <w:pPr>
        <w:pStyle w:val="ListParagraph"/>
        <w:numPr>
          <w:ilvl w:val="0"/>
          <w:numId w:val="57"/>
        </w:numPr>
        <w:spacing w:after="60" w:line="240" w:lineRule="auto"/>
        <w:jc w:val="both"/>
      </w:pPr>
      <w:r w:rsidRPr="00B77A92">
        <w:rPr>
          <w:b/>
          <w:bCs/>
        </w:rPr>
        <w:t>Summary Report</w:t>
      </w:r>
      <w:r w:rsidRPr="00B77A92">
        <w:t xml:space="preserve">. A summary report for each of the Issuing Authority's </w:t>
      </w:r>
      <w:r w:rsidR="00EE16CD" w:rsidRPr="00B77A92">
        <w:t>o</w:t>
      </w:r>
      <w:r w:rsidRPr="00B77A92">
        <w:t xml:space="preserve">fficial </w:t>
      </w:r>
      <w:r w:rsidR="00EE16CD" w:rsidRPr="00B77A92">
        <w:t>u</w:t>
      </w:r>
      <w:r w:rsidRPr="00B77A92">
        <w:t xml:space="preserve">pdate </w:t>
      </w:r>
      <w:r w:rsidR="00EE16CD" w:rsidRPr="00B77A92">
        <w:t>f</w:t>
      </w:r>
      <w:r w:rsidRPr="00B77A92">
        <w:t xml:space="preserve">iles </w:t>
      </w:r>
      <w:r w:rsidR="00DA0DBE">
        <w:t>must</w:t>
      </w:r>
      <w:r w:rsidR="00DA0DBE" w:rsidRPr="00B77A92">
        <w:t xml:space="preserve"> </w:t>
      </w:r>
      <w:r w:rsidRPr="00B77A92">
        <w:t>be given after completion of receipt containing at least:</w:t>
      </w:r>
    </w:p>
    <w:p w14:paraId="612DEB9C" w14:textId="359AFAD9" w:rsidR="006A43DE" w:rsidRPr="00B77A92" w:rsidRDefault="006A43DE" w:rsidP="00B317C6">
      <w:pPr>
        <w:pStyle w:val="ListParagraph"/>
        <w:spacing w:after="60" w:line="240" w:lineRule="auto"/>
        <w:jc w:val="both"/>
      </w:pPr>
      <w:r w:rsidRPr="00B77A92">
        <w:rPr>
          <w:b/>
          <w:bCs/>
        </w:rPr>
        <w:t>.1</w:t>
      </w:r>
      <w:r w:rsidRPr="00B77A92">
        <w:t xml:space="preserve"> </w:t>
      </w:r>
      <w:r w:rsidR="00AE683B" w:rsidRPr="00B77A92">
        <w:t>I</w:t>
      </w:r>
      <w:r w:rsidRPr="00B77A92">
        <w:t>dentification of Issuing Authority;</w:t>
      </w:r>
    </w:p>
    <w:p w14:paraId="39B4B9CE" w14:textId="2F6EA55B" w:rsidR="006A43DE" w:rsidRPr="00B77A92" w:rsidRDefault="006A43DE" w:rsidP="00B317C6">
      <w:pPr>
        <w:pStyle w:val="ListParagraph"/>
        <w:spacing w:after="60" w:line="240" w:lineRule="auto"/>
        <w:jc w:val="both"/>
      </w:pPr>
      <w:r w:rsidRPr="00B77A92">
        <w:rPr>
          <w:b/>
          <w:bCs/>
        </w:rPr>
        <w:t>.2</w:t>
      </w:r>
      <w:r w:rsidRPr="00B77A92">
        <w:t xml:space="preserve"> </w:t>
      </w:r>
      <w:r w:rsidR="00EE16CD" w:rsidRPr="00B77A92">
        <w:t>U</w:t>
      </w:r>
      <w:r w:rsidRPr="00B77A92">
        <w:t xml:space="preserve">pdate numbers of the </w:t>
      </w:r>
      <w:r w:rsidR="00EE16CD" w:rsidRPr="00B77A92">
        <w:t>u</w:t>
      </w:r>
      <w:r w:rsidRPr="00B77A92">
        <w:t xml:space="preserve">pdate </w:t>
      </w:r>
      <w:r w:rsidR="00EE16CD" w:rsidRPr="00B77A92">
        <w:t>f</w:t>
      </w:r>
      <w:r w:rsidRPr="00B77A92">
        <w:t>iles;</w:t>
      </w:r>
    </w:p>
    <w:p w14:paraId="6548F085" w14:textId="0F56CB36" w:rsidR="006A43DE" w:rsidRPr="00B77A92" w:rsidRDefault="006A43DE" w:rsidP="00B317C6">
      <w:pPr>
        <w:pStyle w:val="ListParagraph"/>
        <w:spacing w:after="60" w:line="240" w:lineRule="auto"/>
        <w:jc w:val="both"/>
      </w:pPr>
      <w:r w:rsidRPr="00B77A92">
        <w:rPr>
          <w:b/>
          <w:bCs/>
        </w:rPr>
        <w:t>.3</w:t>
      </w:r>
      <w:r w:rsidRPr="00B77A92">
        <w:t xml:space="preserve"> </w:t>
      </w:r>
      <w:r w:rsidR="00EE16CD" w:rsidRPr="00B77A92">
        <w:t>Dataset</w:t>
      </w:r>
      <w:r w:rsidRPr="00B77A92">
        <w:t xml:space="preserve"> Identifiers of </w:t>
      </w:r>
      <w:r w:rsidR="00EE16CD" w:rsidRPr="00B77A92">
        <w:t>datasets</w:t>
      </w:r>
      <w:r w:rsidRPr="00B77A92">
        <w:t xml:space="preserve"> affected;</w:t>
      </w:r>
    </w:p>
    <w:p w14:paraId="3A40129B" w14:textId="5A13A485" w:rsidR="006A43DE" w:rsidRPr="00B77A92" w:rsidRDefault="006A43DE" w:rsidP="00B317C6">
      <w:pPr>
        <w:pStyle w:val="ListParagraph"/>
        <w:spacing w:after="60" w:line="240" w:lineRule="auto"/>
        <w:jc w:val="both"/>
      </w:pPr>
      <w:r w:rsidRPr="00B77A92">
        <w:rPr>
          <w:b/>
          <w:bCs/>
        </w:rPr>
        <w:t>.4</w:t>
      </w:r>
      <w:r w:rsidRPr="00B77A92">
        <w:t xml:space="preserve"> Edition </w:t>
      </w:r>
      <w:r w:rsidR="00EE16CD" w:rsidRPr="00B77A92">
        <w:t>n</w:t>
      </w:r>
      <w:r w:rsidRPr="00B77A92">
        <w:t xml:space="preserve">umber and date of </w:t>
      </w:r>
      <w:r w:rsidR="00EE16CD" w:rsidRPr="00B77A92">
        <w:t>dataset</w:t>
      </w:r>
      <w:r w:rsidRPr="00B77A92">
        <w:t xml:space="preserve"> involved;</w:t>
      </w:r>
    </w:p>
    <w:p w14:paraId="47169A8D" w14:textId="6A34AA3E" w:rsidR="006A43DE" w:rsidRPr="00B77A92" w:rsidRDefault="006A43DE" w:rsidP="00B317C6">
      <w:pPr>
        <w:pStyle w:val="ListParagraph"/>
        <w:spacing w:after="120" w:line="240" w:lineRule="auto"/>
        <w:jc w:val="both"/>
      </w:pPr>
      <w:r w:rsidRPr="00B77A92">
        <w:rPr>
          <w:b/>
          <w:bCs/>
        </w:rPr>
        <w:t>.5</w:t>
      </w:r>
      <w:r w:rsidRPr="00B77A92">
        <w:t xml:space="preserve"> </w:t>
      </w:r>
      <w:r w:rsidR="00EE16CD" w:rsidRPr="00B77A92">
        <w:t>N</w:t>
      </w:r>
      <w:r w:rsidRPr="00B77A92">
        <w:t xml:space="preserve">umber of updates in the affected </w:t>
      </w:r>
      <w:r w:rsidR="00EE16CD" w:rsidRPr="00B77A92">
        <w:t>dataset</w:t>
      </w:r>
      <w:r w:rsidRPr="00B77A92">
        <w:t>.</w:t>
      </w:r>
    </w:p>
    <w:p w14:paraId="4933EFAF" w14:textId="2F2F5FD3" w:rsidR="006A43DE" w:rsidRPr="00B77A92" w:rsidRDefault="006A43DE" w:rsidP="00AE2737">
      <w:pPr>
        <w:pStyle w:val="ListParagraph"/>
        <w:numPr>
          <w:ilvl w:val="0"/>
          <w:numId w:val="57"/>
        </w:numPr>
        <w:spacing w:after="120" w:line="240" w:lineRule="auto"/>
        <w:jc w:val="both"/>
      </w:pPr>
      <w:r w:rsidRPr="00B77A92">
        <w:rPr>
          <w:b/>
          <w:bCs/>
        </w:rPr>
        <w:t>Review of ENC Updates</w:t>
      </w:r>
      <w:r w:rsidRPr="00B77A92">
        <w:t xml:space="preserve">. It </w:t>
      </w:r>
      <w:r w:rsidR="001233DF" w:rsidRPr="00B77A92">
        <w:t xml:space="preserve">must </w:t>
      </w:r>
      <w:r w:rsidRPr="00B77A92">
        <w:t xml:space="preserve">be possible for the </w:t>
      </w:r>
      <w:r w:rsidR="00AE683B" w:rsidRPr="00B77A92">
        <w:t>M</w:t>
      </w:r>
      <w:r w:rsidRPr="00B77A92">
        <w:t xml:space="preserve">ariner to review </w:t>
      </w:r>
      <w:r w:rsidR="00DA0DBE">
        <w:t>ENC</w:t>
      </w:r>
      <w:r w:rsidR="00DA0DBE" w:rsidRPr="00B77A92">
        <w:t xml:space="preserve"> </w:t>
      </w:r>
      <w:r w:rsidRPr="00B77A92">
        <w:t xml:space="preserve">updates applied through displaying the </w:t>
      </w:r>
      <w:r w:rsidR="003B11C8" w:rsidRPr="00B77A92">
        <w:t xml:space="preserve">System Database </w:t>
      </w:r>
      <w:r w:rsidRPr="00B77A92">
        <w:t>contents with the updates highlighted.</w:t>
      </w:r>
    </w:p>
    <w:p w14:paraId="16D8EDB4" w14:textId="65C9BC0D" w:rsidR="00E77605" w:rsidRPr="00B77A92" w:rsidRDefault="00E77605" w:rsidP="00AE2737">
      <w:pPr>
        <w:pStyle w:val="ListParagraph"/>
        <w:numPr>
          <w:ilvl w:val="0"/>
          <w:numId w:val="57"/>
        </w:numPr>
        <w:spacing w:after="120" w:line="240" w:lineRule="auto"/>
        <w:jc w:val="both"/>
      </w:pPr>
      <w:r w:rsidRPr="00B77A92">
        <w:rPr>
          <w:b/>
          <w:bCs/>
        </w:rPr>
        <w:t xml:space="preserve">ECDIS Update Status Report. </w:t>
      </w:r>
      <w:r w:rsidRPr="00B77A92">
        <w:t xml:space="preserve">It </w:t>
      </w:r>
      <w:r w:rsidR="001233DF" w:rsidRPr="00B77A92">
        <w:t xml:space="preserve">must </w:t>
      </w:r>
      <w:r w:rsidRPr="00B77A92">
        <w:t xml:space="preserve">be possible for the user to inspect and demonstrate the up to date status of all datasets held within the ECDIS against a complete list supplied by a service provider. Details of the required update status reports for both electronic chart and nautical publications datasets are given in Appendix </w:t>
      </w:r>
      <w:r w:rsidR="00624B58">
        <w:t>C</w:t>
      </w:r>
    </w:p>
    <w:p w14:paraId="5A17BAAD" w14:textId="453B80CF" w:rsidR="006A43DE" w:rsidRPr="00B77A92" w:rsidDel="00653128" w:rsidRDefault="006A43DE" w:rsidP="0043278E">
      <w:pPr>
        <w:pStyle w:val="Heading3"/>
        <w:rPr>
          <w:moveFrom w:id="2145" w:author="Jonathan Pritchard" w:date="2025-03-07T17:59:00Z" w16du:dateUtc="2025-03-07T17:59:00Z"/>
        </w:rPr>
      </w:pPr>
      <w:moveFromRangeStart w:id="2146" w:author="Jonathan Pritchard" w:date="2025-03-07T17:59:00Z" w:name="move192262808"/>
      <w:moveFrom w:id="2147" w:author="Jonathan Pritchard" w:date="2025-03-07T17:59:00Z" w16du:dateUtc="2025-03-07T17:59:00Z">
        <w:r w:rsidRPr="00B77A92" w:rsidDel="00653128">
          <w:lastRenderedPageBreak/>
          <w:t>Manual Update</w:t>
        </w:r>
        <w:bookmarkStart w:id="2148" w:name="_Toc194061820"/>
        <w:bookmarkStart w:id="2149" w:name="_Toc194067208"/>
        <w:bookmarkEnd w:id="2148"/>
        <w:bookmarkEnd w:id="2149"/>
      </w:moveFrom>
    </w:p>
    <w:p w14:paraId="3FAE33F5" w14:textId="61085D19" w:rsidR="006A43DE" w:rsidRPr="00B77A92" w:rsidDel="00653128" w:rsidRDefault="006A43DE" w:rsidP="00AE2737">
      <w:pPr>
        <w:pStyle w:val="ListParagraph"/>
        <w:numPr>
          <w:ilvl w:val="0"/>
          <w:numId w:val="60"/>
        </w:numPr>
        <w:spacing w:after="60" w:line="240" w:lineRule="auto"/>
        <w:jc w:val="both"/>
        <w:rPr>
          <w:moveFrom w:id="2150" w:author="Jonathan Pritchard" w:date="2025-03-07T17:59:00Z" w16du:dateUtc="2025-03-07T17:59:00Z"/>
        </w:rPr>
      </w:pPr>
      <w:moveFrom w:id="2151" w:author="Jonathan Pritchard" w:date="2025-03-07T17:59:00Z" w16du:dateUtc="2025-03-07T17:59:00Z">
        <w:r w:rsidRPr="00B77A92" w:rsidDel="00653128">
          <w:rPr>
            <w:b/>
            <w:bCs/>
          </w:rPr>
          <w:t>Keying and Symbology</w:t>
        </w:r>
        <w:r w:rsidRPr="00B77A92" w:rsidDel="00653128">
          <w:t>.</w:t>
        </w:r>
        <w:r w:rsidR="00B00A5B" w:rsidRPr="00B77A92" w:rsidDel="00653128">
          <w:t xml:space="preserve"> </w:t>
        </w:r>
        <w:r w:rsidRPr="00B77A92" w:rsidDel="00653128">
          <w:t xml:space="preserve">The ECDIS </w:t>
        </w:r>
        <w:r w:rsidR="00AB0716" w:rsidDel="00653128">
          <w:t>must</w:t>
        </w:r>
        <w:r w:rsidRPr="00B77A92" w:rsidDel="00653128">
          <w:t xml:space="preserve"> enable manual entry of updates for non-integrated presentation on the display. A capacity should exist to enable the mariner to:</w:t>
        </w:r>
        <w:bookmarkStart w:id="2152" w:name="_Toc194061821"/>
        <w:bookmarkStart w:id="2153" w:name="_Toc194067209"/>
        <w:bookmarkEnd w:id="2152"/>
        <w:bookmarkEnd w:id="2153"/>
      </w:moveFrom>
    </w:p>
    <w:p w14:paraId="190C07D0" w14:textId="7FD56263" w:rsidR="006A43DE" w:rsidRPr="00B77A92" w:rsidDel="00653128" w:rsidRDefault="006A43DE" w:rsidP="00AE683B">
      <w:pPr>
        <w:pStyle w:val="ListParagraph"/>
        <w:spacing w:after="60" w:line="240" w:lineRule="auto"/>
        <w:jc w:val="both"/>
        <w:rPr>
          <w:moveFrom w:id="2154" w:author="Jonathan Pritchard" w:date="2025-03-07T17:59:00Z" w16du:dateUtc="2025-03-07T17:59:00Z"/>
        </w:rPr>
      </w:pPr>
      <w:moveFrom w:id="2155" w:author="Jonathan Pritchard" w:date="2025-03-07T17:59:00Z" w16du:dateUtc="2025-03-07T17:59:00Z">
        <w:r w:rsidRPr="00B77A92" w:rsidDel="00653128">
          <w:rPr>
            <w:b/>
            <w:bCs/>
          </w:rPr>
          <w:t>.1</w:t>
        </w:r>
        <w:r w:rsidRPr="00B77A92" w:rsidDel="00653128">
          <w:t xml:space="preserve"> </w:t>
        </w:r>
        <w:r w:rsidR="00AE683B" w:rsidRPr="00B77A92" w:rsidDel="00653128">
          <w:t>E</w:t>
        </w:r>
        <w:r w:rsidRPr="00B77A92" w:rsidDel="00653128">
          <w:t xml:space="preserve">nter the update so it can be displayed as described in </w:t>
        </w:r>
        <w:r w:rsidR="008A73DC" w:rsidRPr="00B77A92" w:rsidDel="00653128">
          <w:t xml:space="preserve">this </w:t>
        </w:r>
        <w:r w:rsidR="007048BF" w:rsidDel="00653128">
          <w:t>specification</w:t>
        </w:r>
        <w:r w:rsidRPr="00B77A92" w:rsidDel="00653128">
          <w:t>.</w:t>
        </w:r>
        <w:bookmarkStart w:id="2156" w:name="_Toc194061822"/>
        <w:bookmarkStart w:id="2157" w:name="_Toc194067210"/>
        <w:bookmarkEnd w:id="2156"/>
        <w:bookmarkEnd w:id="2157"/>
      </w:moveFrom>
    </w:p>
    <w:p w14:paraId="7D9466D0" w14:textId="32E5BFB0" w:rsidR="006A43DE" w:rsidRPr="00B77A92" w:rsidDel="00653128" w:rsidRDefault="006A43DE" w:rsidP="00AE683B">
      <w:pPr>
        <w:pStyle w:val="ListParagraph"/>
        <w:spacing w:after="120" w:line="240" w:lineRule="auto"/>
        <w:jc w:val="both"/>
        <w:rPr>
          <w:moveFrom w:id="2158" w:author="Jonathan Pritchard" w:date="2025-03-07T17:59:00Z" w16du:dateUtc="2025-03-07T17:59:00Z"/>
        </w:rPr>
      </w:pPr>
      <w:moveFrom w:id="2159" w:author="Jonathan Pritchard" w:date="2025-03-07T17:59:00Z" w16du:dateUtc="2025-03-07T17:59:00Z">
        <w:r w:rsidRPr="00B77A92" w:rsidDel="00653128">
          <w:rPr>
            <w:b/>
            <w:bCs/>
          </w:rPr>
          <w:t>.2</w:t>
        </w:r>
        <w:r w:rsidRPr="00B77A92" w:rsidDel="00653128">
          <w:t xml:space="preserve"> </w:t>
        </w:r>
        <w:r w:rsidR="00AE683B" w:rsidRPr="00B77A92" w:rsidDel="00653128">
          <w:t>E</w:t>
        </w:r>
        <w:r w:rsidRPr="00B77A92" w:rsidDel="00653128">
          <w:t xml:space="preserve">nsure all update text information relevant to the new condition and to the source of the update, as entered by the </w:t>
        </w:r>
        <w:r w:rsidR="00AE683B" w:rsidRPr="00B77A92" w:rsidDel="00653128">
          <w:t>M</w:t>
        </w:r>
        <w:r w:rsidRPr="00B77A92" w:rsidDel="00653128">
          <w:t>ariner, is recorded by the system for display on demand.</w:t>
        </w:r>
        <w:bookmarkStart w:id="2160" w:name="_Toc194061823"/>
        <w:bookmarkStart w:id="2161" w:name="_Toc194067211"/>
        <w:bookmarkEnd w:id="2160"/>
        <w:bookmarkEnd w:id="2161"/>
      </w:moveFrom>
    </w:p>
    <w:p w14:paraId="413938DE" w14:textId="0E409A1E" w:rsidR="006A43DE" w:rsidRPr="00B77A92" w:rsidDel="00653128" w:rsidRDefault="006A43DE" w:rsidP="00AE2737">
      <w:pPr>
        <w:pStyle w:val="ListParagraph"/>
        <w:numPr>
          <w:ilvl w:val="0"/>
          <w:numId w:val="60"/>
        </w:numPr>
        <w:spacing w:after="120" w:line="240" w:lineRule="auto"/>
        <w:jc w:val="both"/>
        <w:rPr>
          <w:moveFrom w:id="2162" w:author="Jonathan Pritchard" w:date="2025-03-07T17:59:00Z" w16du:dateUtc="2025-03-07T17:59:00Z"/>
        </w:rPr>
      </w:pPr>
      <w:moveFrom w:id="2163" w:author="Jonathan Pritchard" w:date="2025-03-07T17:59:00Z" w16du:dateUtc="2025-03-07T17:59:00Z">
        <w:r w:rsidRPr="00B77A92" w:rsidDel="00653128">
          <w:rPr>
            <w:b/>
            <w:bCs/>
          </w:rPr>
          <w:t xml:space="preserve">Indications and </w:t>
        </w:r>
        <w:r w:rsidR="00C0149A" w:rsidRPr="00B77A92" w:rsidDel="00653128">
          <w:rPr>
            <w:b/>
            <w:bCs/>
          </w:rPr>
          <w:t>Alerts</w:t>
        </w:r>
        <w:r w:rsidRPr="00B77A92" w:rsidDel="00653128">
          <w:t>. The ECDIS should be capable of sensing indications and al</w:t>
        </w:r>
        <w:r w:rsidR="00C0149A" w:rsidRPr="00B77A92" w:rsidDel="00653128">
          <w:t>erts</w:t>
        </w:r>
        <w:r w:rsidRPr="00B77A92" w:rsidDel="00653128">
          <w:t xml:space="preserve"> related to non-integrated (manual) updates, just as it does for integrated </w:t>
        </w:r>
        <w:r w:rsidR="00AE683B" w:rsidRPr="00B77A92" w:rsidDel="00653128">
          <w:t>u</w:t>
        </w:r>
        <w:r w:rsidRPr="00B77A92" w:rsidDel="00653128">
          <w:t>pdates.</w:t>
        </w:r>
        <w:bookmarkStart w:id="2164" w:name="_Toc194061824"/>
        <w:bookmarkStart w:id="2165" w:name="_Toc194067212"/>
        <w:bookmarkEnd w:id="2164"/>
        <w:bookmarkEnd w:id="2165"/>
      </w:moveFrom>
    </w:p>
    <w:p w14:paraId="4B476780" w14:textId="1B6CF1EC" w:rsidR="006A43DE" w:rsidRPr="00B77A92" w:rsidDel="00653128" w:rsidRDefault="006A43DE" w:rsidP="00AE2737">
      <w:pPr>
        <w:pStyle w:val="ListParagraph"/>
        <w:numPr>
          <w:ilvl w:val="0"/>
          <w:numId w:val="60"/>
        </w:numPr>
        <w:spacing w:after="120" w:line="240" w:lineRule="auto"/>
        <w:jc w:val="both"/>
        <w:rPr>
          <w:moveFrom w:id="2166" w:author="Jonathan Pritchard" w:date="2025-03-07T17:59:00Z" w16du:dateUtc="2025-03-07T17:59:00Z"/>
        </w:rPr>
      </w:pPr>
      <w:moveFrom w:id="2167" w:author="Jonathan Pritchard" w:date="2025-03-07T17:59:00Z" w16du:dateUtc="2025-03-07T17:59:00Z">
        <w:r w:rsidRPr="00B77A92" w:rsidDel="00653128">
          <w:rPr>
            <w:b/>
            <w:bCs/>
          </w:rPr>
          <w:t>Presentation</w:t>
        </w:r>
        <w:r w:rsidRPr="00B77A92" w:rsidDel="00653128">
          <w:t xml:space="preserve">. Manual updates </w:t>
        </w:r>
        <w:r w:rsidR="00B15F52" w:rsidRPr="00B77A92" w:rsidDel="00653128">
          <w:t xml:space="preserve">must </w:t>
        </w:r>
        <w:r w:rsidRPr="00B77A92" w:rsidDel="00653128">
          <w:t xml:space="preserve">be displayed as described in </w:t>
        </w:r>
        <w:r w:rsidR="008A73DC" w:rsidRPr="00B77A92" w:rsidDel="00653128">
          <w:t xml:space="preserve">this </w:t>
        </w:r>
        <w:r w:rsidR="007048BF" w:rsidDel="00653128">
          <w:t>specification</w:t>
        </w:r>
        <w:r w:rsidRPr="00B77A92" w:rsidDel="00653128">
          <w:t xml:space="preserve">, </w:t>
        </w:r>
        <w:r w:rsidR="008A73DC" w:rsidRPr="00B77A92" w:rsidDel="00653128">
          <w:t>clause</w:t>
        </w:r>
        <w:r w:rsidRPr="00B77A92" w:rsidDel="00653128">
          <w:t xml:space="preserve"> </w:t>
        </w:r>
        <w:r w:rsidR="00FA7715" w:rsidRPr="00B77A92" w:rsidDel="00653128">
          <w:fldChar w:fldCharType="begin"/>
        </w:r>
        <w:r w:rsidR="00FA7715" w:rsidRPr="00B77A92" w:rsidDel="00653128">
          <w:instrText xml:space="preserve"> REF _Ref49427616 \r \h </w:instrText>
        </w:r>
        <w:r w:rsidR="00AE683B" w:rsidRPr="00B77A92" w:rsidDel="00653128">
          <w:instrText xml:space="preserve"> \* MERGEFORMAT </w:instrText>
        </w:r>
      </w:moveFrom>
      <w:del w:id="2168" w:author="Jonathan Pritchard" w:date="2025-03-07T17:59:00Z" w16du:dateUtc="2025-03-07T17:59:00Z"/>
      <w:moveFrom w:id="2169" w:author="Jonathan Pritchard" w:date="2025-03-07T17:59:00Z" w16du:dateUtc="2025-03-07T17:59:00Z">
        <w:r w:rsidR="00FA7715" w:rsidRPr="00B77A92" w:rsidDel="00653128">
          <w:fldChar w:fldCharType="separate"/>
        </w:r>
        <w:r w:rsidR="00624B58" w:rsidDel="00653128">
          <w:t>9.3</w:t>
        </w:r>
        <w:r w:rsidR="00FA7715" w:rsidRPr="00B77A92" w:rsidDel="00653128">
          <w:fldChar w:fldCharType="end"/>
        </w:r>
        <w:r w:rsidRPr="00B77A92" w:rsidDel="00653128">
          <w:t>.</w:t>
        </w:r>
        <w:bookmarkStart w:id="2170" w:name="_Toc194061825"/>
        <w:bookmarkStart w:id="2171" w:name="_Toc194067213"/>
        <w:bookmarkEnd w:id="2170"/>
        <w:bookmarkEnd w:id="2171"/>
      </w:moveFrom>
    </w:p>
    <w:p w14:paraId="0D5A84F3" w14:textId="0797EDAA" w:rsidR="006A43DE" w:rsidRPr="00B77A92" w:rsidDel="00653128" w:rsidRDefault="006A43DE" w:rsidP="00AE2737">
      <w:pPr>
        <w:pStyle w:val="ListParagraph"/>
        <w:numPr>
          <w:ilvl w:val="0"/>
          <w:numId w:val="60"/>
        </w:numPr>
        <w:spacing w:after="120" w:line="240" w:lineRule="auto"/>
        <w:jc w:val="both"/>
        <w:rPr>
          <w:moveFrom w:id="2172" w:author="Jonathan Pritchard" w:date="2025-03-07T17:59:00Z" w16du:dateUtc="2025-03-07T17:59:00Z"/>
        </w:rPr>
      </w:pPr>
      <w:moveFrom w:id="2173" w:author="Jonathan Pritchard" w:date="2025-03-07T17:59:00Z" w16du:dateUtc="2025-03-07T17:59:00Z">
        <w:r w:rsidRPr="00B77A92" w:rsidDel="00653128">
          <w:rPr>
            <w:b/>
            <w:bCs/>
          </w:rPr>
          <w:t>Text</w:t>
        </w:r>
        <w:r w:rsidRPr="00B77A92" w:rsidDel="00653128">
          <w:t>. It should be possible to enter text into the ECDIS.</w:t>
        </w:r>
        <w:bookmarkStart w:id="2174" w:name="_Toc194061826"/>
        <w:bookmarkStart w:id="2175" w:name="_Toc194067214"/>
        <w:bookmarkEnd w:id="2174"/>
        <w:bookmarkEnd w:id="2175"/>
      </w:moveFrom>
    </w:p>
    <w:p w14:paraId="05A72F26" w14:textId="1CBF90A8" w:rsidR="006A43DE" w:rsidRPr="00B77A92" w:rsidDel="00653128" w:rsidRDefault="006A43DE" w:rsidP="00AE2737">
      <w:pPr>
        <w:pStyle w:val="ListParagraph"/>
        <w:numPr>
          <w:ilvl w:val="0"/>
          <w:numId w:val="60"/>
        </w:numPr>
        <w:spacing w:after="120" w:line="240" w:lineRule="auto"/>
        <w:jc w:val="both"/>
        <w:rPr>
          <w:moveFrom w:id="2176" w:author="Jonathan Pritchard" w:date="2025-03-07T17:59:00Z" w16du:dateUtc="2025-03-07T17:59:00Z"/>
        </w:rPr>
      </w:pPr>
      <w:moveFrom w:id="2177" w:author="Jonathan Pritchard" w:date="2025-03-07T17:59:00Z" w16du:dateUtc="2025-03-07T17:59:00Z">
        <w:r w:rsidRPr="00B77A92" w:rsidDel="00653128">
          <w:rPr>
            <w:b/>
            <w:bCs/>
          </w:rPr>
          <w:t>Archiving of Manual Updates</w:t>
        </w:r>
        <w:r w:rsidRPr="00B77A92" w:rsidDel="00653128">
          <w:t>. It should be possible to remove from the display any manual update. The removed update should be retained in the ECDIS for future review until commencement of the next voyage, but will not be otherwise displayed.</w:t>
        </w:r>
        <w:bookmarkStart w:id="2178" w:name="_Toc194061827"/>
        <w:bookmarkStart w:id="2179" w:name="_Toc194067215"/>
        <w:bookmarkEnd w:id="2178"/>
        <w:bookmarkEnd w:id="2179"/>
      </w:moveFrom>
    </w:p>
    <w:p w14:paraId="2BF0F69F" w14:textId="6E8D1DF2" w:rsidR="00097BCB" w:rsidRPr="00B77A92" w:rsidRDefault="005C140F" w:rsidP="00DB7CFE">
      <w:pPr>
        <w:pStyle w:val="Heading2"/>
      </w:pPr>
      <w:bookmarkStart w:id="2180" w:name="_Toc187673148"/>
      <w:bookmarkStart w:id="2181" w:name="_Toc187673380"/>
      <w:bookmarkStart w:id="2182" w:name="_Toc188368737"/>
      <w:bookmarkStart w:id="2183" w:name="_Toc188621939"/>
      <w:bookmarkStart w:id="2184" w:name="_Toc188950520"/>
      <w:bookmarkStart w:id="2185" w:name="_Toc188968439"/>
      <w:bookmarkStart w:id="2186" w:name="_Toc188968664"/>
      <w:bookmarkStart w:id="2187" w:name="_Toc187673149"/>
      <w:bookmarkStart w:id="2188" w:name="_Toc187673381"/>
      <w:bookmarkStart w:id="2189" w:name="_Toc188368738"/>
      <w:bookmarkStart w:id="2190" w:name="_Toc188621940"/>
      <w:bookmarkStart w:id="2191" w:name="_Toc188950521"/>
      <w:bookmarkStart w:id="2192" w:name="_Toc188968440"/>
      <w:bookmarkStart w:id="2193" w:name="_Toc188968665"/>
      <w:bookmarkStart w:id="2194" w:name="_Toc187673150"/>
      <w:bookmarkStart w:id="2195" w:name="_Toc187673382"/>
      <w:bookmarkStart w:id="2196" w:name="_Toc188368739"/>
      <w:bookmarkStart w:id="2197" w:name="_Toc188621941"/>
      <w:bookmarkStart w:id="2198" w:name="_Toc188950522"/>
      <w:bookmarkStart w:id="2199" w:name="_Toc188968441"/>
      <w:bookmarkStart w:id="2200" w:name="_Toc188968666"/>
      <w:bookmarkStart w:id="2201" w:name="_Toc187673151"/>
      <w:bookmarkStart w:id="2202" w:name="_Toc187673383"/>
      <w:bookmarkStart w:id="2203" w:name="_Toc188368740"/>
      <w:bookmarkStart w:id="2204" w:name="_Toc188621942"/>
      <w:bookmarkStart w:id="2205" w:name="_Toc188950523"/>
      <w:bookmarkStart w:id="2206" w:name="_Toc188968442"/>
      <w:bookmarkStart w:id="2207" w:name="_Toc188968667"/>
      <w:bookmarkStart w:id="2208" w:name="_Toc187673152"/>
      <w:bookmarkStart w:id="2209" w:name="_Toc187673384"/>
      <w:bookmarkStart w:id="2210" w:name="_Toc188368741"/>
      <w:bookmarkStart w:id="2211" w:name="_Toc188621943"/>
      <w:bookmarkStart w:id="2212" w:name="_Toc188950524"/>
      <w:bookmarkStart w:id="2213" w:name="_Toc188968443"/>
      <w:bookmarkStart w:id="2214" w:name="_Toc188968668"/>
      <w:bookmarkStart w:id="2215" w:name="_Toc187673153"/>
      <w:bookmarkStart w:id="2216" w:name="_Toc187673385"/>
      <w:bookmarkStart w:id="2217" w:name="_Toc188368742"/>
      <w:bookmarkStart w:id="2218" w:name="_Toc188621944"/>
      <w:bookmarkStart w:id="2219" w:name="_Toc188950525"/>
      <w:bookmarkStart w:id="2220" w:name="_Toc188968444"/>
      <w:bookmarkStart w:id="2221" w:name="_Toc188968669"/>
      <w:bookmarkStart w:id="2222" w:name="_Toc187673154"/>
      <w:bookmarkStart w:id="2223" w:name="_Toc187673386"/>
      <w:bookmarkStart w:id="2224" w:name="_Toc188368743"/>
      <w:bookmarkStart w:id="2225" w:name="_Toc188621945"/>
      <w:bookmarkStart w:id="2226" w:name="_Toc188950526"/>
      <w:bookmarkStart w:id="2227" w:name="_Toc188968445"/>
      <w:bookmarkStart w:id="2228" w:name="_Toc188968670"/>
      <w:bookmarkStart w:id="2229" w:name="_Toc175130381"/>
      <w:bookmarkStart w:id="2230" w:name="_Toc178784562"/>
      <w:bookmarkStart w:id="2231" w:name="_Toc194067216"/>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moveFromRangeEnd w:id="2146"/>
      <w:r w:rsidRPr="00B77A92">
        <w:t>New editions, re-issues,</w:t>
      </w:r>
      <w:r w:rsidR="00B345CE" w:rsidRPr="00B77A92">
        <w:t xml:space="preserve"> cancellations</w:t>
      </w:r>
      <w:r w:rsidRPr="00B77A92">
        <w:t xml:space="preserve"> and updates</w:t>
      </w:r>
      <w:r w:rsidR="00DF374C" w:rsidRPr="00B77A92">
        <w:t xml:space="preserve"> of datasets</w:t>
      </w:r>
      <w:bookmarkEnd w:id="2231"/>
    </w:p>
    <w:p w14:paraId="7C0AB08C" w14:textId="740DBAA6" w:rsidR="008C1E6A" w:rsidRPr="00B77A92" w:rsidRDefault="00142C35" w:rsidP="00DC1E55">
      <w:pPr>
        <w:spacing w:after="120" w:line="240" w:lineRule="auto"/>
        <w:jc w:val="both"/>
      </w:pPr>
      <w:r w:rsidRPr="00B77A92">
        <w:t xml:space="preserve">The method for detecting whether a dataset is a </w:t>
      </w:r>
      <w:r w:rsidR="00DC1E55" w:rsidRPr="00B77A92">
        <w:t>N</w:t>
      </w:r>
      <w:r w:rsidRPr="00B77A92">
        <w:t xml:space="preserve">ew </w:t>
      </w:r>
      <w:r w:rsidR="00DC1E55" w:rsidRPr="00B77A92">
        <w:t>E</w:t>
      </w:r>
      <w:r w:rsidRPr="00B77A92">
        <w:t xml:space="preserve">dition, re-issue, cancellation, termination, or update is </w:t>
      </w:r>
      <w:r w:rsidR="008C1E6A" w:rsidRPr="00B77A92">
        <w:t xml:space="preserve">contained in the </w:t>
      </w:r>
      <w:r w:rsidR="00DC1E55" w:rsidRPr="00B77A92">
        <w:t>E</w:t>
      </w:r>
      <w:r w:rsidR="008C1E6A" w:rsidRPr="00B77A92">
        <w:t xml:space="preserve">xchange </w:t>
      </w:r>
      <w:r w:rsidR="00DC1E55" w:rsidRPr="00B77A92">
        <w:t xml:space="preserve">Set metadata </w:t>
      </w:r>
      <w:r w:rsidR="008C1E6A" w:rsidRPr="00B77A92">
        <w:t>field S100_Purpose</w:t>
      </w:r>
      <w:r w:rsidR="00DC1E55" w:rsidRPr="00B77A92">
        <w:t>.</w:t>
      </w:r>
      <w:r w:rsidRPr="00B77A92">
        <w:t xml:space="preserve"> </w:t>
      </w:r>
    </w:p>
    <w:p w14:paraId="5FED045A" w14:textId="0120A4C3" w:rsidR="00981782" w:rsidRPr="00B77A92" w:rsidRDefault="00142C35" w:rsidP="00DC1E55">
      <w:pPr>
        <w:spacing w:after="60" w:line="240" w:lineRule="auto"/>
        <w:jc w:val="both"/>
      </w:pPr>
      <w:r w:rsidRPr="00B77A92">
        <w:t xml:space="preserve">The </w:t>
      </w:r>
      <w:r w:rsidR="0043278E" w:rsidRPr="00B77A92">
        <w:t>behaviour</w:t>
      </w:r>
      <w:r w:rsidRPr="00B77A92">
        <w:t xml:space="preserve"> of each is described below</w:t>
      </w:r>
      <w:r w:rsidR="005C76B7" w:rsidRPr="00B77A92">
        <w:t xml:space="preserve">; </w:t>
      </w:r>
      <w:r w:rsidRPr="00B77A92">
        <w:t xml:space="preserve">note that </w:t>
      </w:r>
      <w:r w:rsidR="008C1E6A" w:rsidRPr="00B77A92">
        <w:t xml:space="preserve">individual </w:t>
      </w:r>
      <w:r w:rsidR="00DC1E55" w:rsidRPr="00B77A92">
        <w:t>P</w:t>
      </w:r>
      <w:r w:rsidRPr="00B77A92">
        <w:t xml:space="preserve">roduct </w:t>
      </w:r>
      <w:r w:rsidR="00DC1E55" w:rsidRPr="00B77A92">
        <w:t>S</w:t>
      </w:r>
      <w:r w:rsidRPr="00B77A92">
        <w:t xml:space="preserve">pecifications may </w:t>
      </w:r>
      <w:r w:rsidR="008C1E6A" w:rsidRPr="00B77A92">
        <w:t>not implement all types of dataset state</w:t>
      </w:r>
      <w:r w:rsidRPr="00B77A92">
        <w:t>.</w:t>
      </w:r>
      <w:r w:rsidR="00F97154" w:rsidRPr="00B77A92">
        <w:t xml:space="preserve"> All datasets include an issue date, and optionally an </w:t>
      </w:r>
      <w:r w:rsidR="00DC1E55" w:rsidRPr="00B77A92">
        <w:t>E</w:t>
      </w:r>
      <w:r w:rsidR="00F97154" w:rsidRPr="00B77A92">
        <w:t>dition and update number.</w:t>
      </w:r>
    </w:p>
    <w:p w14:paraId="11F3E609" w14:textId="6A14DC0A" w:rsidR="008C1E6A" w:rsidRPr="00B77A92" w:rsidRDefault="008C1E6A" w:rsidP="00AE2737">
      <w:pPr>
        <w:pStyle w:val="ListParagraph"/>
        <w:numPr>
          <w:ilvl w:val="0"/>
          <w:numId w:val="61"/>
        </w:numPr>
        <w:spacing w:after="60" w:line="240" w:lineRule="auto"/>
        <w:jc w:val="both"/>
      </w:pPr>
      <w:r w:rsidRPr="00B77A92">
        <w:t>New dataset – install new dataset and any included updates</w:t>
      </w:r>
      <w:r w:rsidR="00F97154" w:rsidRPr="00B77A92">
        <w:t xml:space="preserve"> and record for tracking purposes.</w:t>
      </w:r>
    </w:p>
    <w:p w14:paraId="62B27542" w14:textId="2002A2A3" w:rsidR="00DC1E55" w:rsidRPr="00B77A92" w:rsidRDefault="00981782" w:rsidP="00AE2737">
      <w:pPr>
        <w:pStyle w:val="ListParagraph"/>
        <w:numPr>
          <w:ilvl w:val="0"/>
          <w:numId w:val="61"/>
        </w:numPr>
        <w:spacing w:after="60" w:line="240" w:lineRule="auto"/>
        <w:jc w:val="both"/>
      </w:pPr>
      <w:r w:rsidRPr="00B77A92">
        <w:t xml:space="preserve">New </w:t>
      </w:r>
      <w:r w:rsidR="00DC1E55" w:rsidRPr="00B77A92">
        <w:t>E</w:t>
      </w:r>
      <w:r w:rsidRPr="00B77A92">
        <w:t xml:space="preserve">dition </w:t>
      </w:r>
      <w:r w:rsidR="00DC1E55" w:rsidRPr="00B77A92">
        <w:t>–</w:t>
      </w:r>
      <w:r w:rsidRPr="00B77A92">
        <w:t xml:space="preserve"> replace </w:t>
      </w:r>
      <w:r w:rsidR="00F97154" w:rsidRPr="00B77A92">
        <w:t xml:space="preserve">numbered </w:t>
      </w:r>
      <w:r w:rsidRPr="00B77A92">
        <w:t xml:space="preserve">old </w:t>
      </w:r>
      <w:r w:rsidR="00DC1E55" w:rsidRPr="00B77A92">
        <w:t>E</w:t>
      </w:r>
      <w:r w:rsidRPr="00B77A92">
        <w:t xml:space="preserve">dition and its updates with the </w:t>
      </w:r>
      <w:r w:rsidR="00DC1E55" w:rsidRPr="00B77A92">
        <w:t>N</w:t>
      </w:r>
      <w:r w:rsidRPr="00B77A92">
        <w:t xml:space="preserve">ew </w:t>
      </w:r>
      <w:r w:rsidR="00DC1E55" w:rsidRPr="00B77A92">
        <w:t>E</w:t>
      </w:r>
      <w:r w:rsidRPr="00B77A92">
        <w:t>dition</w:t>
      </w:r>
      <w:r w:rsidR="00011277" w:rsidRPr="00B77A92">
        <w:t xml:space="preserve">. The information in </w:t>
      </w:r>
      <w:r w:rsidR="00011277" w:rsidRPr="00EE40E0">
        <w:rPr>
          <w:highlight w:val="yellow"/>
          <w:rPrChange w:id="2232" w:author="Jonathan Pritchard" w:date="2025-03-12T07:42:00Z" w16du:dateUtc="2025-03-12T07:42:00Z">
            <w:rPr/>
          </w:rPrChange>
        </w:rPr>
        <w:t xml:space="preserve">clause </w:t>
      </w:r>
      <w:r w:rsidR="00326324" w:rsidRPr="00EE40E0">
        <w:rPr>
          <w:highlight w:val="yellow"/>
          <w:rPrChange w:id="2233" w:author="Jonathan Pritchard" w:date="2025-03-12T07:42:00Z" w16du:dateUtc="2025-03-12T07:42:00Z">
            <w:rPr/>
          </w:rPrChange>
        </w:rPr>
        <w:fldChar w:fldCharType="begin"/>
      </w:r>
      <w:r w:rsidR="00326324" w:rsidRPr="00EE40E0">
        <w:rPr>
          <w:highlight w:val="yellow"/>
          <w:rPrChange w:id="2234" w:author="Jonathan Pritchard" w:date="2025-03-12T07:42:00Z" w16du:dateUtc="2025-03-12T07:42:00Z">
            <w:rPr/>
          </w:rPrChange>
        </w:rPr>
        <w:instrText xml:space="preserve"> REF _Ref49451543 \r \h </w:instrText>
      </w:r>
      <w:r w:rsidR="00DC1E55" w:rsidRPr="00EE40E0">
        <w:rPr>
          <w:highlight w:val="yellow"/>
          <w:rPrChange w:id="2235" w:author="Jonathan Pritchard" w:date="2025-03-12T07:42:00Z" w16du:dateUtc="2025-03-12T07:42:00Z">
            <w:rPr/>
          </w:rPrChange>
        </w:rPr>
        <w:instrText xml:space="preserve"> \* MERGEFORMAT </w:instrText>
      </w:r>
      <w:r w:rsidR="00326324" w:rsidRPr="00C0545F">
        <w:rPr>
          <w:highlight w:val="yellow"/>
        </w:rPr>
      </w:r>
      <w:r w:rsidR="00326324" w:rsidRPr="00EE40E0">
        <w:rPr>
          <w:highlight w:val="yellow"/>
          <w:rPrChange w:id="2236" w:author="Jonathan Pritchard" w:date="2025-03-12T07:42:00Z" w16du:dateUtc="2025-03-12T07:42:00Z">
            <w:rPr/>
          </w:rPrChange>
        </w:rPr>
        <w:fldChar w:fldCharType="separate"/>
      </w:r>
      <w:ins w:id="2237" w:author="Jonathan Pritchard" w:date="2025-03-10T08:02:00Z" w16du:dateUtc="2025-03-10T08:02:00Z">
        <w:r w:rsidR="00A74A4F" w:rsidRPr="00EE40E0">
          <w:rPr>
            <w:highlight w:val="yellow"/>
            <w:rPrChange w:id="2238" w:author="Jonathan Pritchard" w:date="2025-03-12T07:42:00Z" w16du:dateUtc="2025-03-12T07:42:00Z">
              <w:rPr/>
            </w:rPrChange>
          </w:rPr>
          <w:t>13.2</w:t>
        </w:r>
      </w:ins>
      <w:del w:id="2239" w:author="Jonathan Pritchard" w:date="2025-03-10T08:02:00Z" w16du:dateUtc="2025-03-10T08:02:00Z">
        <w:r w:rsidR="000553AC" w:rsidRPr="00EE40E0" w:rsidDel="00A74A4F">
          <w:rPr>
            <w:highlight w:val="yellow"/>
            <w:rPrChange w:id="2240" w:author="Jonathan Pritchard" w:date="2025-03-12T07:42:00Z" w16du:dateUtc="2025-03-12T07:42:00Z">
              <w:rPr/>
            </w:rPrChange>
          </w:rPr>
          <w:delText>C-16.2</w:delText>
        </w:r>
      </w:del>
      <w:r w:rsidR="00326324" w:rsidRPr="00EE40E0">
        <w:rPr>
          <w:highlight w:val="yellow"/>
          <w:rPrChange w:id="2241" w:author="Jonathan Pritchard" w:date="2025-03-12T07:42:00Z" w16du:dateUtc="2025-03-12T07:42:00Z">
            <w:rPr/>
          </w:rPrChange>
        </w:rPr>
        <w:fldChar w:fldCharType="end"/>
      </w:r>
      <w:r w:rsidR="00011277" w:rsidRPr="00EE40E0">
        <w:rPr>
          <w:highlight w:val="yellow"/>
          <w:rPrChange w:id="2242" w:author="Jonathan Pritchard" w:date="2025-03-12T07:42:00Z" w16du:dateUtc="2025-03-12T07:42:00Z">
            <w:rPr/>
          </w:rPrChange>
        </w:rPr>
        <w:t xml:space="preserve"> about</w:t>
      </w:r>
      <w:r w:rsidR="00011277" w:rsidRPr="00B77A92">
        <w:t xml:space="preserve"> </w:t>
      </w:r>
      <w:r w:rsidR="00326324" w:rsidRPr="00B77A92">
        <w:t xml:space="preserve">the </w:t>
      </w:r>
      <w:r w:rsidR="00011277" w:rsidRPr="00B77A92">
        <w:t xml:space="preserve">use of </w:t>
      </w:r>
      <w:r w:rsidR="00DC1E55" w:rsidRPr="00B77A92">
        <w:t>N</w:t>
      </w:r>
      <w:r w:rsidR="00011277" w:rsidRPr="00B77A92">
        <w:t xml:space="preserve">ew </w:t>
      </w:r>
      <w:r w:rsidR="00DC1E55" w:rsidRPr="00B77A92">
        <w:t>E</w:t>
      </w:r>
      <w:r w:rsidR="00011277" w:rsidRPr="00B77A92">
        <w:t>ditions and re-issues for certain coverage data products should be kept in mind</w:t>
      </w:r>
      <w:r w:rsidR="003A7A02" w:rsidRPr="00B77A92">
        <w:t xml:space="preserve"> </w:t>
      </w:r>
    </w:p>
    <w:p w14:paraId="5E550977" w14:textId="17D3D3E6" w:rsidR="00981782" w:rsidRPr="00B77A92" w:rsidRDefault="00981782" w:rsidP="00AE2737">
      <w:pPr>
        <w:pStyle w:val="ListParagraph"/>
        <w:numPr>
          <w:ilvl w:val="0"/>
          <w:numId w:val="61"/>
        </w:numPr>
        <w:spacing w:after="60" w:line="240" w:lineRule="auto"/>
        <w:jc w:val="both"/>
      </w:pPr>
      <w:r w:rsidRPr="00B77A92">
        <w:t xml:space="preserve">Update </w:t>
      </w:r>
      <w:r w:rsidR="00DC1E55" w:rsidRPr="00B77A92">
        <w:t>–</w:t>
      </w:r>
      <w:r w:rsidRPr="00B77A92">
        <w:t xml:space="preserve"> apply</w:t>
      </w:r>
      <w:r w:rsidR="00DC1E55" w:rsidRPr="00B77A92">
        <w:t xml:space="preserve"> </w:t>
      </w:r>
      <w:r w:rsidRPr="00B77A92">
        <w:t xml:space="preserve">the </w:t>
      </w:r>
      <w:r w:rsidR="00F97154" w:rsidRPr="00B77A92">
        <w:t xml:space="preserve">numbered </w:t>
      </w:r>
      <w:r w:rsidRPr="00B77A92">
        <w:t>update and retain for tracking purposes</w:t>
      </w:r>
      <w:r w:rsidR="00142C35" w:rsidRPr="00B77A92">
        <w:t>.</w:t>
      </w:r>
      <w:r w:rsidR="00DF374C" w:rsidRPr="00B77A92">
        <w:t xml:space="preserve"> See </w:t>
      </w:r>
      <w:r w:rsidR="00DF374C" w:rsidRPr="00B77A92">
        <w:fldChar w:fldCharType="begin"/>
      </w:r>
      <w:r w:rsidR="00DF374C" w:rsidRPr="00B77A92">
        <w:instrText xml:space="preserve"> REF _Ref49451692 \r \h </w:instrText>
      </w:r>
      <w:r w:rsidR="00DC1E55" w:rsidRPr="00B77A92">
        <w:instrText xml:space="preserve"> \* MERGEFORMAT </w:instrText>
      </w:r>
      <w:r w:rsidR="00DF374C" w:rsidRPr="00B77A92">
        <w:fldChar w:fldCharType="separate"/>
      </w:r>
      <w:ins w:id="2243" w:author="Jonathan Pritchard" w:date="2025-03-10T08:02:00Z" w16du:dateUtc="2025-03-10T08:02:00Z">
        <w:r w:rsidR="00A74A4F">
          <w:t>20.4</w:t>
        </w:r>
      </w:ins>
      <w:del w:id="2244" w:author="Jonathan Pritchard" w:date="2025-03-10T08:02:00Z" w16du:dateUtc="2025-03-10T08:02:00Z">
        <w:r w:rsidR="000553AC" w:rsidDel="00A74A4F">
          <w:delText>C-23.4</w:delText>
        </w:r>
      </w:del>
      <w:r w:rsidR="00DF374C" w:rsidRPr="00B77A92">
        <w:fldChar w:fldCharType="end"/>
      </w:r>
      <w:r w:rsidR="00DF374C" w:rsidRPr="00B77A92">
        <w:t>.</w:t>
      </w:r>
      <w:r w:rsidR="00F90EF4" w:rsidRPr="00B77A92">
        <w:t xml:space="preserve"> Where updates </w:t>
      </w:r>
      <w:r w:rsidR="00DC1E55" w:rsidRPr="00B77A92">
        <w:t>cannot</w:t>
      </w:r>
      <w:r w:rsidR="00F90EF4" w:rsidRPr="00B77A92">
        <w:t xml:space="preserve"> be applied a permanent indication “Chart information not up to date” </w:t>
      </w:r>
      <w:r w:rsidR="00B15F52" w:rsidRPr="00B77A92">
        <w:t xml:space="preserve">must </w:t>
      </w:r>
      <w:r w:rsidR="00F90EF4" w:rsidRPr="00B77A92">
        <w:t>be available in the chart display area when such a chart is in use (either displayed on chart area or used as largest scale available for chart related alerts and indications)</w:t>
      </w:r>
      <w:r w:rsidR="002B544A" w:rsidRPr="00B77A92">
        <w:t xml:space="preserve">. This is also </w:t>
      </w:r>
      <w:r w:rsidR="00E03B21" w:rsidRPr="00B77A92">
        <w:t xml:space="preserve">referenced </w:t>
      </w:r>
      <w:r w:rsidR="002B544A" w:rsidRPr="00B77A92">
        <w:t xml:space="preserve">by the ECDIS Update Status Report, Appendix </w:t>
      </w:r>
      <w:r w:rsidR="00A310A1">
        <w:t>C</w:t>
      </w:r>
      <w:r w:rsidR="00F90EF4" w:rsidRPr="00B77A92">
        <w:t>.</w:t>
      </w:r>
      <w:r w:rsidR="002B544A" w:rsidRPr="00B77A92">
        <w:t xml:space="preserve"> </w:t>
      </w:r>
    </w:p>
    <w:p w14:paraId="5BA5F198" w14:textId="24E687C5" w:rsidR="00981782" w:rsidRPr="00B77A92" w:rsidRDefault="00981782" w:rsidP="00AE2737">
      <w:pPr>
        <w:pStyle w:val="ListParagraph"/>
        <w:numPr>
          <w:ilvl w:val="0"/>
          <w:numId w:val="61"/>
        </w:numPr>
        <w:spacing w:after="60" w:line="240" w:lineRule="auto"/>
        <w:jc w:val="both"/>
      </w:pPr>
      <w:r w:rsidRPr="00B77A92">
        <w:t xml:space="preserve">Re-issue - </w:t>
      </w:r>
      <w:r w:rsidRPr="00A310A1">
        <w:t>replace the original datasets and its updates up to the date of the issue with the reissued dataset</w:t>
      </w:r>
      <w:r w:rsidR="00142C35" w:rsidRPr="00A310A1">
        <w:t>.</w:t>
      </w:r>
      <w:r w:rsidR="00326324" w:rsidRPr="00A310A1">
        <w:t xml:space="preserve"> Retention of the old issue should be as specified in the </w:t>
      </w:r>
      <w:r w:rsidR="00DC1E55" w:rsidRPr="00A310A1">
        <w:t>P</w:t>
      </w:r>
      <w:r w:rsidR="00326324" w:rsidRPr="00A310A1">
        <w:t xml:space="preserve">roduct </w:t>
      </w:r>
      <w:r w:rsidR="00DC1E55" w:rsidRPr="00A310A1">
        <w:t>S</w:t>
      </w:r>
      <w:r w:rsidR="00326324" w:rsidRPr="00A310A1">
        <w:t xml:space="preserve">pecification. The information in clause </w:t>
      </w:r>
      <w:r w:rsidR="00326324" w:rsidRPr="00A310A1">
        <w:fldChar w:fldCharType="begin"/>
      </w:r>
      <w:r w:rsidR="00326324" w:rsidRPr="00A310A1">
        <w:instrText xml:space="preserve"> REF _Ref49451559 \r \h </w:instrText>
      </w:r>
      <w:r w:rsidR="00DC1E55" w:rsidRPr="00A310A1">
        <w:instrText xml:space="preserve"> \* MERGEFORMAT </w:instrText>
      </w:r>
      <w:r w:rsidR="00326324" w:rsidRPr="00A310A1">
        <w:fldChar w:fldCharType="separate"/>
      </w:r>
      <w:ins w:id="2245" w:author="Jonathan Pritchard" w:date="2025-03-10T08:02:00Z" w16du:dateUtc="2025-03-10T08:02:00Z">
        <w:r w:rsidR="00A74A4F">
          <w:t>13.2</w:t>
        </w:r>
      </w:ins>
      <w:del w:id="2246" w:author="Jonathan Pritchard" w:date="2025-03-10T08:02:00Z" w16du:dateUtc="2025-03-10T08:02:00Z">
        <w:r w:rsidR="000553AC" w:rsidRPr="00A310A1" w:rsidDel="00A74A4F">
          <w:delText>C-16.2</w:delText>
        </w:r>
      </w:del>
      <w:r w:rsidR="00326324" w:rsidRPr="00A310A1">
        <w:fldChar w:fldCharType="end"/>
      </w:r>
      <w:r w:rsidR="00326324" w:rsidRPr="00A310A1">
        <w:t xml:space="preserve"> about the use of </w:t>
      </w:r>
      <w:r w:rsidR="00DC1E55" w:rsidRPr="00A310A1">
        <w:t>N</w:t>
      </w:r>
      <w:r w:rsidR="00326324" w:rsidRPr="00A310A1">
        <w:t xml:space="preserve">ew </w:t>
      </w:r>
      <w:r w:rsidR="00DC1E55" w:rsidRPr="00A310A1">
        <w:t>E</w:t>
      </w:r>
      <w:r w:rsidR="00326324" w:rsidRPr="00A310A1">
        <w:t>ditions and re-issues for certain coverage data products should be kept in mind.</w:t>
      </w:r>
      <w:r w:rsidR="00F97154" w:rsidRPr="00A310A1">
        <w:t xml:space="preserve"> After a re-issue, subsequent updates may be incorporated from this reissue or from the original data kept continuously updated.</w:t>
      </w:r>
    </w:p>
    <w:p w14:paraId="6DB7F566" w14:textId="2865B02D" w:rsidR="00981782" w:rsidRPr="00B77A92" w:rsidRDefault="00981782" w:rsidP="00AE2737">
      <w:pPr>
        <w:pStyle w:val="ListParagraph"/>
        <w:numPr>
          <w:ilvl w:val="0"/>
          <w:numId w:val="61"/>
        </w:numPr>
        <w:spacing w:after="60" w:line="240" w:lineRule="auto"/>
        <w:jc w:val="both"/>
      </w:pPr>
      <w:r w:rsidRPr="00B77A92">
        <w:t xml:space="preserve">Cancellation </w:t>
      </w:r>
      <w:r w:rsidR="00DC1E55" w:rsidRPr="00B77A92">
        <w:t>–</w:t>
      </w:r>
      <w:r w:rsidRPr="00B77A92">
        <w:t xml:space="preserve"> delete</w:t>
      </w:r>
      <w:r w:rsidR="00DC1E55" w:rsidRPr="00B77A92">
        <w:t xml:space="preserve"> </w:t>
      </w:r>
      <w:r w:rsidRPr="00B77A92">
        <w:t>the cancelled dataset and its updates</w:t>
      </w:r>
      <w:r w:rsidR="00E03B21" w:rsidRPr="00B77A92">
        <w:t xml:space="preserve"> as per S-100 17-4.4.1</w:t>
      </w:r>
      <w:r w:rsidR="00142C35" w:rsidRPr="00B77A92">
        <w:t>.</w:t>
      </w:r>
      <w:r w:rsidR="00B6136D" w:rsidRPr="00B77A92">
        <w:t xml:space="preserve"> The system </w:t>
      </w:r>
      <w:r w:rsidR="00B15F52" w:rsidRPr="00B77A92">
        <w:t xml:space="preserve">must </w:t>
      </w:r>
      <w:r w:rsidR="00B6136D" w:rsidRPr="00B77A92">
        <w:t xml:space="preserve">report any </w:t>
      </w:r>
      <w:r w:rsidR="00001E36" w:rsidRPr="00B77A92">
        <w:t>dataset</w:t>
      </w:r>
      <w:r w:rsidR="00B6136D" w:rsidRPr="00B77A92">
        <w:t xml:space="preserve">(s) that have been </w:t>
      </w:r>
      <w:r w:rsidR="00CA0646">
        <w:t>i</w:t>
      </w:r>
      <w:r w:rsidR="00B6136D" w:rsidRPr="00B77A92">
        <w:t xml:space="preserve">dentified as cancelled at load time. A message </w:t>
      </w:r>
      <w:r w:rsidR="00B15F52" w:rsidRPr="00B77A92">
        <w:t xml:space="preserve">must </w:t>
      </w:r>
      <w:r w:rsidR="00B6136D" w:rsidRPr="00B77A92">
        <w:t xml:space="preserve">be displayed informing the user of the </w:t>
      </w:r>
      <w:r w:rsidR="00001E36" w:rsidRPr="00B77A92">
        <w:t>dataset</w:t>
      </w:r>
      <w:r w:rsidR="00B6136D" w:rsidRPr="00B77A92">
        <w:t xml:space="preserve"> name</w:t>
      </w:r>
      <w:r w:rsidR="00B6136D" w:rsidRPr="00A310A1">
        <w:t xml:space="preserve">. Depending on the method adopted by the OEM for managing cancelled </w:t>
      </w:r>
      <w:r w:rsidR="00001E36" w:rsidRPr="00A310A1">
        <w:t>dataset</w:t>
      </w:r>
      <w:r w:rsidR="00B6136D" w:rsidRPr="00A310A1">
        <w:t>s one of the following conditions must be observed:</w:t>
      </w:r>
      <w:r w:rsidR="00B6136D" w:rsidRPr="00B77A92">
        <w:t xml:space="preserve"> (1). The cancelled </w:t>
      </w:r>
      <w:r w:rsidR="00001E36" w:rsidRPr="00B77A92">
        <w:t>dataset</w:t>
      </w:r>
      <w:r w:rsidR="00B6136D" w:rsidRPr="00B77A92">
        <w:t xml:space="preserve"> cannot be viewed in the ECDIS</w:t>
      </w:r>
      <w:r w:rsidR="00A01D79" w:rsidRPr="00B77A92">
        <w:t>;</w:t>
      </w:r>
      <w:r w:rsidR="00B6136D" w:rsidRPr="00B77A92">
        <w:t xml:space="preserve"> (2). The cancelled </w:t>
      </w:r>
      <w:r w:rsidR="00001E36" w:rsidRPr="00B77A92">
        <w:t>dataset</w:t>
      </w:r>
      <w:r w:rsidR="00B6136D" w:rsidRPr="00B77A92">
        <w:t xml:space="preserve"> can be viewed in the ECDIS with the warning message specified “</w:t>
      </w:r>
      <w:r w:rsidR="00001E36" w:rsidRPr="00B77A92">
        <w:t>Dataset</w:t>
      </w:r>
      <w:r w:rsidR="00B6136D" w:rsidRPr="00B77A92">
        <w:t xml:space="preserve"> &lt;name&gt; has been cancelled and may not be up to date. Under no circumstances should it be used for primary navigation”.</w:t>
      </w:r>
    </w:p>
    <w:p w14:paraId="7D15F186" w14:textId="77777777" w:rsidR="004C0487" w:rsidRPr="00B77A92" w:rsidRDefault="004C0487" w:rsidP="00B812CA">
      <w:pPr>
        <w:spacing w:after="60" w:line="240" w:lineRule="auto"/>
        <w:jc w:val="both"/>
      </w:pPr>
    </w:p>
    <w:p w14:paraId="1F20A77F" w14:textId="21EF842E" w:rsidR="00981782" w:rsidRPr="00663161" w:rsidDel="002006F4" w:rsidRDefault="00D87FDE" w:rsidP="00DC1E55">
      <w:pPr>
        <w:spacing w:after="120" w:line="240" w:lineRule="auto"/>
        <w:jc w:val="both"/>
        <w:rPr>
          <w:del w:id="2247" w:author="jon pritchard" w:date="2025-03-25T06:06:00Z" w16du:dateUtc="2025-03-25T05:06:00Z"/>
          <w:strike/>
          <w:rPrChange w:id="2248" w:author="Jonathan Pritchard" w:date="2025-03-10T08:02:00Z" w16du:dateUtc="2025-03-10T08:02:00Z">
            <w:rPr>
              <w:del w:id="2249" w:author="jon pritchard" w:date="2025-03-25T06:06:00Z" w16du:dateUtc="2025-03-25T05:06:00Z"/>
            </w:rPr>
          </w:rPrChange>
        </w:rPr>
      </w:pPr>
      <w:commentRangeStart w:id="2250"/>
      <w:del w:id="2251" w:author="jon pritchard" w:date="2025-03-25T06:06:00Z" w16du:dateUtc="2025-03-25T05:06:00Z">
        <w:r w:rsidRPr="00663161" w:rsidDel="002006F4">
          <w:rPr>
            <w:strike/>
            <w:rPrChange w:id="2252" w:author="Jonathan Pritchard" w:date="2025-03-10T08:02:00Z" w16du:dateUtc="2025-03-10T08:02:00Z">
              <w:rPr/>
            </w:rPrChange>
          </w:rPr>
          <w:delText>The</w:delText>
        </w:r>
        <w:r w:rsidR="00981782" w:rsidRPr="00663161" w:rsidDel="002006F4">
          <w:rPr>
            <w:strike/>
            <w:rPrChange w:id="2253" w:author="Jonathan Pritchard" w:date="2025-03-10T08:02:00Z" w16du:dateUtc="2025-03-10T08:02:00Z">
              <w:rPr/>
            </w:rPrChange>
          </w:rPr>
          <w:delText xml:space="preserve"> guidance about updating support files </w:delText>
        </w:r>
        <w:r w:rsidR="00011277" w:rsidRPr="00663161" w:rsidDel="002006F4">
          <w:rPr>
            <w:strike/>
            <w:rPrChange w:id="2254" w:author="Jonathan Pritchard" w:date="2025-03-10T08:02:00Z" w16du:dateUtc="2025-03-10T08:02:00Z">
              <w:rPr/>
            </w:rPrChange>
          </w:rPr>
          <w:delText>(</w:delText>
        </w:r>
        <w:r w:rsidRPr="00663161" w:rsidDel="002006F4">
          <w:rPr>
            <w:strike/>
            <w:rPrChange w:id="2255" w:author="Jonathan Pritchard" w:date="2025-03-10T08:02:00Z" w16du:dateUtc="2025-03-10T08:02:00Z">
              <w:rPr/>
            </w:rPrChange>
          </w:rPr>
          <w:fldChar w:fldCharType="begin"/>
        </w:r>
        <w:r w:rsidRPr="00663161" w:rsidDel="002006F4">
          <w:rPr>
            <w:strike/>
            <w:rPrChange w:id="2256" w:author="Jonathan Pritchard" w:date="2025-03-10T08:02:00Z" w16du:dateUtc="2025-03-10T08:02:00Z">
              <w:rPr/>
            </w:rPrChange>
          </w:rPr>
          <w:delInstrText xml:space="preserve"> REF _Ref188950832 \r \h  \* MERGEFORMAT </w:delInstrText>
        </w:r>
        <w:r w:rsidRPr="00C0545F" w:rsidDel="002006F4">
          <w:rPr>
            <w:strike/>
          </w:rPr>
        </w:r>
        <w:r w:rsidRPr="00663161" w:rsidDel="002006F4">
          <w:rPr>
            <w:strike/>
            <w:rPrChange w:id="2257" w:author="Jonathan Pritchard" w:date="2025-03-10T08:02:00Z" w16du:dateUtc="2025-03-10T08:02:00Z">
              <w:rPr/>
            </w:rPrChange>
          </w:rPr>
          <w:fldChar w:fldCharType="separate"/>
        </w:r>
        <w:r w:rsidRPr="00663161" w:rsidDel="002006F4">
          <w:rPr>
            <w:strike/>
            <w:rPrChange w:id="2258" w:author="Jonathan Pritchard" w:date="2025-03-10T08:02:00Z" w16du:dateUtc="2025-03-10T08:02:00Z">
              <w:rPr/>
            </w:rPrChange>
          </w:rPr>
          <w:delText>21.1</w:delText>
        </w:r>
        <w:r w:rsidRPr="00663161" w:rsidDel="002006F4">
          <w:rPr>
            <w:strike/>
            <w:rPrChange w:id="2259" w:author="Jonathan Pritchard" w:date="2025-03-10T08:02:00Z" w16du:dateUtc="2025-03-10T08:02:00Z">
              <w:rPr/>
            </w:rPrChange>
          </w:rPr>
          <w:fldChar w:fldCharType="end"/>
        </w:r>
        <w:r w:rsidR="00011277" w:rsidRPr="00663161" w:rsidDel="002006F4">
          <w:rPr>
            <w:strike/>
            <w:rPrChange w:id="2260" w:author="Jonathan Pritchard" w:date="2025-03-10T08:02:00Z" w16du:dateUtc="2025-03-10T08:02:00Z">
              <w:rPr/>
            </w:rPrChange>
          </w:rPr>
          <w:delText xml:space="preserve">) </w:delText>
        </w:r>
        <w:r w:rsidR="00981782" w:rsidRPr="00663161" w:rsidDel="002006F4">
          <w:rPr>
            <w:strike/>
            <w:rPrChange w:id="2261" w:author="Jonathan Pritchard" w:date="2025-03-10T08:02:00Z" w16du:dateUtc="2025-03-10T08:02:00Z">
              <w:rPr/>
            </w:rPrChange>
          </w:rPr>
          <w:delText>when replacing or deleting a dataset.</w:delText>
        </w:r>
        <w:bookmarkStart w:id="2262" w:name="_Toc194061829"/>
        <w:bookmarkStart w:id="2263" w:name="_Toc194067217"/>
        <w:bookmarkEnd w:id="2262"/>
        <w:bookmarkEnd w:id="2263"/>
      </w:del>
    </w:p>
    <w:p w14:paraId="2E1E9F74" w14:textId="29796C9D" w:rsidR="00B073EA" w:rsidRDefault="00732F08" w:rsidP="00BE68E8">
      <w:pPr>
        <w:pStyle w:val="Heading1"/>
      </w:pPr>
      <w:bookmarkStart w:id="2264" w:name="_Ref167112888"/>
      <w:bookmarkStart w:id="2265" w:name="_Toc194067218"/>
      <w:r w:rsidRPr="00B77A92">
        <w:t xml:space="preserve">Dataset </w:t>
      </w:r>
      <w:r w:rsidR="00B073EA" w:rsidRPr="00B77A92">
        <w:t xml:space="preserve">Support </w:t>
      </w:r>
      <w:r w:rsidR="001309C7" w:rsidRPr="00B77A92">
        <w:t>F</w:t>
      </w:r>
      <w:r w:rsidR="00B073EA" w:rsidRPr="00B77A92">
        <w:t>ile</w:t>
      </w:r>
      <w:r w:rsidR="00453DD3">
        <w:t>s</w:t>
      </w:r>
      <w:bookmarkEnd w:id="2264"/>
      <w:commentRangeEnd w:id="2250"/>
      <w:r w:rsidR="00070F7F">
        <w:rPr>
          <w:rStyle w:val="CommentReference"/>
          <w:rFonts w:eastAsia="MS Mincho"/>
          <w:b w:val="0"/>
          <w:bCs w:val="0"/>
        </w:rPr>
        <w:commentReference w:id="2250"/>
      </w:r>
      <w:bookmarkEnd w:id="2265"/>
    </w:p>
    <w:p w14:paraId="7EC7C317" w14:textId="77777777" w:rsidR="00453DD3" w:rsidRDefault="00453DD3" w:rsidP="00453DD3">
      <w:pPr>
        <w:jc w:val="both"/>
      </w:pPr>
      <w:r>
        <w:t xml:space="preserve">Exchange sets delivered to ECDIS only contain S-100 datasets, any required dataset support files, S-100 catalogues (feature and portrayal catalogues) and language packs, referred to as “system support files”. </w:t>
      </w:r>
    </w:p>
    <w:p w14:paraId="4B0DBCA2" w14:textId="7CF7AA82" w:rsidR="00453DD3" w:rsidRDefault="00453DD3" w:rsidP="002D7DEE">
      <w:pPr>
        <w:jc w:val="both"/>
      </w:pPr>
      <w:r>
        <w:t xml:space="preserve">The ECDIS must support the import of exchange set contents into the System database. There is no requirement to import or update any other </w:t>
      </w:r>
      <w:del w:id="2266" w:author="Jonathan Pritchard" w:date="2025-03-11T15:12:00Z" w16du:dateUtc="2025-03-11T15:12:00Z">
        <w:r w:rsidDel="003D3E9C">
          <w:delText>category of file</w:delText>
        </w:r>
      </w:del>
      <w:ins w:id="2267" w:author="Jonathan Pritchard" w:date="2025-03-11T15:12:00Z" w16du:dateUtc="2025-03-11T15:12:00Z">
        <w:r w:rsidR="003D3E9C">
          <w:t>content</w:t>
        </w:r>
      </w:ins>
      <w:r>
        <w:t xml:space="preserve"> from an exchange set. This includes </w:t>
      </w:r>
      <w:del w:id="2268" w:author="Jonathan Pritchard" w:date="2025-03-11T15:13:00Z" w16du:dateUtc="2025-03-11T15:13:00Z">
        <w:r w:rsidDel="003D3E9C">
          <w:delText xml:space="preserve">S-100 itself and </w:delText>
        </w:r>
      </w:del>
      <w:r>
        <w:t xml:space="preserve">any of </w:t>
      </w:r>
      <w:ins w:id="2269" w:author="Jonathan Pritchard" w:date="2025-03-11T15:12:00Z" w16du:dateUtc="2025-03-11T15:12:00Z">
        <w:r w:rsidR="003D3E9C">
          <w:t xml:space="preserve">S-100’s </w:t>
        </w:r>
      </w:ins>
      <w:del w:id="2270" w:author="Jonathan Pritchard" w:date="2025-03-11T15:12:00Z" w16du:dateUtc="2025-03-11T15:12:00Z">
        <w:r w:rsidDel="003D3E9C">
          <w:delText xml:space="preserve">its </w:delText>
        </w:r>
      </w:del>
      <w:r>
        <w:t>component schemas and system support files</w:t>
      </w:r>
      <w:ins w:id="2271" w:author="Jonathan Pritchard" w:date="2025-03-11T15:14:00Z" w16du:dateUtc="2025-03-11T15:14:00Z">
        <w:r w:rsidR="003D3E9C">
          <w:t xml:space="preserve"> associated with those schemas</w:t>
        </w:r>
      </w:ins>
      <w:r>
        <w:t>.</w:t>
      </w:r>
    </w:p>
    <w:p w14:paraId="16DF4EBB" w14:textId="7003CE43" w:rsidR="00453DD3" w:rsidRDefault="00453DD3" w:rsidP="002D7DEE">
      <w:pPr>
        <w:jc w:val="both"/>
      </w:pPr>
      <w:r>
        <w:t xml:space="preserve">As defined in S-100 Part 17, each dataset support file references one or more datasets which contain a reference to it. Language packs (S-100 Part 18) reference the feature catalogue they refer to. </w:t>
      </w:r>
    </w:p>
    <w:p w14:paraId="5AE3757F" w14:textId="7C901B86" w:rsidR="00453DD3" w:rsidRDefault="00453DD3" w:rsidP="002D7DEE">
      <w:pPr>
        <w:pStyle w:val="Heading2"/>
      </w:pPr>
      <w:bookmarkStart w:id="2272" w:name="_Ref188950832"/>
      <w:bookmarkStart w:id="2273" w:name="_Toc194067219"/>
      <w:r>
        <w:t>Exchange set delivery</w:t>
      </w:r>
      <w:bookmarkEnd w:id="2273"/>
      <w:del w:id="2274" w:author="Grant, David M (52400) CIV USN NIWC ATLANTIC VA (USA)" w:date="2025-02-25T14:52:00Z" w16du:dateUtc="2025-02-25T19:52:00Z">
        <w:r w:rsidDel="00DB23CD">
          <w:delText>.</w:delText>
        </w:r>
      </w:del>
      <w:bookmarkEnd w:id="2272"/>
    </w:p>
    <w:p w14:paraId="300F0C50" w14:textId="75341FB8" w:rsidR="00453DD3" w:rsidRDefault="00453DD3" w:rsidP="002D7DEE">
      <w:pPr>
        <w:spacing w:after="120" w:line="240" w:lineRule="auto"/>
        <w:contextualSpacing/>
        <w:jc w:val="both"/>
      </w:pPr>
      <w:r>
        <w:t xml:space="preserve">Exchange sets which contain base datasets will also contain all </w:t>
      </w:r>
      <w:ins w:id="2275" w:author="Grant, David M (52400) CIV USN NIWC ATLANTIC VA (USA)" w:date="2025-02-25T14:53:00Z" w16du:dateUtc="2025-02-25T19:53:00Z">
        <w:r w:rsidR="00106E90">
          <w:t xml:space="preserve">relevant </w:t>
        </w:r>
      </w:ins>
      <w:r>
        <w:t>dataset support</w:t>
      </w:r>
      <w:del w:id="2276" w:author="Grant, David M (52400) CIV USN NIWC ATLANTIC VA (USA)" w:date="2025-02-25T14:53:00Z" w16du:dateUtc="2025-02-25T19:53:00Z">
        <w:r w:rsidDel="00106E90">
          <w:delText xml:space="preserve"> files which are defined as attribute values</w:delText>
        </w:r>
      </w:del>
      <w:r>
        <w:t xml:space="preserve">. Exchange sets containing updates will deliver any dataset support files which are required by those updates. This may not be necessarily all the dataset support files associated with the </w:t>
      </w:r>
      <w:ins w:id="2277" w:author="Grant, David M (52400) CIV USN NIWC ATLANTIC VA (USA)" w:date="2025-02-25T14:52:00Z" w16du:dateUtc="2025-02-25T19:52:00Z">
        <w:r w:rsidR="00360B24">
          <w:t xml:space="preserve">base </w:t>
        </w:r>
      </w:ins>
      <w:r>
        <w:t>dataset.</w:t>
      </w:r>
    </w:p>
    <w:p w14:paraId="49E52DB9" w14:textId="77777777" w:rsidR="00453DD3" w:rsidRPr="00453DD3" w:rsidRDefault="00453DD3" w:rsidP="002D7DEE"/>
    <w:p w14:paraId="3AD652DC" w14:textId="77777777" w:rsidR="00453DD3" w:rsidRPr="007058D2" w:rsidRDefault="00453DD3" w:rsidP="002D7DEE">
      <w:pPr>
        <w:pStyle w:val="Heading2"/>
      </w:pPr>
      <w:bookmarkStart w:id="2278" w:name="_Toc194067220"/>
      <w:r w:rsidRPr="007058D2">
        <w:t>Management of a</w:t>
      </w:r>
      <w:r w:rsidRPr="00B812CA">
        <w:t>utomatic</w:t>
      </w:r>
      <w:r w:rsidRPr="007058D2">
        <w:t xml:space="preserve"> updates to </w:t>
      </w:r>
      <w:r w:rsidRPr="00B812CA">
        <w:t>Dataset</w:t>
      </w:r>
      <w:r w:rsidRPr="007058D2">
        <w:t xml:space="preserve"> Support files</w:t>
      </w:r>
      <w:bookmarkEnd w:id="2278"/>
    </w:p>
    <w:p w14:paraId="4B35A43A" w14:textId="4F692416" w:rsidR="00453DD3" w:rsidRPr="00B77A92" w:rsidRDefault="00453DD3" w:rsidP="00D87FDE">
      <w:pPr>
        <w:jc w:val="both"/>
      </w:pPr>
      <w:r w:rsidRPr="00B77A92">
        <w:t xml:space="preserve">Dataset names in S-100 are unique </w:t>
      </w:r>
      <w:r w:rsidRPr="00415C1B">
        <w:t>(S-100 Part 1</w:t>
      </w:r>
      <w:r w:rsidR="00D87FDE" w:rsidRPr="00415C1B">
        <w:t>7</w:t>
      </w:r>
      <w:del w:id="2279" w:author="Jonathan Pritchard" w:date="2025-03-07T18:05:00Z" w16du:dateUtc="2025-03-07T18:05:00Z">
        <w:r w:rsidRPr="00B77A92" w:rsidDel="00653128">
          <w:delText>.</w:delText>
        </w:r>
      </w:del>
      <w:ins w:id="2280" w:author="Jonathan Pritchard" w:date="2025-03-07T18:05:00Z" w16du:dateUtc="2025-03-07T18:05:00Z">
        <w:r w:rsidR="00653128">
          <w:t>).</w:t>
        </w:r>
      </w:ins>
      <w:r w:rsidRPr="00B77A92">
        <w:t xml:space="preserve"> Dataset support files are referenced to one or more datasets in the exchange catalogue metadata. This allows dataset support files to be shared between multiple datasets.</w:t>
      </w:r>
    </w:p>
    <w:p w14:paraId="63EA2AE5" w14:textId="77777777" w:rsidR="00453DD3" w:rsidRPr="00B77A92" w:rsidRDefault="00453DD3" w:rsidP="00D87FDE">
      <w:pPr>
        <w:jc w:val="both"/>
      </w:pPr>
      <w:r w:rsidRPr="00B77A92">
        <w:t>As with datasets, dataset support files are managed with the Exchange Set metadata field S100_SupportFileRevisionStatus. The behaviour of each is described below:</w:t>
      </w:r>
    </w:p>
    <w:p w14:paraId="297C8DA0" w14:textId="2397735A" w:rsidR="00453DD3" w:rsidRPr="00415C1B" w:rsidRDefault="006E5EB0" w:rsidP="00453DD3">
      <w:pPr>
        <w:pStyle w:val="ListParagraph"/>
        <w:numPr>
          <w:ilvl w:val="0"/>
          <w:numId w:val="127"/>
        </w:numPr>
        <w:spacing w:after="120" w:line="240" w:lineRule="auto"/>
        <w:jc w:val="both"/>
      </w:pPr>
      <w:ins w:id="2281" w:author="jon pritchard" w:date="2025-03-26T22:20:00Z" w16du:dateUtc="2025-03-26T21:20:00Z">
        <w:r w:rsidRPr="008C35BD">
          <w:rPr>
            <w:i/>
            <w:iCs/>
            <w:rPrChange w:id="2282" w:author="jon pritchard" w:date="2025-03-28T14:32:00Z" w16du:dateUtc="2025-03-28T13:32:00Z">
              <w:rPr>
                <w:highlight w:val="yellow"/>
              </w:rPr>
            </w:rPrChange>
          </w:rPr>
          <w:lastRenderedPageBreak/>
          <w:t>n</w:t>
        </w:r>
      </w:ins>
      <w:del w:id="2283" w:author="jon pritchard" w:date="2025-03-26T22:20:00Z" w16du:dateUtc="2025-03-26T21:20:00Z">
        <w:r w:rsidR="00453DD3" w:rsidRPr="008C35BD" w:rsidDel="006E5EB0">
          <w:rPr>
            <w:i/>
            <w:iCs/>
            <w:rPrChange w:id="2284" w:author="jon pritchard" w:date="2025-03-28T14:32:00Z" w16du:dateUtc="2025-03-28T13:32:00Z">
              <w:rPr/>
            </w:rPrChange>
          </w:rPr>
          <w:delText>N</w:delText>
        </w:r>
      </w:del>
      <w:r w:rsidR="00453DD3" w:rsidRPr="008C35BD">
        <w:rPr>
          <w:i/>
          <w:iCs/>
          <w:rPrChange w:id="2285" w:author="jon pritchard" w:date="2025-03-28T14:32:00Z" w16du:dateUtc="2025-03-28T13:32:00Z">
            <w:rPr/>
          </w:rPrChange>
        </w:rPr>
        <w:t>ew</w:t>
      </w:r>
      <w:ins w:id="2286" w:author="jon pritchard" w:date="2025-03-26T22:19:00Z" w16du:dateUtc="2025-03-26T21:19:00Z">
        <w:r w:rsidRPr="00415C1B">
          <w:rPr>
            <w:rPrChange w:id="2287" w:author="jon pritchard" w:date="2025-03-28T11:14:00Z" w16du:dateUtc="2025-03-28T10:14:00Z">
              <w:rPr>
                <w:highlight w:val="yellow"/>
              </w:rPr>
            </w:rPrChange>
          </w:rPr>
          <w:t xml:space="preserve"> – A new </w:t>
        </w:r>
      </w:ins>
      <w:ins w:id="2288" w:author="jon pritchard" w:date="2025-03-26T22:20:00Z" w16du:dateUtc="2025-03-26T21:20:00Z">
        <w:r w:rsidRPr="00415C1B">
          <w:rPr>
            <w:rPrChange w:id="2289" w:author="jon pritchard" w:date="2025-03-28T11:14:00Z" w16du:dateUtc="2025-03-28T10:14:00Z">
              <w:rPr>
                <w:highlight w:val="yellow"/>
              </w:rPr>
            </w:rPrChange>
          </w:rPr>
          <w:t xml:space="preserve">dataset </w:t>
        </w:r>
      </w:ins>
      <w:ins w:id="2290" w:author="jon pritchard" w:date="2025-03-26T22:19:00Z" w16du:dateUtc="2025-03-26T21:19:00Z">
        <w:r w:rsidRPr="00415C1B">
          <w:rPr>
            <w:rPrChange w:id="2291" w:author="jon pritchard" w:date="2025-03-28T11:14:00Z" w16du:dateUtc="2025-03-28T10:14:00Z">
              <w:rPr>
                <w:highlight w:val="yellow"/>
              </w:rPr>
            </w:rPrChange>
          </w:rPr>
          <w:t>support file to be installed on the system</w:t>
        </w:r>
      </w:ins>
    </w:p>
    <w:p w14:paraId="2A520553" w14:textId="55D75431" w:rsidR="00453DD3" w:rsidRPr="00415C1B" w:rsidRDefault="006E5EB0" w:rsidP="00453DD3">
      <w:pPr>
        <w:pStyle w:val="ListParagraph"/>
        <w:numPr>
          <w:ilvl w:val="0"/>
          <w:numId w:val="127"/>
        </w:numPr>
        <w:spacing w:after="120" w:line="240" w:lineRule="auto"/>
        <w:jc w:val="both"/>
      </w:pPr>
      <w:ins w:id="2292" w:author="jon pritchard" w:date="2025-03-26T22:20:00Z" w16du:dateUtc="2025-03-26T21:20:00Z">
        <w:r w:rsidRPr="008C35BD">
          <w:rPr>
            <w:i/>
            <w:iCs/>
            <w:rPrChange w:id="2293" w:author="jon pritchard" w:date="2025-03-28T14:32:00Z" w16du:dateUtc="2025-03-28T13:32:00Z">
              <w:rPr>
                <w:highlight w:val="yellow"/>
              </w:rPr>
            </w:rPrChange>
          </w:rPr>
          <w:t>r</w:t>
        </w:r>
      </w:ins>
      <w:del w:id="2294" w:author="jon pritchard" w:date="2025-03-26T22:20:00Z" w16du:dateUtc="2025-03-26T21:20:00Z">
        <w:r w:rsidR="00453DD3" w:rsidRPr="008C35BD" w:rsidDel="006E5EB0">
          <w:rPr>
            <w:i/>
            <w:iCs/>
            <w:rPrChange w:id="2295" w:author="jon pritchard" w:date="2025-03-28T14:32:00Z" w16du:dateUtc="2025-03-28T13:32:00Z">
              <w:rPr/>
            </w:rPrChange>
          </w:rPr>
          <w:delText>R</w:delText>
        </w:r>
      </w:del>
      <w:r w:rsidR="00453DD3" w:rsidRPr="008C35BD">
        <w:rPr>
          <w:i/>
          <w:iCs/>
          <w:rPrChange w:id="2296" w:author="jon pritchard" w:date="2025-03-28T14:32:00Z" w16du:dateUtc="2025-03-28T13:32:00Z">
            <w:rPr/>
          </w:rPrChange>
        </w:rPr>
        <w:t>eplacement</w:t>
      </w:r>
      <w:ins w:id="2297" w:author="jon pritchard" w:date="2025-03-26T22:19:00Z" w16du:dateUtc="2025-03-26T21:19:00Z">
        <w:r w:rsidRPr="00415C1B">
          <w:rPr>
            <w:rPrChange w:id="2298" w:author="jon pritchard" w:date="2025-03-28T11:14:00Z" w16du:dateUtc="2025-03-28T10:14:00Z">
              <w:rPr>
                <w:highlight w:val="yellow"/>
              </w:rPr>
            </w:rPrChange>
          </w:rPr>
          <w:t xml:space="preserve"> – a replacement for a</w:t>
        </w:r>
      </w:ins>
      <w:ins w:id="2299" w:author="jon pritchard" w:date="2025-03-26T22:21:00Z" w16du:dateUtc="2025-03-26T21:21:00Z">
        <w:r w:rsidRPr="00415C1B">
          <w:rPr>
            <w:rPrChange w:id="2300" w:author="jon pritchard" w:date="2025-03-28T11:14:00Z" w16du:dateUtc="2025-03-28T10:14:00Z">
              <w:rPr>
                <w:highlight w:val="yellow"/>
              </w:rPr>
            </w:rPrChange>
          </w:rPr>
          <w:t>n existing</w:t>
        </w:r>
      </w:ins>
      <w:ins w:id="2301" w:author="jon pritchard" w:date="2025-03-26T22:19:00Z" w16du:dateUtc="2025-03-26T21:19:00Z">
        <w:r w:rsidRPr="00415C1B">
          <w:rPr>
            <w:rPrChange w:id="2302" w:author="jon pritchard" w:date="2025-03-28T11:14:00Z" w16du:dateUtc="2025-03-28T10:14:00Z">
              <w:rPr>
                <w:highlight w:val="yellow"/>
              </w:rPr>
            </w:rPrChange>
          </w:rPr>
          <w:t xml:space="preserve"> </w:t>
        </w:r>
      </w:ins>
      <w:ins w:id="2303" w:author="jon pritchard" w:date="2025-03-26T22:20:00Z" w16du:dateUtc="2025-03-26T21:20:00Z">
        <w:r w:rsidRPr="00415C1B">
          <w:rPr>
            <w:rPrChange w:id="2304" w:author="jon pritchard" w:date="2025-03-28T11:14:00Z" w16du:dateUtc="2025-03-28T10:14:00Z">
              <w:rPr>
                <w:highlight w:val="yellow"/>
              </w:rPr>
            </w:rPrChange>
          </w:rPr>
          <w:t xml:space="preserve">dataset support </w:t>
        </w:r>
      </w:ins>
      <w:ins w:id="2305" w:author="jon pritchard" w:date="2025-03-26T22:19:00Z" w16du:dateUtc="2025-03-26T21:19:00Z">
        <w:r w:rsidRPr="00415C1B">
          <w:rPr>
            <w:rPrChange w:id="2306" w:author="jon pritchard" w:date="2025-03-28T11:14:00Z" w16du:dateUtc="2025-03-28T10:14:00Z">
              <w:rPr>
                <w:highlight w:val="yellow"/>
              </w:rPr>
            </w:rPrChange>
          </w:rPr>
          <w:t>file with the same name.</w:t>
        </w:r>
      </w:ins>
    </w:p>
    <w:p w14:paraId="27A2FE98" w14:textId="483B8158" w:rsidR="00453DD3" w:rsidRPr="00415C1B" w:rsidRDefault="006E5EB0" w:rsidP="00453DD3">
      <w:pPr>
        <w:pStyle w:val="ListParagraph"/>
        <w:numPr>
          <w:ilvl w:val="0"/>
          <w:numId w:val="127"/>
        </w:numPr>
        <w:spacing w:after="120" w:line="240" w:lineRule="auto"/>
        <w:jc w:val="both"/>
      </w:pPr>
      <w:ins w:id="2307" w:author="jon pritchard" w:date="2025-03-26T22:20:00Z" w16du:dateUtc="2025-03-26T21:20:00Z">
        <w:r w:rsidRPr="008C35BD">
          <w:rPr>
            <w:i/>
            <w:iCs/>
            <w:rPrChange w:id="2308" w:author="jon pritchard" w:date="2025-03-28T14:32:00Z" w16du:dateUtc="2025-03-28T13:32:00Z">
              <w:rPr>
                <w:highlight w:val="yellow"/>
              </w:rPr>
            </w:rPrChange>
          </w:rPr>
          <w:t>d</w:t>
        </w:r>
      </w:ins>
      <w:del w:id="2309" w:author="jon pritchard" w:date="2025-03-26T22:20:00Z" w16du:dateUtc="2025-03-26T21:20:00Z">
        <w:r w:rsidR="00453DD3" w:rsidRPr="008C35BD" w:rsidDel="006E5EB0">
          <w:rPr>
            <w:i/>
            <w:iCs/>
            <w:rPrChange w:id="2310" w:author="jon pritchard" w:date="2025-03-28T14:32:00Z" w16du:dateUtc="2025-03-28T13:32:00Z">
              <w:rPr/>
            </w:rPrChange>
          </w:rPr>
          <w:delText>D</w:delText>
        </w:r>
      </w:del>
      <w:r w:rsidR="00453DD3" w:rsidRPr="008C35BD">
        <w:rPr>
          <w:i/>
          <w:iCs/>
          <w:rPrChange w:id="2311" w:author="jon pritchard" w:date="2025-03-28T14:32:00Z" w16du:dateUtc="2025-03-28T13:32:00Z">
            <w:rPr/>
          </w:rPrChange>
        </w:rPr>
        <w:t>eletion</w:t>
      </w:r>
      <w:ins w:id="2312" w:author="jon pritchard" w:date="2025-03-26T22:20:00Z" w16du:dateUtc="2025-03-26T21:20:00Z">
        <w:r w:rsidRPr="00415C1B">
          <w:rPr>
            <w:rPrChange w:id="2313" w:author="jon pritchard" w:date="2025-03-28T11:14:00Z" w16du:dateUtc="2025-03-28T10:14:00Z">
              <w:rPr>
                <w:highlight w:val="yellow"/>
              </w:rPr>
            </w:rPrChange>
          </w:rPr>
          <w:t xml:space="preserve"> – deletion of the dataset support file with the given name</w:t>
        </w:r>
      </w:ins>
    </w:p>
    <w:p w14:paraId="330DE4F6" w14:textId="2AC4A777" w:rsidR="00453DD3" w:rsidRDefault="00453DD3" w:rsidP="00453DD3">
      <w:pPr>
        <w:spacing w:after="120" w:line="240" w:lineRule="auto"/>
        <w:jc w:val="both"/>
      </w:pPr>
      <w:r w:rsidRPr="00B77A92">
        <w:t xml:space="preserve">When a feature pointing to a text, picture or application file is deleted or updated so that it no longer references the dataset support file, the ECDIS </w:t>
      </w:r>
      <w:del w:id="2314" w:author="Jonathan Pritchard" w:date="2025-03-07T18:06:00Z" w16du:dateUtc="2025-03-07T18:06:00Z">
        <w:r w:rsidRPr="00B77A92" w:rsidDel="00264905">
          <w:delText xml:space="preserve">should </w:delText>
        </w:r>
      </w:del>
      <w:ins w:id="2315" w:author="Jonathan Pritchard" w:date="2025-03-07T18:06:00Z" w16du:dateUtc="2025-03-07T18:06:00Z">
        <w:r w:rsidR="00264905">
          <w:t>must</w:t>
        </w:r>
        <w:r w:rsidR="00264905" w:rsidRPr="00B77A92">
          <w:t xml:space="preserve"> </w:t>
        </w:r>
      </w:ins>
      <w:r w:rsidRPr="00B77A92">
        <w:t>check to see whether any other feature references the same</w:t>
      </w:r>
      <w:r>
        <w:t xml:space="preserve"> dataset support</w:t>
      </w:r>
      <w:r w:rsidRPr="00B77A92">
        <w:t xml:space="preserve"> file, before that</w:t>
      </w:r>
      <w:r>
        <w:t xml:space="preserve"> dataset support</w:t>
      </w:r>
      <w:r w:rsidRPr="00B77A92">
        <w:t xml:space="preserve"> file is deleted.</w:t>
      </w:r>
      <w:r>
        <w:t xml:space="preserve"> </w:t>
      </w:r>
    </w:p>
    <w:p w14:paraId="37157FBE" w14:textId="4877421B" w:rsidR="00453DD3" w:rsidRPr="00B77A92" w:rsidRDefault="00453DD3" w:rsidP="00453DD3">
      <w:pPr>
        <w:spacing w:after="120" w:line="240" w:lineRule="auto"/>
        <w:jc w:val="both"/>
      </w:pPr>
      <w:r>
        <w:t xml:space="preserve">Similarly, when a dataset support file is marked for deletion by a CATALOG.XML entry then the ECDIS </w:t>
      </w:r>
      <w:del w:id="2316" w:author="Jonathan Pritchard" w:date="2025-03-07T18:06:00Z" w16du:dateUtc="2025-03-07T18:06:00Z">
        <w:r w:rsidDel="00264905">
          <w:delText xml:space="preserve">should </w:delText>
        </w:r>
      </w:del>
      <w:ins w:id="2317" w:author="Jonathan Pritchard" w:date="2025-03-07T18:06:00Z" w16du:dateUtc="2025-03-07T18:06:00Z">
        <w:r w:rsidR="00264905">
          <w:t xml:space="preserve">must </w:t>
        </w:r>
      </w:ins>
      <w:r>
        <w:t>check that the support file is not used by any other datasets prior to deletion</w:t>
      </w:r>
      <w:ins w:id="2318" w:author="Grant, David M (52400) CIV USN NIWC ATLANTIC VA (USA)" w:date="2025-02-25T15:19:00Z" w16du:dateUtc="2025-02-25T20:19:00Z">
        <w:r w:rsidR="00FF3E5B">
          <w:t>.</w:t>
        </w:r>
      </w:ins>
    </w:p>
    <w:p w14:paraId="204E2C79" w14:textId="77777777" w:rsidR="00453DD3" w:rsidRDefault="00453DD3" w:rsidP="002D7DEE">
      <w:pPr>
        <w:spacing w:after="120" w:line="240" w:lineRule="auto"/>
        <w:contextualSpacing/>
        <w:jc w:val="both"/>
      </w:pPr>
    </w:p>
    <w:p w14:paraId="7C871C56" w14:textId="7DCB1ECB" w:rsidR="00453DD3" w:rsidRPr="00453DD3" w:rsidRDefault="00453DD3" w:rsidP="002D7DEE">
      <w:pPr>
        <w:pStyle w:val="Heading2"/>
      </w:pPr>
      <w:bookmarkStart w:id="2319" w:name="_Toc194067221"/>
      <w:r>
        <w:t>Dataset Support File formats.</w:t>
      </w:r>
      <w:bookmarkEnd w:id="2319"/>
    </w:p>
    <w:p w14:paraId="13D8317E" w14:textId="44A66F69" w:rsidR="00E52CD2" w:rsidRPr="00B77A92" w:rsidRDefault="0087682E" w:rsidP="00E52CD2">
      <w:ins w:id="2320" w:author="jon pritchard" w:date="2025-03-26T22:21:00Z" w16du:dateUtc="2025-03-26T21:21:00Z">
        <w:r w:rsidRPr="0087682E">
          <w:t>From all possible support file formats, ECDIS must at least be able to display the following</w:t>
        </w:r>
      </w:ins>
      <w:ins w:id="2321" w:author="jon pritchard" w:date="2025-03-26T22:22:00Z" w16du:dateUtc="2025-03-26T21:22:00Z">
        <w:r>
          <w:t xml:space="preserve"> (</w:t>
        </w:r>
      </w:ins>
      <w:del w:id="2322" w:author="jon pritchard" w:date="2025-03-26T22:22:00Z" w16du:dateUtc="2025-03-26T21:22:00Z">
        <w:r w:rsidR="00453DD3" w:rsidRPr="00415C1B" w:rsidDel="0087682E">
          <w:delText xml:space="preserve">Dataset </w:delText>
        </w:r>
        <w:r w:rsidR="00E52CD2" w:rsidRPr="00415C1B" w:rsidDel="0087682E">
          <w:delText xml:space="preserve">support files </w:delText>
        </w:r>
        <w:r w:rsidR="001309C7" w:rsidRPr="00415C1B" w:rsidDel="0087682E">
          <w:delText>must</w:delText>
        </w:r>
        <w:r w:rsidR="00E52CD2" w:rsidRPr="00415C1B" w:rsidDel="0087682E">
          <w:delText xml:space="preserve"> be limited to the following formats </w:delText>
        </w:r>
      </w:del>
      <w:r w:rsidR="00453DD3" w:rsidRPr="00415C1B">
        <w:t>taken</w:t>
      </w:r>
      <w:r w:rsidR="00453DD3">
        <w:t xml:space="preserve"> from</w:t>
      </w:r>
      <w:r w:rsidR="00453DD3" w:rsidRPr="00B77A92">
        <w:t xml:space="preserve"> </w:t>
      </w:r>
      <w:r w:rsidR="00453DD3">
        <w:t>t</w:t>
      </w:r>
      <w:r w:rsidR="00E52CD2" w:rsidRPr="00B77A92">
        <w:t xml:space="preserve">he </w:t>
      </w:r>
      <w:r w:rsidR="00453DD3">
        <w:t xml:space="preserve">list of </w:t>
      </w:r>
      <w:r w:rsidR="00E52CD2" w:rsidRPr="00B77A92">
        <w:t>support file formats in S-100 Part 17</w:t>
      </w:r>
      <w:r w:rsidR="001309C7" w:rsidRPr="00B77A92">
        <w:t xml:space="preserve"> S100_SupportFileFormat enumeration</w:t>
      </w:r>
      <w:ins w:id="2323" w:author="jon pritchard" w:date="2025-03-26T22:22:00Z" w16du:dateUtc="2025-03-26T21:22:00Z">
        <w:r>
          <w:t>)</w:t>
        </w:r>
      </w:ins>
      <w:del w:id="2324" w:author="jon pritchard" w:date="2025-03-26T22:22:00Z" w16du:dateUtc="2025-03-26T21:22:00Z">
        <w:r w:rsidR="00E52CD2" w:rsidRPr="00B77A92" w:rsidDel="0087682E">
          <w:delText>:</w:delText>
        </w:r>
      </w:del>
    </w:p>
    <w:p w14:paraId="5EFA495C" w14:textId="0B66BC01" w:rsidR="00DF7708" w:rsidRPr="00415C1B" w:rsidRDefault="00E52CD2" w:rsidP="00732F08">
      <w:pPr>
        <w:pStyle w:val="ListParagraph"/>
        <w:numPr>
          <w:ilvl w:val="0"/>
          <w:numId w:val="106"/>
        </w:numPr>
      </w:pPr>
      <w:r w:rsidRPr="00415C1B">
        <w:t>Plain tex</w:t>
      </w:r>
      <w:r w:rsidR="00F91C71" w:rsidRPr="00415C1B">
        <w:t>t</w:t>
      </w:r>
    </w:p>
    <w:p w14:paraId="06CF075E" w14:textId="1E98DF15" w:rsidR="00DF7708" w:rsidRPr="00415C1B" w:rsidRDefault="00DF7708" w:rsidP="0043278E">
      <w:pPr>
        <w:pStyle w:val="ListParagraph"/>
        <w:numPr>
          <w:ilvl w:val="0"/>
          <w:numId w:val="106"/>
        </w:numPr>
      </w:pPr>
      <w:r w:rsidRPr="00415C1B">
        <w:t>JPEG 2000</w:t>
      </w:r>
    </w:p>
    <w:p w14:paraId="5A54DEA5" w14:textId="7F4730B3" w:rsidR="00DF7708" w:rsidRPr="00415C1B" w:rsidRDefault="00DF7708" w:rsidP="0043278E">
      <w:pPr>
        <w:pStyle w:val="ListParagraph"/>
        <w:numPr>
          <w:ilvl w:val="0"/>
          <w:numId w:val="106"/>
        </w:numPr>
      </w:pPr>
      <w:r w:rsidRPr="00415C1B">
        <w:t>TIFF</w:t>
      </w:r>
      <w:r w:rsidR="00F91C71" w:rsidRPr="00415C1B">
        <w:t xml:space="preserve"> 6.0</w:t>
      </w:r>
    </w:p>
    <w:p w14:paraId="3C299EC9" w14:textId="097E92A9" w:rsidR="001309C7" w:rsidRDefault="001309C7" w:rsidP="00E52CD2">
      <w:r w:rsidRPr="00B77A92">
        <w:t>All</w:t>
      </w:r>
      <w:r w:rsidR="00453DD3">
        <w:t xml:space="preserve"> dataset</w:t>
      </w:r>
      <w:r w:rsidRPr="00B77A92">
        <w:t xml:space="preserve"> support files except the graphic formats </w:t>
      </w:r>
      <w:del w:id="2325" w:author="Jonathan Pritchard" w:date="2025-03-07T18:07:00Z" w16du:dateUtc="2025-03-07T18:07:00Z">
        <w:r w:rsidRPr="00B77A92" w:rsidDel="00264905">
          <w:delText xml:space="preserve">must </w:delText>
        </w:r>
      </w:del>
      <w:r w:rsidRPr="00B77A92">
        <w:t>use UTF-8 encoding.</w:t>
      </w:r>
    </w:p>
    <w:p w14:paraId="01A45E76" w14:textId="2049B589" w:rsidR="00624B58" w:rsidRDefault="00453DD3" w:rsidP="00624B58">
      <w:pPr>
        <w:spacing w:after="120" w:line="240" w:lineRule="auto"/>
        <w:jc w:val="both"/>
      </w:pPr>
      <w:r>
        <w:t>System support files (feature and portrayal catalogues, and language packs) are in XML forma</w:t>
      </w:r>
      <w:r w:rsidR="00624B58">
        <w:t>t</w:t>
      </w:r>
      <w:ins w:id="2326" w:author="Grant, David M (52400) CIV USN NIWC ATLANTIC VA (USA)" w:date="2025-02-25T15:19:00Z" w16du:dateUtc="2025-02-25T20:19:00Z">
        <w:r w:rsidR="00136717">
          <w:t>.</w:t>
        </w:r>
      </w:ins>
    </w:p>
    <w:p w14:paraId="1E1761DB" w14:textId="77777777" w:rsidR="00624B58" w:rsidRDefault="00624B58" w:rsidP="00624B58">
      <w:pPr>
        <w:spacing w:after="120" w:line="240" w:lineRule="auto"/>
        <w:jc w:val="both"/>
      </w:pPr>
    </w:p>
    <w:p w14:paraId="1CE01A4D" w14:textId="77777777" w:rsidR="00624B58" w:rsidRDefault="00624B58" w:rsidP="00624B58">
      <w:pPr>
        <w:spacing w:after="120" w:line="240" w:lineRule="auto"/>
        <w:jc w:val="both"/>
      </w:pPr>
    </w:p>
    <w:p w14:paraId="249EA555" w14:textId="77777777" w:rsidR="00624B58" w:rsidRPr="00B77A92" w:rsidRDefault="00624B58" w:rsidP="00624B58">
      <w:pPr>
        <w:spacing w:after="120" w:line="240" w:lineRule="auto"/>
        <w:jc w:val="both"/>
      </w:pPr>
    </w:p>
    <w:p w14:paraId="07001F9F" w14:textId="42632C81" w:rsidR="00A01D79" w:rsidRPr="00B77A92" w:rsidRDefault="00A01D79">
      <w:r w:rsidRPr="00B77A92">
        <w:br w:type="page"/>
      </w:r>
    </w:p>
    <w:p w14:paraId="2722590B" w14:textId="77777777" w:rsidR="00A01D79" w:rsidRPr="00700B73" w:rsidRDefault="00A01D79" w:rsidP="00A01D79">
      <w:pPr>
        <w:spacing w:after="120" w:line="240" w:lineRule="auto"/>
        <w:rPr>
          <w:b/>
          <w:sz w:val="28"/>
          <w:lang w:eastAsia="en-GB"/>
        </w:rPr>
      </w:pPr>
    </w:p>
    <w:p w14:paraId="6BBEB643" w14:textId="77777777" w:rsidR="00A01D79" w:rsidRPr="00700B73" w:rsidRDefault="00A01D79" w:rsidP="00A01D79">
      <w:pPr>
        <w:spacing w:after="120" w:line="240" w:lineRule="auto"/>
        <w:rPr>
          <w:b/>
          <w:sz w:val="28"/>
          <w:lang w:eastAsia="en-GB"/>
        </w:rPr>
      </w:pPr>
    </w:p>
    <w:p w14:paraId="0E631C2F" w14:textId="77777777" w:rsidR="00A01D79" w:rsidRPr="00700B73" w:rsidRDefault="00A01D79" w:rsidP="00A01D79">
      <w:pPr>
        <w:spacing w:after="120" w:line="240" w:lineRule="auto"/>
        <w:rPr>
          <w:b/>
          <w:sz w:val="28"/>
          <w:lang w:eastAsia="en-GB"/>
        </w:rPr>
      </w:pPr>
    </w:p>
    <w:p w14:paraId="0B3CE3A9" w14:textId="77777777" w:rsidR="00A01D79" w:rsidRPr="00700B73" w:rsidRDefault="00A01D79" w:rsidP="00A01D79">
      <w:pPr>
        <w:spacing w:after="120" w:line="240" w:lineRule="auto"/>
        <w:jc w:val="center"/>
        <w:rPr>
          <w:b/>
          <w:sz w:val="28"/>
          <w:lang w:eastAsia="en-GB"/>
        </w:rPr>
      </w:pPr>
    </w:p>
    <w:p w14:paraId="39F680CB" w14:textId="77777777" w:rsidR="00A01D79" w:rsidRPr="00700B73" w:rsidRDefault="00A01D79" w:rsidP="00A01D79">
      <w:pPr>
        <w:spacing w:after="120" w:line="240" w:lineRule="auto"/>
        <w:jc w:val="center"/>
        <w:rPr>
          <w:b/>
          <w:sz w:val="28"/>
          <w:lang w:eastAsia="en-GB"/>
        </w:rPr>
      </w:pPr>
    </w:p>
    <w:p w14:paraId="40B7C0A4" w14:textId="77777777" w:rsidR="00A01D79" w:rsidRPr="00700B73" w:rsidRDefault="00A01D79" w:rsidP="00A01D79">
      <w:pPr>
        <w:spacing w:after="120" w:line="240" w:lineRule="auto"/>
        <w:jc w:val="center"/>
        <w:rPr>
          <w:b/>
          <w:sz w:val="28"/>
          <w:lang w:eastAsia="en-GB"/>
        </w:rPr>
      </w:pPr>
    </w:p>
    <w:p w14:paraId="646625B3" w14:textId="77777777" w:rsidR="00A01D79" w:rsidRPr="00700B73" w:rsidRDefault="00A01D79" w:rsidP="00A01D79">
      <w:pPr>
        <w:spacing w:after="120" w:line="240" w:lineRule="auto"/>
        <w:jc w:val="center"/>
        <w:rPr>
          <w:b/>
          <w:sz w:val="28"/>
          <w:lang w:eastAsia="en-GB"/>
        </w:rPr>
      </w:pPr>
    </w:p>
    <w:p w14:paraId="3DC120DD" w14:textId="77777777" w:rsidR="00A01D79" w:rsidRPr="00700B73" w:rsidRDefault="00A01D79" w:rsidP="00A01D79">
      <w:pPr>
        <w:spacing w:after="120" w:line="240" w:lineRule="auto"/>
        <w:jc w:val="center"/>
        <w:rPr>
          <w:b/>
          <w:sz w:val="28"/>
          <w:lang w:eastAsia="en-GB"/>
        </w:rPr>
      </w:pPr>
    </w:p>
    <w:p w14:paraId="35169A26" w14:textId="77777777" w:rsidR="00A01D79" w:rsidRPr="00700B73" w:rsidRDefault="00A01D79" w:rsidP="00A01D79">
      <w:pPr>
        <w:spacing w:after="120" w:line="240" w:lineRule="auto"/>
        <w:jc w:val="center"/>
        <w:rPr>
          <w:b/>
          <w:sz w:val="28"/>
          <w:lang w:eastAsia="en-GB"/>
        </w:rPr>
      </w:pPr>
    </w:p>
    <w:p w14:paraId="3F2471CE" w14:textId="77777777" w:rsidR="00A01D79" w:rsidRPr="00700B73" w:rsidRDefault="00A01D79" w:rsidP="00A01D79">
      <w:pPr>
        <w:spacing w:after="120" w:line="240" w:lineRule="auto"/>
        <w:jc w:val="center"/>
        <w:rPr>
          <w:b/>
          <w:sz w:val="28"/>
          <w:lang w:eastAsia="en-GB"/>
        </w:rPr>
      </w:pPr>
    </w:p>
    <w:p w14:paraId="742EC90B" w14:textId="77777777" w:rsidR="00A01D79" w:rsidRPr="00700B73" w:rsidRDefault="00A01D79" w:rsidP="00A01D79">
      <w:pPr>
        <w:spacing w:after="120" w:line="240" w:lineRule="auto"/>
        <w:jc w:val="center"/>
        <w:rPr>
          <w:b/>
          <w:sz w:val="28"/>
          <w:lang w:eastAsia="en-GB"/>
        </w:rPr>
      </w:pPr>
    </w:p>
    <w:p w14:paraId="41E3A9B3" w14:textId="77777777" w:rsidR="00A01D79" w:rsidRPr="00700B73" w:rsidRDefault="00A01D79" w:rsidP="00A01D79">
      <w:pPr>
        <w:spacing w:after="120" w:line="240" w:lineRule="auto"/>
        <w:jc w:val="center"/>
        <w:rPr>
          <w:b/>
          <w:sz w:val="28"/>
          <w:lang w:eastAsia="en-GB"/>
        </w:rPr>
      </w:pPr>
    </w:p>
    <w:p w14:paraId="55F217DC" w14:textId="77777777" w:rsidR="00A01D79" w:rsidRPr="00B77A92" w:rsidRDefault="00A01D79" w:rsidP="00A01D79">
      <w:pPr>
        <w:pBdr>
          <w:top w:val="single" w:sz="8" w:space="0" w:color="000000" w:shadow="1"/>
          <w:left w:val="single" w:sz="8" w:space="0" w:color="000000" w:shadow="1"/>
          <w:bottom w:val="single" w:sz="8" w:space="0" w:color="000000" w:shadow="1"/>
          <w:right w:val="single" w:sz="8" w:space="0" w:color="000000" w:shadow="1"/>
        </w:pBdr>
        <w:jc w:val="center"/>
        <w:rPr>
          <w:rFonts w:ascii="Arial Narrow" w:hAnsi="Arial Narrow"/>
          <w:lang w:eastAsia="en-GB"/>
        </w:rPr>
      </w:pPr>
      <w:r w:rsidRPr="00B77A92">
        <w:rPr>
          <w:rFonts w:ascii="Arial Narrow" w:hAnsi="Arial Narrow"/>
          <w:lang w:eastAsia="en-GB"/>
        </w:rPr>
        <w:t>Page intentionally left blank</w:t>
      </w:r>
    </w:p>
    <w:p w14:paraId="71AF2F92" w14:textId="77777777" w:rsidR="00D423D0" w:rsidRPr="00B77A92" w:rsidRDefault="00D423D0" w:rsidP="004E61EE">
      <w:pPr>
        <w:spacing w:line="240" w:lineRule="auto"/>
      </w:pPr>
    </w:p>
    <w:p w14:paraId="56A07060" w14:textId="77777777" w:rsidR="009B542A" w:rsidRPr="00B77A92" w:rsidRDefault="009B542A" w:rsidP="00A01D79">
      <w:pPr>
        <w:pStyle w:val="Appendix"/>
      </w:pPr>
      <w:bookmarkStart w:id="2327" w:name="_Toc527357301"/>
      <w:bookmarkStart w:id="2328" w:name="_Toc527359177"/>
      <w:r w:rsidRPr="00B77A92">
        <w:br w:type="page"/>
      </w:r>
    </w:p>
    <w:p w14:paraId="0387F1F5" w14:textId="494F94C7" w:rsidR="00486E87" w:rsidRPr="00B77A92" w:rsidRDefault="001F3B64" w:rsidP="002D7DEE">
      <w:pPr>
        <w:pStyle w:val="Heading1"/>
        <w:numPr>
          <w:ilvl w:val="0"/>
          <w:numId w:val="0"/>
        </w:numPr>
        <w:ind w:left="432"/>
        <w:jc w:val="center"/>
      </w:pPr>
      <w:bookmarkStart w:id="2329" w:name="_Toc194067222"/>
      <w:bookmarkEnd w:id="2327"/>
      <w:bookmarkEnd w:id="2328"/>
      <w:r>
        <w:lastRenderedPageBreak/>
        <w:t>Appendix A – Manual Updates</w:t>
      </w:r>
      <w:bookmarkEnd w:id="2329"/>
    </w:p>
    <w:p w14:paraId="7F18C959" w14:textId="5C31C1DF" w:rsidR="00747A03" w:rsidRPr="00B77A92" w:rsidRDefault="00846094" w:rsidP="002D7DEE">
      <w:pPr>
        <w:pStyle w:val="Heading2"/>
        <w:numPr>
          <w:ilvl w:val="0"/>
          <w:numId w:val="195"/>
        </w:numPr>
      </w:pPr>
      <w:bookmarkStart w:id="2330" w:name="_Toc194067223"/>
      <w:r w:rsidRPr="00B77A92">
        <w:t>Introduction</w:t>
      </w:r>
      <w:bookmarkEnd w:id="2330"/>
    </w:p>
    <w:p w14:paraId="2CA76D4C" w14:textId="0657656F" w:rsidR="00B912FF" w:rsidRPr="00B77A92" w:rsidRDefault="00B912FF" w:rsidP="00D87FDE">
      <w:pPr>
        <w:jc w:val="both"/>
      </w:pPr>
      <w:r w:rsidRPr="00B77A92">
        <w:t xml:space="preserve">Manual updates are </w:t>
      </w:r>
      <w:del w:id="2331" w:author="Jonathan Pritchard" w:date="2025-03-07T18:07:00Z" w16du:dateUtc="2025-03-07T18:07:00Z">
        <w:r w:rsidRPr="00B77A92" w:rsidDel="00264905">
          <w:delText xml:space="preserve">official </w:delText>
        </w:r>
      </w:del>
      <w:r w:rsidRPr="00B77A92">
        <w:t>data entered manually into the ENDS/ENC.</w:t>
      </w:r>
      <w:ins w:id="2332" w:author="Jonathan Pritchard" w:date="2025-03-07T18:08:00Z" w16du:dateUtc="2025-03-07T18:08:00Z">
        <w:r w:rsidR="00264905" w:rsidRPr="00264905">
          <w:t xml:space="preserve"> Manual updates are entered by the mariner to add, delete or modify features in an ENC</w:t>
        </w:r>
        <w:r w:rsidR="00264905">
          <w:t>.</w:t>
        </w:r>
      </w:ins>
      <w:r w:rsidRPr="00B77A92">
        <w:t xml:space="preserve"> </w:t>
      </w:r>
      <w:ins w:id="2333" w:author="Jonathan Pritchard" w:date="2025-03-07T18:08:00Z" w16du:dateUtc="2025-03-07T18:08:00Z">
        <w:r w:rsidR="00264905" w:rsidRPr="00264905">
          <w:t>In order to provide a harmonised and consistent approach to manual updates on the ECDIS a set of portrayal symbols is supplied alongside this publication</w:t>
        </w:r>
      </w:ins>
      <w:ins w:id="2334" w:author="Jonathan Pritchard" w:date="2025-03-07T18:09:00Z" w16du:dateUtc="2025-03-07T18:09:00Z">
        <w:r w:rsidR="00264905">
          <w:t xml:space="preserve">. </w:t>
        </w:r>
        <w:r w:rsidR="00264905" w:rsidRPr="00264905">
          <w:t xml:space="preserve">As a minimum, the symbols and attributes listed in Table 8, Table 9 and Table 10 must be supported.  </w:t>
        </w:r>
      </w:ins>
      <w:ins w:id="2335" w:author="Jonathan Pritchard" w:date="2025-03-07T18:08:00Z" w16du:dateUtc="2025-03-07T18:08:00Z">
        <w:r w:rsidR="00264905" w:rsidRPr="00264905" w:rsidDel="00264905">
          <w:t xml:space="preserve"> </w:t>
        </w:r>
      </w:ins>
      <w:del w:id="2336" w:author="Jonathan Pritchard" w:date="2025-03-07T18:08:00Z" w16du:dateUtc="2025-03-07T18:08:00Z">
        <w:r w:rsidRPr="00B77A92" w:rsidDel="00264905">
          <w:delText xml:space="preserve">Manually entered updates </w:delText>
        </w:r>
        <w:r w:rsidR="00B15F52" w:rsidRPr="00B77A92" w:rsidDel="00264905">
          <w:delText>must</w:delText>
        </w:r>
        <w:r w:rsidRPr="00B77A92" w:rsidDel="00264905">
          <w:delText xml:space="preserve"> be marked by specific symbols. </w:delText>
        </w:r>
      </w:del>
    </w:p>
    <w:p w14:paraId="11DDE4FB" w14:textId="19B5CA91" w:rsidR="00B912FF" w:rsidRPr="00B77A92" w:rsidRDefault="00B912FF" w:rsidP="00D87FDE">
      <w:pPr>
        <w:jc w:val="both"/>
      </w:pPr>
      <w:r w:rsidRPr="00B77A92">
        <w:t xml:space="preserve">Indications and alerts </w:t>
      </w:r>
      <w:r w:rsidR="00494CD1">
        <w:t>must</w:t>
      </w:r>
      <w:r w:rsidR="00494CD1" w:rsidRPr="00B77A92">
        <w:t xml:space="preserve"> </w:t>
      </w:r>
      <w:r w:rsidRPr="00B77A92">
        <w:t>be triggered as for all official ENC data.</w:t>
      </w:r>
    </w:p>
    <w:p w14:paraId="1B4808F6" w14:textId="77777777" w:rsidR="00D8238C" w:rsidRPr="00B77A92" w:rsidRDefault="00846094" w:rsidP="00D87FDE">
      <w:pPr>
        <w:spacing w:after="120" w:line="240" w:lineRule="auto"/>
        <w:jc w:val="both"/>
      </w:pPr>
      <w:r w:rsidRPr="00B77A92">
        <w:t xml:space="preserve">In order to provide a harmonised and consistent approach to manual editing and update on the ECDIS a set of portrayal symbols </w:t>
      </w:r>
      <w:r w:rsidR="00D8238C" w:rsidRPr="00B77A92">
        <w:t xml:space="preserve">is supplied alongside this publication. These symbols, contained within an S-100 portrayal catalogue and feature catalogue allow the OEM to implement a manual update and editing feature on the ECDIS. </w:t>
      </w:r>
    </w:p>
    <w:p w14:paraId="488C50B5" w14:textId="27BA4E5C" w:rsidR="0045426C" w:rsidRDefault="00D8238C" w:rsidP="00D87FDE">
      <w:pPr>
        <w:jc w:val="both"/>
      </w:pPr>
      <w:r w:rsidRPr="00B77A92">
        <w:t xml:space="preserve">A </w:t>
      </w:r>
      <w:r w:rsidR="00096A27">
        <w:t xml:space="preserve">visual index </w:t>
      </w:r>
      <w:r w:rsidRPr="00B77A92">
        <w:t>of the supplied symbols is provided in this Appendix</w:t>
      </w:r>
      <w:r w:rsidR="00D87FDE">
        <w:t xml:space="preserve"> in the following tables</w:t>
      </w:r>
      <w:r w:rsidRPr="00B77A92">
        <w:t>.</w:t>
      </w:r>
      <w:r w:rsidR="00096A27">
        <w:t xml:space="preserve"> </w:t>
      </w:r>
    </w:p>
    <w:tbl>
      <w:tblPr>
        <w:tblStyle w:val="TableGrid"/>
        <w:tblW w:w="0" w:type="auto"/>
        <w:tblLook w:val="04A0" w:firstRow="1" w:lastRow="0" w:firstColumn="1" w:lastColumn="0" w:noHBand="0" w:noVBand="1"/>
      </w:tblPr>
      <w:tblGrid>
        <w:gridCol w:w="2547"/>
        <w:gridCol w:w="3118"/>
        <w:gridCol w:w="3431"/>
      </w:tblGrid>
      <w:tr w:rsidR="004A0062" w14:paraId="179A06DF" w14:textId="77777777" w:rsidTr="002D7DEE">
        <w:tc>
          <w:tcPr>
            <w:tcW w:w="2547" w:type="dxa"/>
          </w:tcPr>
          <w:p w14:paraId="48FBF106" w14:textId="6E2DBFA2" w:rsidR="004A0062" w:rsidRPr="002D7DEE" w:rsidRDefault="004A0062" w:rsidP="00846094">
            <w:pPr>
              <w:rPr>
                <w:b/>
                <w:bCs/>
              </w:rPr>
            </w:pPr>
            <w:r w:rsidRPr="002D7DEE">
              <w:rPr>
                <w:b/>
                <w:bCs/>
              </w:rPr>
              <w:t>Symbol</w:t>
            </w:r>
          </w:p>
        </w:tc>
        <w:tc>
          <w:tcPr>
            <w:tcW w:w="3118" w:type="dxa"/>
          </w:tcPr>
          <w:p w14:paraId="14FF811A" w14:textId="6F354106" w:rsidR="004A0062" w:rsidRPr="002D7DEE" w:rsidRDefault="004A0062" w:rsidP="00846094">
            <w:pPr>
              <w:rPr>
                <w:b/>
                <w:bCs/>
                <w:noProof/>
              </w:rPr>
            </w:pPr>
            <w:r>
              <w:rPr>
                <w:b/>
                <w:bCs/>
                <w:noProof/>
              </w:rPr>
              <w:t>Suggested a</w:t>
            </w:r>
            <w:r w:rsidRPr="002D7DEE">
              <w:rPr>
                <w:b/>
                <w:bCs/>
                <w:noProof/>
              </w:rPr>
              <w:t>ttributes</w:t>
            </w:r>
          </w:p>
        </w:tc>
        <w:tc>
          <w:tcPr>
            <w:tcW w:w="3431" w:type="dxa"/>
          </w:tcPr>
          <w:p w14:paraId="045A4F1F" w14:textId="042EDDCC" w:rsidR="004A0062" w:rsidRPr="002D7DEE" w:rsidRDefault="004A0062" w:rsidP="00846094">
            <w:pPr>
              <w:rPr>
                <w:b/>
                <w:bCs/>
                <w:noProof/>
              </w:rPr>
            </w:pPr>
            <w:r w:rsidRPr="002D7DEE">
              <w:rPr>
                <w:b/>
                <w:bCs/>
                <w:noProof/>
              </w:rPr>
              <w:t>Example</w:t>
            </w:r>
          </w:p>
        </w:tc>
      </w:tr>
      <w:tr w:rsidR="004A0062" w14:paraId="60EB0E43" w14:textId="77777777" w:rsidTr="002D7DEE">
        <w:tc>
          <w:tcPr>
            <w:tcW w:w="2547" w:type="dxa"/>
          </w:tcPr>
          <w:p w14:paraId="25BE308E" w14:textId="3A03AE54" w:rsidR="004A0062" w:rsidRDefault="004A0062" w:rsidP="00846094">
            <w:r w:rsidRPr="0045426C">
              <w:t>Depth</w:t>
            </w:r>
          </w:p>
        </w:tc>
        <w:tc>
          <w:tcPr>
            <w:tcW w:w="3118" w:type="dxa"/>
          </w:tcPr>
          <w:p w14:paraId="3EBEE7AF" w14:textId="77777777" w:rsidR="004A0062" w:rsidRDefault="004A0062" w:rsidP="004A0062">
            <w:pPr>
              <w:rPr>
                <w:noProof/>
              </w:rPr>
            </w:pPr>
            <w:r>
              <w:rPr>
                <w:noProof/>
              </w:rPr>
              <w:t>Depth Value</w:t>
            </w:r>
          </w:p>
          <w:p w14:paraId="4527CA54" w14:textId="7BB1AE3F" w:rsidR="004A0062" w:rsidRPr="0045426C" w:rsidRDefault="004A0062" w:rsidP="004A0062">
            <w:pPr>
              <w:rPr>
                <w:noProof/>
              </w:rPr>
            </w:pPr>
            <w:r>
              <w:rPr>
                <w:noProof/>
              </w:rPr>
              <w:t>Information.text</w:t>
            </w:r>
          </w:p>
        </w:tc>
        <w:tc>
          <w:tcPr>
            <w:tcW w:w="3431" w:type="dxa"/>
          </w:tcPr>
          <w:p w14:paraId="0C59825E" w14:textId="29087972" w:rsidR="004A0062" w:rsidRDefault="004A0062" w:rsidP="00846094">
            <w:r w:rsidRPr="0045426C">
              <w:rPr>
                <w:noProof/>
              </w:rPr>
              <w:drawing>
                <wp:inline distT="0" distB="0" distL="0" distR="0" wp14:anchorId="11D9268E" wp14:editId="52A8D74C">
                  <wp:extent cx="1759463" cy="430271"/>
                  <wp:effectExtent l="0" t="0" r="0" b="8255"/>
                  <wp:docPr id="511960009" name="Picture 4">
                    <a:extLst xmlns:a="http://schemas.openxmlformats.org/drawingml/2006/main">
                      <a:ext uri="{FF2B5EF4-FFF2-40B4-BE49-F238E27FC236}">
                        <a16:creationId xmlns:a16="http://schemas.microsoft.com/office/drawing/2014/main" id="{484BF389-BB77-82C5-D1FB-90F60DCBD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84BF389-BB77-82C5-D1FB-90F60DCBD6C6}"/>
                              </a:ext>
                            </a:extLst>
                          </pic:cNvPr>
                          <pic:cNvPicPr>
                            <a:picLocks noChangeAspect="1"/>
                          </pic:cNvPicPr>
                        </pic:nvPicPr>
                        <pic:blipFill rotWithShape="1">
                          <a:blip r:embed="rId35"/>
                          <a:srcRect l="19770" r="11149" b="75342"/>
                          <a:stretch/>
                        </pic:blipFill>
                        <pic:spPr>
                          <a:xfrm>
                            <a:off x="0" y="0"/>
                            <a:ext cx="1759463" cy="430271"/>
                          </a:xfrm>
                          <a:prstGeom prst="rect">
                            <a:avLst/>
                          </a:prstGeom>
                        </pic:spPr>
                      </pic:pic>
                    </a:graphicData>
                  </a:graphic>
                </wp:inline>
              </w:drawing>
            </w:r>
          </w:p>
        </w:tc>
      </w:tr>
      <w:tr w:rsidR="004A0062" w14:paraId="26CDCA85" w14:textId="77777777" w:rsidTr="002D7DEE">
        <w:tc>
          <w:tcPr>
            <w:tcW w:w="2547" w:type="dxa"/>
          </w:tcPr>
          <w:p w14:paraId="348F106F" w14:textId="7809259E" w:rsidR="004A0062" w:rsidRDefault="004A0062" w:rsidP="00846094">
            <w:r w:rsidRPr="0045426C">
              <w:t>Underwater</w:t>
            </w:r>
          </w:p>
        </w:tc>
        <w:tc>
          <w:tcPr>
            <w:tcW w:w="3118" w:type="dxa"/>
          </w:tcPr>
          <w:p w14:paraId="1BFEA2BE" w14:textId="253ED0F3" w:rsidR="004A0062" w:rsidRPr="0045426C" w:rsidRDefault="004A0062" w:rsidP="00846094">
            <w:pPr>
              <w:rPr>
                <w:noProof/>
              </w:rPr>
            </w:pPr>
            <w:r>
              <w:rPr>
                <w:noProof/>
              </w:rPr>
              <w:t>Information.text</w:t>
            </w:r>
          </w:p>
        </w:tc>
        <w:tc>
          <w:tcPr>
            <w:tcW w:w="3431" w:type="dxa"/>
          </w:tcPr>
          <w:p w14:paraId="6F7641F8" w14:textId="2289D009" w:rsidR="004A0062" w:rsidRDefault="004A0062" w:rsidP="00846094">
            <w:r w:rsidRPr="0045426C">
              <w:rPr>
                <w:noProof/>
              </w:rPr>
              <w:drawing>
                <wp:inline distT="0" distB="0" distL="0" distR="0" wp14:anchorId="3757BB3C" wp14:editId="3BB6B1F5">
                  <wp:extent cx="1421438" cy="370888"/>
                  <wp:effectExtent l="0" t="0" r="7620" b="0"/>
                  <wp:docPr id="7" name="Picture 6">
                    <a:extLst xmlns:a="http://schemas.openxmlformats.org/drawingml/2006/main">
                      <a:ext uri="{FF2B5EF4-FFF2-40B4-BE49-F238E27FC236}">
                        <a16:creationId xmlns:a16="http://schemas.microsoft.com/office/drawing/2014/main" id="{AD88338B-C99F-E3D2-0CB5-57923EE800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D88338B-C99F-E3D2-0CB5-57923EE8004B}"/>
                              </a:ext>
                            </a:extLst>
                          </pic:cNvPr>
                          <pic:cNvPicPr>
                            <a:picLocks noChangeAspect="1"/>
                          </pic:cNvPicPr>
                        </pic:nvPicPr>
                        <pic:blipFill rotWithShape="1">
                          <a:blip r:embed="rId36"/>
                          <a:srcRect l="10575" t="21084" r="44958" b="43236"/>
                          <a:stretch/>
                        </pic:blipFill>
                        <pic:spPr>
                          <a:xfrm>
                            <a:off x="0" y="0"/>
                            <a:ext cx="1421438" cy="370888"/>
                          </a:xfrm>
                          <a:prstGeom prst="rect">
                            <a:avLst/>
                          </a:prstGeom>
                        </pic:spPr>
                      </pic:pic>
                    </a:graphicData>
                  </a:graphic>
                </wp:inline>
              </w:drawing>
            </w:r>
          </w:p>
        </w:tc>
      </w:tr>
      <w:tr w:rsidR="004A0062" w14:paraId="19E7CC96" w14:textId="77777777" w:rsidTr="002D7DEE">
        <w:tc>
          <w:tcPr>
            <w:tcW w:w="2547" w:type="dxa"/>
          </w:tcPr>
          <w:p w14:paraId="3FDF1ADF" w14:textId="26DAD5E9" w:rsidR="004A0062" w:rsidRDefault="004A0062" w:rsidP="00846094">
            <w:r w:rsidRPr="0045426C">
              <w:t>Wreck</w:t>
            </w:r>
          </w:p>
        </w:tc>
        <w:tc>
          <w:tcPr>
            <w:tcW w:w="3118" w:type="dxa"/>
          </w:tcPr>
          <w:p w14:paraId="6DF8B917" w14:textId="2E0715D5" w:rsidR="004A0062" w:rsidRPr="0045426C" w:rsidRDefault="004A0062" w:rsidP="00846094">
            <w:pPr>
              <w:rPr>
                <w:noProof/>
              </w:rPr>
            </w:pPr>
            <w:r>
              <w:rPr>
                <w:noProof/>
              </w:rPr>
              <w:t>As per Wreck feature in S-101</w:t>
            </w:r>
          </w:p>
        </w:tc>
        <w:tc>
          <w:tcPr>
            <w:tcW w:w="3431" w:type="dxa"/>
          </w:tcPr>
          <w:p w14:paraId="6D16AC95" w14:textId="12B612B7" w:rsidR="004A0062" w:rsidRDefault="004A0062" w:rsidP="00846094">
            <w:r w:rsidRPr="0045426C">
              <w:rPr>
                <w:noProof/>
              </w:rPr>
              <w:drawing>
                <wp:inline distT="0" distB="0" distL="0" distR="0" wp14:anchorId="16C67B9A" wp14:editId="578086AF">
                  <wp:extent cx="810394" cy="286021"/>
                  <wp:effectExtent l="0" t="0" r="8890" b="0"/>
                  <wp:docPr id="8" name="Picture 7">
                    <a:extLst xmlns:a="http://schemas.openxmlformats.org/drawingml/2006/main">
                      <a:ext uri="{FF2B5EF4-FFF2-40B4-BE49-F238E27FC236}">
                        <a16:creationId xmlns:a16="http://schemas.microsoft.com/office/drawing/2014/main" id="{570D0815-AAC6-4B2F-6109-8835D38781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70D0815-AAC6-4B2F-6109-8835D3878169}"/>
                              </a:ext>
                            </a:extLst>
                          </pic:cNvPr>
                          <pic:cNvPicPr>
                            <a:picLocks noChangeAspect="1"/>
                          </pic:cNvPicPr>
                        </pic:nvPicPr>
                        <pic:blipFill rotWithShape="1">
                          <a:blip r:embed="rId37"/>
                          <a:srcRect l="13432" t="25030" r="56922" b="51510"/>
                          <a:stretch/>
                        </pic:blipFill>
                        <pic:spPr>
                          <a:xfrm>
                            <a:off x="0" y="0"/>
                            <a:ext cx="810394" cy="286021"/>
                          </a:xfrm>
                          <a:prstGeom prst="rect">
                            <a:avLst/>
                          </a:prstGeom>
                        </pic:spPr>
                      </pic:pic>
                    </a:graphicData>
                  </a:graphic>
                </wp:inline>
              </w:drawing>
            </w:r>
          </w:p>
        </w:tc>
      </w:tr>
      <w:tr w:rsidR="004A0062" w14:paraId="6DE47503" w14:textId="77777777" w:rsidTr="002D7DEE">
        <w:tc>
          <w:tcPr>
            <w:tcW w:w="2547" w:type="dxa"/>
          </w:tcPr>
          <w:p w14:paraId="6CA06517" w14:textId="468635C4" w:rsidR="004A0062" w:rsidRDefault="004A0062" w:rsidP="00846094">
            <w:r w:rsidRPr="0045426C">
              <w:t>Obstruction</w:t>
            </w:r>
          </w:p>
        </w:tc>
        <w:tc>
          <w:tcPr>
            <w:tcW w:w="3118" w:type="dxa"/>
          </w:tcPr>
          <w:p w14:paraId="5DE66D26" w14:textId="4B2507ED" w:rsidR="004A0062" w:rsidRPr="0045426C" w:rsidRDefault="004A0062" w:rsidP="00846094">
            <w:pPr>
              <w:rPr>
                <w:noProof/>
              </w:rPr>
            </w:pPr>
            <w:r>
              <w:rPr>
                <w:noProof/>
              </w:rPr>
              <w:t>As per obstruction feature in S-101</w:t>
            </w:r>
          </w:p>
        </w:tc>
        <w:tc>
          <w:tcPr>
            <w:tcW w:w="3431" w:type="dxa"/>
          </w:tcPr>
          <w:p w14:paraId="605311F3" w14:textId="79E1938C" w:rsidR="004A0062" w:rsidRDefault="004A0062" w:rsidP="00846094">
            <w:r w:rsidRPr="0045426C">
              <w:rPr>
                <w:noProof/>
              </w:rPr>
              <w:drawing>
                <wp:inline distT="0" distB="0" distL="0" distR="0" wp14:anchorId="669F9078" wp14:editId="12763878">
                  <wp:extent cx="992406" cy="286021"/>
                  <wp:effectExtent l="0" t="0" r="0" b="0"/>
                  <wp:docPr id="9" name="Picture 8">
                    <a:extLst xmlns:a="http://schemas.openxmlformats.org/drawingml/2006/main">
                      <a:ext uri="{FF2B5EF4-FFF2-40B4-BE49-F238E27FC236}">
                        <a16:creationId xmlns:a16="http://schemas.microsoft.com/office/drawing/2014/main" id="{E8AACDF2-883F-B2FD-8C75-72F13AD4DE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8AACDF2-883F-B2FD-8C75-72F13AD4DE07}"/>
                              </a:ext>
                            </a:extLst>
                          </pic:cNvPr>
                          <pic:cNvPicPr>
                            <a:picLocks noChangeAspect="1"/>
                          </pic:cNvPicPr>
                        </pic:nvPicPr>
                        <pic:blipFill rotWithShape="1">
                          <a:blip r:embed="rId38"/>
                          <a:srcRect l="20592" t="31281" r="43331" b="47361"/>
                          <a:stretch/>
                        </pic:blipFill>
                        <pic:spPr>
                          <a:xfrm>
                            <a:off x="0" y="0"/>
                            <a:ext cx="992406" cy="286021"/>
                          </a:xfrm>
                          <a:prstGeom prst="rect">
                            <a:avLst/>
                          </a:prstGeom>
                        </pic:spPr>
                      </pic:pic>
                    </a:graphicData>
                  </a:graphic>
                </wp:inline>
              </w:drawing>
            </w:r>
          </w:p>
        </w:tc>
      </w:tr>
      <w:tr w:rsidR="004A0062" w14:paraId="4342EB8C" w14:textId="77777777" w:rsidTr="002D7DEE">
        <w:tc>
          <w:tcPr>
            <w:tcW w:w="2547" w:type="dxa"/>
          </w:tcPr>
          <w:p w14:paraId="7069D6D8" w14:textId="6CB82E5C" w:rsidR="004A0062" w:rsidRDefault="004A0062" w:rsidP="00846094">
            <w:r w:rsidRPr="0045426C">
              <w:t>Beacon</w:t>
            </w:r>
          </w:p>
        </w:tc>
        <w:tc>
          <w:tcPr>
            <w:tcW w:w="3118" w:type="dxa"/>
          </w:tcPr>
          <w:p w14:paraId="60C57320" w14:textId="50DB34F9" w:rsidR="004A0062" w:rsidRPr="0045426C" w:rsidRDefault="004A0062" w:rsidP="00846094">
            <w:pPr>
              <w:rPr>
                <w:noProof/>
              </w:rPr>
            </w:pPr>
            <w:r>
              <w:rPr>
                <w:noProof/>
              </w:rPr>
              <w:t>As per general purpose beacon in S-101</w:t>
            </w:r>
          </w:p>
        </w:tc>
        <w:tc>
          <w:tcPr>
            <w:tcW w:w="3431" w:type="dxa"/>
          </w:tcPr>
          <w:p w14:paraId="276405E5" w14:textId="6BF63E6B" w:rsidR="004A0062" w:rsidRDefault="004A0062" w:rsidP="00846094">
            <w:r w:rsidRPr="0045426C">
              <w:rPr>
                <w:noProof/>
              </w:rPr>
              <w:drawing>
                <wp:inline distT="0" distB="0" distL="0" distR="0" wp14:anchorId="7F521D0F" wp14:editId="0C31CB47">
                  <wp:extent cx="1079079" cy="494036"/>
                  <wp:effectExtent l="0" t="0" r="6985" b="1270"/>
                  <wp:docPr id="10" name="Grafik 22">
                    <a:extLst xmlns:a="http://schemas.openxmlformats.org/drawingml/2006/main">
                      <a:ext uri="{FF2B5EF4-FFF2-40B4-BE49-F238E27FC236}">
                        <a16:creationId xmlns:a16="http://schemas.microsoft.com/office/drawing/2014/main" id="{4BBAD022-43D3-F866-C97F-151FE7871C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22">
                            <a:extLst>
                              <a:ext uri="{FF2B5EF4-FFF2-40B4-BE49-F238E27FC236}">
                                <a16:creationId xmlns:a16="http://schemas.microsoft.com/office/drawing/2014/main" id="{4BBAD022-43D3-F866-C97F-151FE7871C3F}"/>
                              </a:ext>
                            </a:extLst>
                          </pic:cNvPr>
                          <pic:cNvPicPr>
                            <a:picLocks noChangeAspect="1"/>
                          </pic:cNvPicPr>
                        </pic:nvPicPr>
                        <pic:blipFill rotWithShape="1">
                          <a:blip r:embed="rId39"/>
                          <a:srcRect l="14611" t="29667" r="65659" b="42527"/>
                          <a:stretch/>
                        </pic:blipFill>
                        <pic:spPr bwMode="auto">
                          <a:xfrm>
                            <a:off x="0" y="0"/>
                            <a:ext cx="1079079" cy="494036"/>
                          </a:xfrm>
                          <a:prstGeom prst="rect">
                            <a:avLst/>
                          </a:prstGeom>
                          <a:ln>
                            <a:noFill/>
                          </a:ln>
                          <a:extLst>
                            <a:ext uri="{53640926-AAD7-44D8-BBD7-CCE9431645EC}">
                              <a14:shadowObscured xmlns:a14="http://schemas.microsoft.com/office/drawing/2010/main"/>
                            </a:ext>
                          </a:extLst>
                        </pic:spPr>
                      </pic:pic>
                    </a:graphicData>
                  </a:graphic>
                </wp:inline>
              </w:drawing>
            </w:r>
          </w:p>
        </w:tc>
      </w:tr>
      <w:tr w:rsidR="004A0062" w14:paraId="40657B39" w14:textId="77777777" w:rsidTr="002D7DEE">
        <w:tc>
          <w:tcPr>
            <w:tcW w:w="2547" w:type="dxa"/>
          </w:tcPr>
          <w:p w14:paraId="79532D07" w14:textId="24462CB6" w:rsidR="004A0062" w:rsidRDefault="004A0062" w:rsidP="00846094">
            <w:r w:rsidRPr="0045426C">
              <w:t>Buoy</w:t>
            </w:r>
          </w:p>
        </w:tc>
        <w:tc>
          <w:tcPr>
            <w:tcW w:w="3118" w:type="dxa"/>
          </w:tcPr>
          <w:p w14:paraId="1D2D6051" w14:textId="531022E3" w:rsidR="004A0062" w:rsidRPr="0045426C" w:rsidRDefault="004A0062" w:rsidP="00846094">
            <w:pPr>
              <w:rPr>
                <w:noProof/>
              </w:rPr>
            </w:pPr>
            <w:r>
              <w:rPr>
                <w:noProof/>
              </w:rPr>
              <w:t>As per general purpose buoy in S-101</w:t>
            </w:r>
          </w:p>
        </w:tc>
        <w:tc>
          <w:tcPr>
            <w:tcW w:w="3431" w:type="dxa"/>
          </w:tcPr>
          <w:p w14:paraId="06F35737" w14:textId="11DE6DF7" w:rsidR="004A0062" w:rsidRDefault="004A0062" w:rsidP="00846094">
            <w:r w:rsidRPr="0045426C">
              <w:rPr>
                <w:noProof/>
              </w:rPr>
              <w:drawing>
                <wp:inline distT="0" distB="0" distL="0" distR="0" wp14:anchorId="10329407" wp14:editId="7F6593C0">
                  <wp:extent cx="845062" cy="529416"/>
                  <wp:effectExtent l="0" t="0" r="0" b="4445"/>
                  <wp:docPr id="1001210965" name="Grafik 18">
                    <a:extLst xmlns:a="http://schemas.openxmlformats.org/drawingml/2006/main">
                      <a:ext uri="{FF2B5EF4-FFF2-40B4-BE49-F238E27FC236}">
                        <a16:creationId xmlns:a16="http://schemas.microsoft.com/office/drawing/2014/main" id="{6E039304-831B-A034-BC7B-204B9850F2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8">
                            <a:extLst>
                              <a:ext uri="{FF2B5EF4-FFF2-40B4-BE49-F238E27FC236}">
                                <a16:creationId xmlns:a16="http://schemas.microsoft.com/office/drawing/2014/main" id="{6E039304-831B-A034-BC7B-204B9850F29C}"/>
                              </a:ext>
                            </a:extLst>
                          </pic:cNvPr>
                          <pic:cNvPicPr>
                            <a:picLocks noChangeAspect="1"/>
                          </pic:cNvPicPr>
                        </pic:nvPicPr>
                        <pic:blipFill rotWithShape="1">
                          <a:blip r:embed="rId40"/>
                          <a:srcRect l="14144" t="28709" r="54951" b="35799"/>
                          <a:stretch/>
                        </pic:blipFill>
                        <pic:spPr>
                          <a:xfrm>
                            <a:off x="0" y="0"/>
                            <a:ext cx="845062" cy="529416"/>
                          </a:xfrm>
                          <a:prstGeom prst="rect">
                            <a:avLst/>
                          </a:prstGeom>
                        </pic:spPr>
                      </pic:pic>
                    </a:graphicData>
                  </a:graphic>
                </wp:inline>
              </w:drawing>
            </w:r>
          </w:p>
        </w:tc>
      </w:tr>
      <w:tr w:rsidR="004A0062" w14:paraId="37C35340" w14:textId="77777777" w:rsidTr="002D7DEE">
        <w:tc>
          <w:tcPr>
            <w:tcW w:w="2547" w:type="dxa"/>
          </w:tcPr>
          <w:p w14:paraId="103513ED" w14:textId="7BDC3024" w:rsidR="004A0062" w:rsidRDefault="004A0062" w:rsidP="00846094">
            <w:r>
              <w:t>Caution (Vicinity)</w:t>
            </w:r>
          </w:p>
        </w:tc>
        <w:tc>
          <w:tcPr>
            <w:tcW w:w="3118" w:type="dxa"/>
          </w:tcPr>
          <w:p w14:paraId="304D95FB" w14:textId="0B185771" w:rsidR="004A0062" w:rsidRPr="0045426C" w:rsidRDefault="004A0062" w:rsidP="0045426C">
            <w:pPr>
              <w:tabs>
                <w:tab w:val="left" w:pos="3090"/>
              </w:tabs>
              <w:rPr>
                <w:noProof/>
              </w:rPr>
            </w:pPr>
            <w:r>
              <w:rPr>
                <w:noProof/>
              </w:rPr>
              <w:t>Caution Area</w:t>
            </w:r>
          </w:p>
        </w:tc>
        <w:tc>
          <w:tcPr>
            <w:tcW w:w="3431" w:type="dxa"/>
          </w:tcPr>
          <w:p w14:paraId="5F4A12E2" w14:textId="70D4D71E" w:rsidR="004A0062" w:rsidRDefault="004A0062" w:rsidP="0045426C">
            <w:pPr>
              <w:tabs>
                <w:tab w:val="left" w:pos="3090"/>
              </w:tabs>
            </w:pPr>
            <w:r w:rsidRPr="0045426C">
              <w:rPr>
                <w:noProof/>
              </w:rPr>
              <w:drawing>
                <wp:inline distT="0" distB="0" distL="0" distR="0" wp14:anchorId="299F2C1D" wp14:editId="5A6C2D2D">
                  <wp:extent cx="1616451" cy="294689"/>
                  <wp:effectExtent l="0" t="0" r="3175" b="0"/>
                  <wp:docPr id="12" name="Picture 11">
                    <a:extLst xmlns:a="http://schemas.openxmlformats.org/drawingml/2006/main">
                      <a:ext uri="{FF2B5EF4-FFF2-40B4-BE49-F238E27FC236}">
                        <a16:creationId xmlns:a16="http://schemas.microsoft.com/office/drawing/2014/main" id="{7A0541C2-55F0-AD25-D45B-0DB936F3D3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7A0541C2-55F0-AD25-D45B-0DB936F3D338}"/>
                              </a:ext>
                            </a:extLst>
                          </pic:cNvPr>
                          <pic:cNvPicPr>
                            <a:picLocks noChangeAspect="1"/>
                          </pic:cNvPicPr>
                        </pic:nvPicPr>
                        <pic:blipFill rotWithShape="1">
                          <a:blip r:embed="rId41"/>
                          <a:srcRect l="5955" t="47971" r="33234" b="28157"/>
                          <a:stretch/>
                        </pic:blipFill>
                        <pic:spPr>
                          <a:xfrm>
                            <a:off x="0" y="0"/>
                            <a:ext cx="1616451" cy="294689"/>
                          </a:xfrm>
                          <a:prstGeom prst="rect">
                            <a:avLst/>
                          </a:prstGeom>
                        </pic:spPr>
                      </pic:pic>
                    </a:graphicData>
                  </a:graphic>
                </wp:inline>
              </w:drawing>
            </w:r>
            <w:r>
              <w:tab/>
            </w:r>
            <w:r w:rsidRPr="0045426C">
              <w:rPr>
                <w:noProof/>
              </w:rPr>
              <w:drawing>
                <wp:inline distT="0" distB="0" distL="0" distR="0" wp14:anchorId="1BACE9E3" wp14:editId="5395658E">
                  <wp:extent cx="1190508" cy="728887"/>
                  <wp:effectExtent l="0" t="0" r="0" b="0"/>
                  <wp:docPr id="13" name="Picture 12">
                    <a:extLst xmlns:a="http://schemas.openxmlformats.org/drawingml/2006/main">
                      <a:ext uri="{FF2B5EF4-FFF2-40B4-BE49-F238E27FC236}">
                        <a16:creationId xmlns:a16="http://schemas.microsoft.com/office/drawing/2014/main" id="{76B301B5-9AC8-900A-FB74-517757CC9A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6B301B5-9AC8-900A-FB74-517757CC9AEE}"/>
                              </a:ext>
                            </a:extLst>
                          </pic:cNvPr>
                          <pic:cNvPicPr>
                            <a:picLocks noChangeAspect="1"/>
                          </pic:cNvPicPr>
                        </pic:nvPicPr>
                        <pic:blipFill rotWithShape="1">
                          <a:blip r:embed="rId42"/>
                          <a:srcRect r="34887" b="8855"/>
                          <a:stretch/>
                        </pic:blipFill>
                        <pic:spPr>
                          <a:xfrm>
                            <a:off x="0" y="0"/>
                            <a:ext cx="1190508" cy="728887"/>
                          </a:xfrm>
                          <a:prstGeom prst="rect">
                            <a:avLst/>
                          </a:prstGeom>
                        </pic:spPr>
                      </pic:pic>
                    </a:graphicData>
                  </a:graphic>
                </wp:inline>
              </w:drawing>
            </w:r>
          </w:p>
        </w:tc>
      </w:tr>
      <w:tr w:rsidR="004A0062" w14:paraId="18012C26" w14:textId="77777777" w:rsidTr="002D7DEE">
        <w:tc>
          <w:tcPr>
            <w:tcW w:w="2547" w:type="dxa"/>
          </w:tcPr>
          <w:p w14:paraId="5B5D8E59" w14:textId="264697B8" w:rsidR="004A0062" w:rsidRDefault="004A0062" w:rsidP="00846094">
            <w:r>
              <w:t>Caution (Object Missing)</w:t>
            </w:r>
          </w:p>
        </w:tc>
        <w:tc>
          <w:tcPr>
            <w:tcW w:w="3118" w:type="dxa"/>
          </w:tcPr>
          <w:p w14:paraId="57CCFD4D" w14:textId="6D459895" w:rsidR="004A0062" w:rsidRPr="0045426C" w:rsidRDefault="004A0062" w:rsidP="0045426C">
            <w:pPr>
              <w:keepNext/>
              <w:rPr>
                <w:noProof/>
              </w:rPr>
            </w:pPr>
            <w:r>
              <w:rPr>
                <w:noProof/>
              </w:rPr>
              <w:t>Caution Area</w:t>
            </w:r>
          </w:p>
        </w:tc>
        <w:tc>
          <w:tcPr>
            <w:tcW w:w="3431" w:type="dxa"/>
          </w:tcPr>
          <w:p w14:paraId="2F2ACCD7" w14:textId="2B7F903B" w:rsidR="004A0062" w:rsidRDefault="004A0062" w:rsidP="0045426C">
            <w:pPr>
              <w:keepNext/>
            </w:pPr>
            <w:r w:rsidRPr="0045426C">
              <w:rPr>
                <w:noProof/>
              </w:rPr>
              <w:drawing>
                <wp:inline distT="0" distB="0" distL="0" distR="0" wp14:anchorId="5CF1EF28" wp14:editId="4870C1DA">
                  <wp:extent cx="1616451" cy="552540"/>
                  <wp:effectExtent l="0" t="0" r="3175" b="0"/>
                  <wp:docPr id="14" name="Grafik 1">
                    <a:extLst xmlns:a="http://schemas.openxmlformats.org/drawingml/2006/main">
                      <a:ext uri="{FF2B5EF4-FFF2-40B4-BE49-F238E27FC236}">
                        <a16:creationId xmlns:a16="http://schemas.microsoft.com/office/drawing/2014/main" id="{34225227-48DC-4692-6428-236A55EC58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
                            <a:extLst>
                              <a:ext uri="{FF2B5EF4-FFF2-40B4-BE49-F238E27FC236}">
                                <a16:creationId xmlns:a16="http://schemas.microsoft.com/office/drawing/2014/main" id="{34225227-48DC-4692-6428-236A55EC584E}"/>
                              </a:ext>
                            </a:extLst>
                          </pic:cNvPr>
                          <pic:cNvPicPr>
                            <a:picLocks noChangeAspect="1"/>
                          </pic:cNvPicPr>
                        </pic:nvPicPr>
                        <pic:blipFill rotWithShape="1">
                          <a:blip r:embed="rId43"/>
                          <a:srcRect l="5077" t="22871" r="35738" b="30122"/>
                          <a:stretch/>
                        </pic:blipFill>
                        <pic:spPr>
                          <a:xfrm>
                            <a:off x="0" y="0"/>
                            <a:ext cx="1616451" cy="552540"/>
                          </a:xfrm>
                          <a:prstGeom prst="rect">
                            <a:avLst/>
                          </a:prstGeom>
                        </pic:spPr>
                      </pic:pic>
                    </a:graphicData>
                  </a:graphic>
                </wp:inline>
              </w:drawing>
            </w:r>
          </w:p>
        </w:tc>
      </w:tr>
    </w:tbl>
    <w:p w14:paraId="4D2C76A0" w14:textId="71C5AEC8" w:rsidR="0045426C" w:rsidRDefault="0045426C" w:rsidP="0045426C">
      <w:pPr>
        <w:pStyle w:val="Caption"/>
        <w:jc w:val="center"/>
      </w:pPr>
      <w:r>
        <w:t xml:space="preserve">Table </w:t>
      </w:r>
      <w:ins w:id="2337" w:author="Jonathan Pritchard" w:date="2025-03-07T16:40:00Z" w16du:dateUtc="2025-03-07T16:40:00Z">
        <w:r w:rsidR="00C56536">
          <w:fldChar w:fldCharType="begin"/>
        </w:r>
        <w:r w:rsidR="00C56536">
          <w:instrText xml:space="preserve"> SEQ Table \* ARABIC </w:instrText>
        </w:r>
      </w:ins>
      <w:r w:rsidR="00C56536">
        <w:fldChar w:fldCharType="separate"/>
      </w:r>
      <w:ins w:id="2338" w:author="Jonathan Pritchard" w:date="2025-03-07T16:40:00Z" w16du:dateUtc="2025-03-07T16:40:00Z">
        <w:r w:rsidR="00C56536">
          <w:rPr>
            <w:noProof/>
          </w:rPr>
          <w:t>8</w:t>
        </w:r>
        <w:r w:rsidR="00C56536">
          <w:fldChar w:fldCharType="end"/>
        </w:r>
      </w:ins>
      <w:del w:id="2339" w:author="Jonathan Pritchard" w:date="2025-03-07T16:40:00Z" w16du:dateUtc="2025-03-07T16:40:00Z">
        <w:r w:rsidDel="00C56536">
          <w:fldChar w:fldCharType="begin"/>
        </w:r>
        <w:r w:rsidDel="00C56536">
          <w:delInstrText xml:space="preserve"> SEQ Table \* ARABIC </w:delInstrText>
        </w:r>
        <w:r w:rsidDel="00C56536">
          <w:fldChar w:fldCharType="separate"/>
        </w:r>
        <w:r w:rsidR="000553AC" w:rsidDel="00C56536">
          <w:rPr>
            <w:noProof/>
          </w:rPr>
          <w:delText>8</w:delText>
        </w:r>
        <w:r w:rsidDel="00C56536">
          <w:fldChar w:fldCharType="end"/>
        </w:r>
      </w:del>
      <w:r>
        <w:t>: Manual Update Point Symbols</w:t>
      </w:r>
    </w:p>
    <w:p w14:paraId="4B217C63" w14:textId="35A40212" w:rsidR="00DB1913" w:rsidRDefault="00DB1913">
      <w:r>
        <w:br w:type="page"/>
      </w:r>
    </w:p>
    <w:p w14:paraId="6FF036CA" w14:textId="77777777" w:rsidR="0045426C" w:rsidRDefault="0045426C" w:rsidP="00846094"/>
    <w:tbl>
      <w:tblPr>
        <w:tblStyle w:val="TableGrid"/>
        <w:tblW w:w="0" w:type="auto"/>
        <w:tblLook w:val="04A0" w:firstRow="1" w:lastRow="0" w:firstColumn="1" w:lastColumn="0" w:noHBand="0" w:noVBand="1"/>
      </w:tblPr>
      <w:tblGrid>
        <w:gridCol w:w="1969"/>
        <w:gridCol w:w="1979"/>
        <w:gridCol w:w="1576"/>
        <w:gridCol w:w="3572"/>
      </w:tblGrid>
      <w:tr w:rsidR="00DB1913" w:rsidRPr="0045426C" w14:paraId="20A2B5D6" w14:textId="77777777" w:rsidTr="002D7DEE">
        <w:tc>
          <w:tcPr>
            <w:tcW w:w="1969" w:type="dxa"/>
          </w:tcPr>
          <w:p w14:paraId="7C1C778B" w14:textId="02952528" w:rsidR="00DB1913" w:rsidRDefault="00DB1913" w:rsidP="00DB1913">
            <w:r w:rsidRPr="00541D1A">
              <w:rPr>
                <w:b/>
                <w:bCs/>
              </w:rPr>
              <w:t>Symbol</w:t>
            </w:r>
          </w:p>
        </w:tc>
        <w:tc>
          <w:tcPr>
            <w:tcW w:w="3555" w:type="dxa"/>
            <w:gridSpan w:val="2"/>
          </w:tcPr>
          <w:p w14:paraId="6B22FED6" w14:textId="2EBF10A7" w:rsidR="00DB1913" w:rsidRPr="0045426C" w:rsidRDefault="00DB1913" w:rsidP="00DB1913">
            <w:pPr>
              <w:rPr>
                <w:noProof/>
              </w:rPr>
            </w:pPr>
            <w:r>
              <w:rPr>
                <w:b/>
                <w:bCs/>
                <w:noProof/>
              </w:rPr>
              <w:t>Suggested a</w:t>
            </w:r>
            <w:r w:rsidRPr="00541D1A">
              <w:rPr>
                <w:b/>
                <w:bCs/>
                <w:noProof/>
              </w:rPr>
              <w:t>ttributes</w:t>
            </w:r>
          </w:p>
        </w:tc>
        <w:tc>
          <w:tcPr>
            <w:tcW w:w="3572" w:type="dxa"/>
          </w:tcPr>
          <w:p w14:paraId="389754F3" w14:textId="72EE9515" w:rsidR="00DB1913" w:rsidRPr="0045426C" w:rsidRDefault="00DB1913" w:rsidP="00DB1913">
            <w:pPr>
              <w:rPr>
                <w:noProof/>
              </w:rPr>
            </w:pPr>
            <w:r w:rsidRPr="00541D1A">
              <w:rPr>
                <w:b/>
                <w:bCs/>
                <w:noProof/>
              </w:rPr>
              <w:t>Example</w:t>
            </w:r>
          </w:p>
        </w:tc>
      </w:tr>
      <w:tr w:rsidR="00DB1913" w:rsidRPr="0045426C" w14:paraId="39ECE61C" w14:textId="77777777" w:rsidTr="002D7DEE">
        <w:tc>
          <w:tcPr>
            <w:tcW w:w="1969" w:type="dxa"/>
          </w:tcPr>
          <w:p w14:paraId="65DCA25F" w14:textId="019E24F6" w:rsidR="00DB1913" w:rsidRDefault="00DB1913" w:rsidP="00D343CC">
            <w:r>
              <w:t>Danger</w:t>
            </w:r>
          </w:p>
        </w:tc>
        <w:tc>
          <w:tcPr>
            <w:tcW w:w="1979" w:type="dxa"/>
          </w:tcPr>
          <w:p w14:paraId="0D415AC5" w14:textId="77777777" w:rsidR="00DB1913" w:rsidRPr="0045426C" w:rsidRDefault="00DB1913" w:rsidP="00D343CC">
            <w:pPr>
              <w:rPr>
                <w:noProof/>
              </w:rPr>
            </w:pPr>
          </w:p>
        </w:tc>
        <w:tc>
          <w:tcPr>
            <w:tcW w:w="5148" w:type="dxa"/>
            <w:gridSpan w:val="2"/>
          </w:tcPr>
          <w:p w14:paraId="5C4E10F1" w14:textId="2A7608EE" w:rsidR="00DB1913" w:rsidRPr="0045426C" w:rsidRDefault="00DB1913" w:rsidP="00D343CC">
            <w:r w:rsidRPr="0045426C">
              <w:rPr>
                <w:noProof/>
              </w:rPr>
              <w:drawing>
                <wp:inline distT="0" distB="0" distL="0" distR="0" wp14:anchorId="7DCB0BAD" wp14:editId="10755B6D">
                  <wp:extent cx="2109353" cy="1697287"/>
                  <wp:effectExtent l="0" t="0" r="5715" b="0"/>
                  <wp:docPr id="15" name="Picture 14" descr="A blue background with red lines and a red line&#10;&#10;Description automatically generated">
                    <a:extLst xmlns:a="http://schemas.openxmlformats.org/drawingml/2006/main">
                      <a:ext uri="{FF2B5EF4-FFF2-40B4-BE49-F238E27FC236}">
                        <a16:creationId xmlns:a16="http://schemas.microsoft.com/office/drawing/2014/main" id="{EEA804CF-E95D-2A7A-0131-A06BF97C59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blue background with red lines and a red line&#10;&#10;Description automatically generated">
                            <a:extLst>
                              <a:ext uri="{FF2B5EF4-FFF2-40B4-BE49-F238E27FC236}">
                                <a16:creationId xmlns:a16="http://schemas.microsoft.com/office/drawing/2014/main" id="{EEA804CF-E95D-2A7A-0131-A06BF97C59A1}"/>
                              </a:ext>
                            </a:extLst>
                          </pic:cNvPr>
                          <pic:cNvPicPr>
                            <a:picLocks noChangeAspect="1"/>
                          </pic:cNvPicPr>
                        </pic:nvPicPr>
                        <pic:blipFill>
                          <a:blip r:embed="rId44"/>
                          <a:stretch>
                            <a:fillRect/>
                          </a:stretch>
                        </pic:blipFill>
                        <pic:spPr>
                          <a:xfrm>
                            <a:off x="0" y="0"/>
                            <a:ext cx="2109353" cy="1697287"/>
                          </a:xfrm>
                          <a:prstGeom prst="rect">
                            <a:avLst/>
                          </a:prstGeom>
                        </pic:spPr>
                      </pic:pic>
                    </a:graphicData>
                  </a:graphic>
                </wp:inline>
              </w:drawing>
            </w:r>
          </w:p>
        </w:tc>
      </w:tr>
      <w:tr w:rsidR="00DB1913" w:rsidRPr="0045426C" w14:paraId="4337B3B0" w14:textId="77777777" w:rsidTr="002D7DEE">
        <w:tc>
          <w:tcPr>
            <w:tcW w:w="1969" w:type="dxa"/>
          </w:tcPr>
          <w:p w14:paraId="5044A3FA" w14:textId="05480406" w:rsidR="00DB1913" w:rsidRDefault="00DB1913" w:rsidP="00D343CC">
            <w:r>
              <w:t>Cable</w:t>
            </w:r>
          </w:p>
        </w:tc>
        <w:tc>
          <w:tcPr>
            <w:tcW w:w="1979" w:type="dxa"/>
          </w:tcPr>
          <w:p w14:paraId="0D3DA3EB" w14:textId="77777777" w:rsidR="00DB1913" w:rsidRDefault="00DB1913" w:rsidP="0045426C">
            <w:pPr>
              <w:tabs>
                <w:tab w:val="left" w:pos="1240"/>
              </w:tabs>
            </w:pPr>
          </w:p>
        </w:tc>
        <w:tc>
          <w:tcPr>
            <w:tcW w:w="5148" w:type="dxa"/>
            <w:gridSpan w:val="2"/>
          </w:tcPr>
          <w:p w14:paraId="17759105" w14:textId="1F43F5E9" w:rsidR="00DB1913" w:rsidRDefault="00DB1913" w:rsidP="0045426C">
            <w:pPr>
              <w:tabs>
                <w:tab w:val="left" w:pos="1240"/>
              </w:tabs>
            </w:pPr>
          </w:p>
          <w:p w14:paraId="541552AB" w14:textId="70FFA57E" w:rsidR="00DB1913" w:rsidRDefault="00DB1913" w:rsidP="0045426C">
            <w:pPr>
              <w:tabs>
                <w:tab w:val="left" w:pos="1240"/>
              </w:tabs>
            </w:pPr>
            <w:r w:rsidRPr="0045426C">
              <w:rPr>
                <w:noProof/>
              </w:rPr>
              <w:drawing>
                <wp:inline distT="0" distB="0" distL="0" distR="0" wp14:anchorId="1A7CC8DD" wp14:editId="403283F4">
                  <wp:extent cx="3032760" cy="1097915"/>
                  <wp:effectExtent l="0" t="0" r="0" b="6985"/>
                  <wp:docPr id="2085969607" name="Picture 15">
                    <a:extLst xmlns:a="http://schemas.openxmlformats.org/drawingml/2006/main">
                      <a:ext uri="{FF2B5EF4-FFF2-40B4-BE49-F238E27FC236}">
                        <a16:creationId xmlns:a16="http://schemas.microsoft.com/office/drawing/2014/main" id="{F05557F2-202E-5B5B-253D-E1C6BA76D9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05557F2-202E-5B5B-253D-E1C6BA76D9AF}"/>
                              </a:ext>
                            </a:extLst>
                          </pic:cNvPr>
                          <pic:cNvPicPr>
                            <a:picLocks noChangeAspect="1"/>
                          </pic:cNvPicPr>
                        </pic:nvPicPr>
                        <pic:blipFill>
                          <a:blip r:embed="rId45"/>
                          <a:stretch>
                            <a:fillRect/>
                          </a:stretch>
                        </pic:blipFill>
                        <pic:spPr>
                          <a:xfrm>
                            <a:off x="0" y="0"/>
                            <a:ext cx="3032760" cy="1097915"/>
                          </a:xfrm>
                          <a:prstGeom prst="rect">
                            <a:avLst/>
                          </a:prstGeom>
                        </pic:spPr>
                      </pic:pic>
                    </a:graphicData>
                  </a:graphic>
                </wp:inline>
              </w:drawing>
            </w:r>
          </w:p>
          <w:p w14:paraId="1F015F30" w14:textId="77777777" w:rsidR="00DB1913" w:rsidRDefault="00DB1913" w:rsidP="0045426C">
            <w:pPr>
              <w:tabs>
                <w:tab w:val="left" w:pos="1240"/>
              </w:tabs>
            </w:pPr>
          </w:p>
          <w:p w14:paraId="7453858F" w14:textId="5D93C535" w:rsidR="00DB1913" w:rsidRPr="0045426C" w:rsidRDefault="00DB1913" w:rsidP="0045426C">
            <w:pPr>
              <w:tabs>
                <w:tab w:val="left" w:pos="1240"/>
              </w:tabs>
            </w:pPr>
          </w:p>
        </w:tc>
      </w:tr>
      <w:tr w:rsidR="00DB1913" w:rsidRPr="0045426C" w14:paraId="78B0541E" w14:textId="77777777" w:rsidTr="002D7DEE">
        <w:tc>
          <w:tcPr>
            <w:tcW w:w="1969" w:type="dxa"/>
          </w:tcPr>
          <w:p w14:paraId="4AF540C7" w14:textId="2B15B898" w:rsidR="00DB1913" w:rsidRDefault="00DB1913" w:rsidP="00D343CC">
            <w:r>
              <w:t>Other</w:t>
            </w:r>
          </w:p>
        </w:tc>
        <w:tc>
          <w:tcPr>
            <w:tcW w:w="1979" w:type="dxa"/>
          </w:tcPr>
          <w:p w14:paraId="1E6BD838" w14:textId="77777777" w:rsidR="00DB1913" w:rsidRDefault="00DB1913" w:rsidP="00D343CC"/>
        </w:tc>
        <w:tc>
          <w:tcPr>
            <w:tcW w:w="5148" w:type="dxa"/>
            <w:gridSpan w:val="2"/>
          </w:tcPr>
          <w:p w14:paraId="4E05DFAA" w14:textId="10C631A9" w:rsidR="00DB1913" w:rsidRDefault="00DB1913" w:rsidP="00D343CC"/>
          <w:p w14:paraId="233C0AC3" w14:textId="2FFC16F7" w:rsidR="00DB1913" w:rsidRDefault="00DB1913" w:rsidP="00D343CC">
            <w:r w:rsidRPr="0045426C">
              <w:rPr>
                <w:noProof/>
              </w:rPr>
              <w:drawing>
                <wp:inline distT="0" distB="0" distL="0" distR="0" wp14:anchorId="7509BE1F" wp14:editId="11CF948A">
                  <wp:extent cx="3131820" cy="671195"/>
                  <wp:effectExtent l="0" t="0" r="0" b="0"/>
                  <wp:docPr id="17" name="Picture 16">
                    <a:extLst xmlns:a="http://schemas.openxmlformats.org/drawingml/2006/main">
                      <a:ext uri="{FF2B5EF4-FFF2-40B4-BE49-F238E27FC236}">
                        <a16:creationId xmlns:a16="http://schemas.microsoft.com/office/drawing/2014/main" id="{4D44258C-436B-1C63-10DA-484FB8755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D44258C-436B-1C63-10DA-484FB87552E3}"/>
                              </a:ext>
                            </a:extLst>
                          </pic:cNvPr>
                          <pic:cNvPicPr>
                            <a:picLocks noChangeAspect="1"/>
                          </pic:cNvPicPr>
                        </pic:nvPicPr>
                        <pic:blipFill>
                          <a:blip r:embed="rId46"/>
                          <a:stretch>
                            <a:fillRect/>
                          </a:stretch>
                        </pic:blipFill>
                        <pic:spPr>
                          <a:xfrm>
                            <a:off x="0" y="0"/>
                            <a:ext cx="3131820" cy="671195"/>
                          </a:xfrm>
                          <a:prstGeom prst="rect">
                            <a:avLst/>
                          </a:prstGeom>
                        </pic:spPr>
                      </pic:pic>
                    </a:graphicData>
                  </a:graphic>
                </wp:inline>
              </w:drawing>
            </w:r>
          </w:p>
          <w:p w14:paraId="3DC2E3F7" w14:textId="77777777" w:rsidR="00DB1913" w:rsidRPr="0045426C" w:rsidRDefault="00DB1913" w:rsidP="0045426C">
            <w:pPr>
              <w:keepNext/>
            </w:pPr>
          </w:p>
        </w:tc>
      </w:tr>
    </w:tbl>
    <w:p w14:paraId="5FCF743D" w14:textId="589A816F" w:rsidR="0045426C" w:rsidRDefault="0045426C" w:rsidP="0045426C">
      <w:pPr>
        <w:pStyle w:val="Caption"/>
        <w:jc w:val="center"/>
      </w:pPr>
      <w:r>
        <w:t xml:space="preserve">Table </w:t>
      </w:r>
      <w:ins w:id="2340" w:author="Jonathan Pritchard" w:date="2025-03-07T16:40:00Z" w16du:dateUtc="2025-03-07T16:40:00Z">
        <w:r w:rsidR="00C56536">
          <w:fldChar w:fldCharType="begin"/>
        </w:r>
        <w:r w:rsidR="00C56536">
          <w:instrText xml:space="preserve"> SEQ Table \* ARABIC </w:instrText>
        </w:r>
      </w:ins>
      <w:r w:rsidR="00C56536">
        <w:fldChar w:fldCharType="separate"/>
      </w:r>
      <w:ins w:id="2341" w:author="Jonathan Pritchard" w:date="2025-03-07T16:40:00Z" w16du:dateUtc="2025-03-07T16:40:00Z">
        <w:r w:rsidR="00C56536">
          <w:rPr>
            <w:noProof/>
          </w:rPr>
          <w:t>9</w:t>
        </w:r>
        <w:r w:rsidR="00C56536">
          <w:fldChar w:fldCharType="end"/>
        </w:r>
      </w:ins>
      <w:del w:id="2342" w:author="Jonathan Pritchard" w:date="2025-03-07T16:40:00Z" w16du:dateUtc="2025-03-07T16:40:00Z">
        <w:r w:rsidDel="00C56536">
          <w:fldChar w:fldCharType="begin"/>
        </w:r>
        <w:r w:rsidDel="00C56536">
          <w:delInstrText xml:space="preserve"> SEQ Table \* ARABIC </w:delInstrText>
        </w:r>
        <w:r w:rsidDel="00C56536">
          <w:fldChar w:fldCharType="separate"/>
        </w:r>
        <w:r w:rsidR="000553AC" w:rsidDel="00C56536">
          <w:rPr>
            <w:noProof/>
          </w:rPr>
          <w:delText>9</w:delText>
        </w:r>
        <w:r w:rsidDel="00C56536">
          <w:fldChar w:fldCharType="end"/>
        </w:r>
      </w:del>
      <w:r>
        <w:t>: Manual update: Curve symbols</w:t>
      </w:r>
    </w:p>
    <w:p w14:paraId="1DE3E341" w14:textId="61CA362F" w:rsidR="00DB1913" w:rsidRDefault="00DB1913">
      <w:r>
        <w:br w:type="page"/>
      </w:r>
    </w:p>
    <w:p w14:paraId="258DA276" w14:textId="77777777" w:rsidR="00DB1913" w:rsidRPr="00DB1913" w:rsidRDefault="00DB1913" w:rsidP="002D7DEE"/>
    <w:tbl>
      <w:tblPr>
        <w:tblStyle w:val="TableGrid"/>
        <w:tblW w:w="0" w:type="auto"/>
        <w:tblLook w:val="04A0" w:firstRow="1" w:lastRow="0" w:firstColumn="1" w:lastColumn="0" w:noHBand="0" w:noVBand="1"/>
      </w:tblPr>
      <w:tblGrid>
        <w:gridCol w:w="2209"/>
        <w:gridCol w:w="2322"/>
        <w:gridCol w:w="4565"/>
      </w:tblGrid>
      <w:tr w:rsidR="00DB1913" w14:paraId="5777AC6F" w14:textId="77777777" w:rsidTr="002D7DEE">
        <w:tc>
          <w:tcPr>
            <w:tcW w:w="2209" w:type="dxa"/>
          </w:tcPr>
          <w:p w14:paraId="2A620054" w14:textId="2F095A70" w:rsidR="00DB1913" w:rsidRDefault="00DB1913" w:rsidP="00DB1913">
            <w:r w:rsidRPr="00541D1A">
              <w:rPr>
                <w:b/>
                <w:bCs/>
              </w:rPr>
              <w:t>Symbol</w:t>
            </w:r>
          </w:p>
        </w:tc>
        <w:tc>
          <w:tcPr>
            <w:tcW w:w="2322" w:type="dxa"/>
          </w:tcPr>
          <w:p w14:paraId="076FB798" w14:textId="14DF34AF" w:rsidR="00DB1913" w:rsidRPr="0045426C" w:rsidRDefault="00DB1913" w:rsidP="00DB1913">
            <w:pPr>
              <w:rPr>
                <w:noProof/>
              </w:rPr>
            </w:pPr>
            <w:r>
              <w:rPr>
                <w:b/>
                <w:bCs/>
                <w:noProof/>
              </w:rPr>
              <w:t>Suggested a</w:t>
            </w:r>
            <w:r w:rsidRPr="00541D1A">
              <w:rPr>
                <w:b/>
                <w:bCs/>
                <w:noProof/>
              </w:rPr>
              <w:t>ttributes</w:t>
            </w:r>
          </w:p>
        </w:tc>
        <w:tc>
          <w:tcPr>
            <w:tcW w:w="4565" w:type="dxa"/>
          </w:tcPr>
          <w:p w14:paraId="0CB3595B" w14:textId="51F4E7AD" w:rsidR="00DB1913" w:rsidRPr="0045426C" w:rsidRDefault="00DB1913" w:rsidP="00DB1913">
            <w:pPr>
              <w:rPr>
                <w:noProof/>
              </w:rPr>
            </w:pPr>
            <w:r w:rsidRPr="00541D1A">
              <w:rPr>
                <w:b/>
                <w:bCs/>
                <w:noProof/>
              </w:rPr>
              <w:t>Example</w:t>
            </w:r>
          </w:p>
        </w:tc>
      </w:tr>
      <w:tr w:rsidR="00DB1913" w14:paraId="069BE569" w14:textId="77777777" w:rsidTr="002D7DEE">
        <w:tc>
          <w:tcPr>
            <w:tcW w:w="2209" w:type="dxa"/>
          </w:tcPr>
          <w:p w14:paraId="6B89A386" w14:textId="66E5BA05" w:rsidR="00DB1913" w:rsidRDefault="00DB1913" w:rsidP="00846094">
            <w:r>
              <w:t>Restricted Area</w:t>
            </w:r>
          </w:p>
        </w:tc>
        <w:tc>
          <w:tcPr>
            <w:tcW w:w="2322" w:type="dxa"/>
          </w:tcPr>
          <w:p w14:paraId="13159511" w14:textId="77777777" w:rsidR="00DB1913" w:rsidRPr="0045426C" w:rsidRDefault="00DB1913" w:rsidP="00846094">
            <w:pPr>
              <w:rPr>
                <w:noProof/>
              </w:rPr>
            </w:pPr>
          </w:p>
        </w:tc>
        <w:tc>
          <w:tcPr>
            <w:tcW w:w="4565" w:type="dxa"/>
          </w:tcPr>
          <w:p w14:paraId="1A533EC6" w14:textId="63E2E91B" w:rsidR="00DB1913" w:rsidRDefault="00DB1913" w:rsidP="00846094">
            <w:r w:rsidRPr="0045426C">
              <w:rPr>
                <w:noProof/>
              </w:rPr>
              <w:drawing>
                <wp:inline distT="0" distB="0" distL="0" distR="0" wp14:anchorId="2BEBE247" wp14:editId="7242E3FD">
                  <wp:extent cx="2621716" cy="1716224"/>
                  <wp:effectExtent l="0" t="0" r="7620" b="0"/>
                  <wp:docPr id="1976478862" name="Picture 1">
                    <a:extLst xmlns:a="http://schemas.openxmlformats.org/drawingml/2006/main">
                      <a:ext uri="{FF2B5EF4-FFF2-40B4-BE49-F238E27FC236}">
                        <a16:creationId xmlns:a16="http://schemas.microsoft.com/office/drawing/2014/main" id="{8320A2C0-6F04-7F53-447E-5F9E9628B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320A2C0-6F04-7F53-447E-5F9E9628B5DA}"/>
                              </a:ext>
                            </a:extLst>
                          </pic:cNvPr>
                          <pic:cNvPicPr>
                            <a:picLocks noChangeAspect="1"/>
                          </pic:cNvPicPr>
                        </pic:nvPicPr>
                        <pic:blipFill>
                          <a:blip r:embed="rId47"/>
                          <a:stretch>
                            <a:fillRect/>
                          </a:stretch>
                        </pic:blipFill>
                        <pic:spPr>
                          <a:xfrm>
                            <a:off x="0" y="0"/>
                            <a:ext cx="2633754" cy="1724104"/>
                          </a:xfrm>
                          <a:prstGeom prst="rect">
                            <a:avLst/>
                          </a:prstGeom>
                        </pic:spPr>
                      </pic:pic>
                    </a:graphicData>
                  </a:graphic>
                </wp:inline>
              </w:drawing>
            </w:r>
          </w:p>
        </w:tc>
      </w:tr>
      <w:tr w:rsidR="00DB1913" w14:paraId="3729F6A2" w14:textId="77777777" w:rsidTr="002D7DEE">
        <w:tc>
          <w:tcPr>
            <w:tcW w:w="2209" w:type="dxa"/>
          </w:tcPr>
          <w:p w14:paraId="25BC9874" w14:textId="352EE1DF" w:rsidR="00DB1913" w:rsidRDefault="00DB1913" w:rsidP="00846094">
            <w:r>
              <w:t>Caution Area</w:t>
            </w:r>
          </w:p>
        </w:tc>
        <w:tc>
          <w:tcPr>
            <w:tcW w:w="2322" w:type="dxa"/>
          </w:tcPr>
          <w:p w14:paraId="49307603" w14:textId="77777777" w:rsidR="00DB1913" w:rsidRPr="0045426C" w:rsidRDefault="00DB1913" w:rsidP="00846094">
            <w:pPr>
              <w:rPr>
                <w:noProof/>
              </w:rPr>
            </w:pPr>
          </w:p>
        </w:tc>
        <w:tc>
          <w:tcPr>
            <w:tcW w:w="4565" w:type="dxa"/>
          </w:tcPr>
          <w:p w14:paraId="4F317388" w14:textId="3E046200" w:rsidR="00DB1913" w:rsidRDefault="00DB1913" w:rsidP="00846094">
            <w:r w:rsidRPr="0045426C">
              <w:rPr>
                <w:noProof/>
              </w:rPr>
              <w:drawing>
                <wp:inline distT="0" distB="0" distL="0" distR="0" wp14:anchorId="2E7B7560" wp14:editId="5152A284">
                  <wp:extent cx="2564593" cy="1245706"/>
                  <wp:effectExtent l="0" t="0" r="7620" b="0"/>
                  <wp:docPr id="3" name="Picture 2">
                    <a:extLst xmlns:a="http://schemas.openxmlformats.org/drawingml/2006/main">
                      <a:ext uri="{FF2B5EF4-FFF2-40B4-BE49-F238E27FC236}">
                        <a16:creationId xmlns:a16="http://schemas.microsoft.com/office/drawing/2014/main" id="{C7F0B3F7-8B94-C577-E3A5-98D913073B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7F0B3F7-8B94-C577-E3A5-98D913073B7E}"/>
                              </a:ext>
                            </a:extLst>
                          </pic:cNvPr>
                          <pic:cNvPicPr>
                            <a:picLocks noChangeAspect="1"/>
                          </pic:cNvPicPr>
                        </pic:nvPicPr>
                        <pic:blipFill>
                          <a:blip r:embed="rId48"/>
                          <a:stretch>
                            <a:fillRect/>
                          </a:stretch>
                        </pic:blipFill>
                        <pic:spPr>
                          <a:xfrm>
                            <a:off x="0" y="0"/>
                            <a:ext cx="2564593" cy="1245706"/>
                          </a:xfrm>
                          <a:prstGeom prst="rect">
                            <a:avLst/>
                          </a:prstGeom>
                        </pic:spPr>
                      </pic:pic>
                    </a:graphicData>
                  </a:graphic>
                </wp:inline>
              </w:drawing>
            </w:r>
          </w:p>
        </w:tc>
      </w:tr>
      <w:tr w:rsidR="00DB1913" w14:paraId="0A78EF68" w14:textId="77777777" w:rsidTr="002D7DEE">
        <w:tc>
          <w:tcPr>
            <w:tcW w:w="2209" w:type="dxa"/>
          </w:tcPr>
          <w:p w14:paraId="5FE7709A" w14:textId="0376DAC2" w:rsidR="00DB1913" w:rsidRDefault="00DB1913" w:rsidP="00846094">
            <w:r>
              <w:t>Other</w:t>
            </w:r>
          </w:p>
        </w:tc>
        <w:tc>
          <w:tcPr>
            <w:tcW w:w="2322" w:type="dxa"/>
          </w:tcPr>
          <w:p w14:paraId="30C83A83" w14:textId="77777777" w:rsidR="00DB1913" w:rsidRPr="0045426C" w:rsidRDefault="00DB1913" w:rsidP="0045426C">
            <w:pPr>
              <w:keepNext/>
              <w:rPr>
                <w:noProof/>
              </w:rPr>
            </w:pPr>
          </w:p>
        </w:tc>
        <w:tc>
          <w:tcPr>
            <w:tcW w:w="4565" w:type="dxa"/>
          </w:tcPr>
          <w:p w14:paraId="4CD7B649" w14:textId="632C2D06" w:rsidR="00DB1913" w:rsidRDefault="00DB1913" w:rsidP="0045426C">
            <w:pPr>
              <w:keepNext/>
            </w:pPr>
            <w:r w:rsidRPr="0045426C">
              <w:rPr>
                <w:noProof/>
              </w:rPr>
              <w:drawing>
                <wp:inline distT="0" distB="0" distL="0" distR="0" wp14:anchorId="36E090D8" wp14:editId="602179EB">
                  <wp:extent cx="1568669" cy="1761796"/>
                  <wp:effectExtent l="0" t="0" r="0" b="0"/>
                  <wp:docPr id="4" name="Picture 3">
                    <a:extLst xmlns:a="http://schemas.openxmlformats.org/drawingml/2006/main">
                      <a:ext uri="{FF2B5EF4-FFF2-40B4-BE49-F238E27FC236}">
                        <a16:creationId xmlns:a16="http://schemas.microsoft.com/office/drawing/2014/main" id="{25C6B1C1-9990-AB33-8279-78F610E7D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C6B1C1-9990-AB33-8279-78F610E7DFE6}"/>
                              </a:ext>
                            </a:extLst>
                          </pic:cNvPr>
                          <pic:cNvPicPr>
                            <a:picLocks noChangeAspect="1"/>
                          </pic:cNvPicPr>
                        </pic:nvPicPr>
                        <pic:blipFill rotWithShape="1">
                          <a:blip r:embed="rId49"/>
                          <a:srcRect l="6407" t="29338" r="36223" b="-2640"/>
                          <a:stretch/>
                        </pic:blipFill>
                        <pic:spPr>
                          <a:xfrm>
                            <a:off x="0" y="0"/>
                            <a:ext cx="1568669" cy="1761796"/>
                          </a:xfrm>
                          <a:prstGeom prst="rect">
                            <a:avLst/>
                          </a:prstGeom>
                        </pic:spPr>
                      </pic:pic>
                    </a:graphicData>
                  </a:graphic>
                </wp:inline>
              </w:drawing>
            </w:r>
          </w:p>
        </w:tc>
      </w:tr>
    </w:tbl>
    <w:p w14:paraId="5278511F" w14:textId="2D347985" w:rsidR="0045426C" w:rsidRDefault="0045426C" w:rsidP="0045426C">
      <w:pPr>
        <w:pStyle w:val="Caption"/>
        <w:jc w:val="center"/>
      </w:pPr>
      <w:r>
        <w:t xml:space="preserve">Table </w:t>
      </w:r>
      <w:ins w:id="2343" w:author="Jonathan Pritchard" w:date="2025-03-07T16:40:00Z" w16du:dateUtc="2025-03-07T16:40:00Z">
        <w:r w:rsidR="00C56536">
          <w:fldChar w:fldCharType="begin"/>
        </w:r>
        <w:r w:rsidR="00C56536">
          <w:instrText xml:space="preserve"> SEQ Table \* ARABIC </w:instrText>
        </w:r>
      </w:ins>
      <w:r w:rsidR="00C56536">
        <w:fldChar w:fldCharType="separate"/>
      </w:r>
      <w:ins w:id="2344" w:author="Jonathan Pritchard" w:date="2025-03-07T16:40:00Z" w16du:dateUtc="2025-03-07T16:40:00Z">
        <w:r w:rsidR="00C56536">
          <w:rPr>
            <w:noProof/>
          </w:rPr>
          <w:t>10</w:t>
        </w:r>
        <w:r w:rsidR="00C56536">
          <w:fldChar w:fldCharType="end"/>
        </w:r>
      </w:ins>
      <w:del w:id="2345" w:author="Jonathan Pritchard" w:date="2025-03-07T16:40:00Z" w16du:dateUtc="2025-03-07T16:40:00Z">
        <w:r w:rsidDel="00C56536">
          <w:fldChar w:fldCharType="begin"/>
        </w:r>
        <w:r w:rsidDel="00C56536">
          <w:delInstrText xml:space="preserve"> SEQ Table \* ARABIC </w:delInstrText>
        </w:r>
        <w:r w:rsidDel="00C56536">
          <w:fldChar w:fldCharType="separate"/>
        </w:r>
        <w:r w:rsidR="000553AC" w:rsidDel="00C56536">
          <w:rPr>
            <w:noProof/>
          </w:rPr>
          <w:delText>10</w:delText>
        </w:r>
        <w:r w:rsidDel="00C56536">
          <w:fldChar w:fldCharType="end"/>
        </w:r>
      </w:del>
      <w:r>
        <w:t>: Manual update: Surface symbols</w:t>
      </w:r>
    </w:p>
    <w:p w14:paraId="0CB2B14F" w14:textId="77777777" w:rsidR="0045426C" w:rsidRPr="00B77A92" w:rsidRDefault="0045426C" w:rsidP="00846094"/>
    <w:p w14:paraId="43F406D5" w14:textId="7756D0BD" w:rsidR="00DB1913" w:rsidRPr="00B77A92" w:rsidRDefault="00DB1913" w:rsidP="00DB1913">
      <w:pPr>
        <w:pStyle w:val="Heading2"/>
        <w:numPr>
          <w:ilvl w:val="0"/>
          <w:numId w:val="195"/>
        </w:numPr>
      </w:pPr>
      <w:bookmarkStart w:id="2346" w:name="_Toc194067224"/>
      <w:r>
        <w:t>Attribution of Manual Update Features</w:t>
      </w:r>
      <w:bookmarkEnd w:id="2346"/>
    </w:p>
    <w:p w14:paraId="195A1682" w14:textId="7FD3BEDC" w:rsidR="00D87FDE" w:rsidRDefault="00DB1913">
      <w:r>
        <w:t xml:space="preserve">Features added by manual updates must support attribution as defined in the Manual Updates feature catalogue. </w:t>
      </w:r>
      <w:r w:rsidR="00D87FDE">
        <w:t xml:space="preserve">A feature catalogue containing the data structures which must be supported by the manual updates also accompanies this publication. </w:t>
      </w:r>
    </w:p>
    <w:p w14:paraId="036CE420" w14:textId="46E9FB4A" w:rsidR="00DB1913" w:rsidRPr="00B77A92" w:rsidRDefault="00D87FDE" w:rsidP="00D87FDE">
      <w:r>
        <w:t>The supplied feature catalogue contains a restricted set of features and attributes compatible with those used for S-101 electronic charts which enable portrayal and required alert and indication processing to be carried out on manually entered updates.</w:t>
      </w:r>
    </w:p>
    <w:p w14:paraId="50731A99" w14:textId="1EF49011" w:rsidR="00A52A66" w:rsidRPr="00B77A92" w:rsidRDefault="00A52A66" w:rsidP="000600E5">
      <w:pPr>
        <w:spacing w:after="120" w:line="240" w:lineRule="auto"/>
        <w:jc w:val="both"/>
      </w:pPr>
    </w:p>
    <w:p w14:paraId="7B3A3B88" w14:textId="77777777" w:rsidR="00A01D79" w:rsidRPr="00B812CA" w:rsidRDefault="00A01D79" w:rsidP="006B5A61">
      <w:pPr>
        <w:spacing w:after="120" w:line="240" w:lineRule="auto"/>
        <w:rPr>
          <w:b/>
          <w:sz w:val="28"/>
          <w:lang w:eastAsia="en-GB"/>
        </w:rPr>
      </w:pPr>
    </w:p>
    <w:p w14:paraId="040AC346" w14:textId="7FF47DEB" w:rsidR="005F61C9" w:rsidRDefault="005F61C9">
      <w:pPr>
        <w:rPr>
          <w:b/>
          <w:sz w:val="28"/>
          <w:lang w:eastAsia="en-GB"/>
        </w:rPr>
      </w:pPr>
      <w:r>
        <w:rPr>
          <w:b/>
          <w:sz w:val="28"/>
          <w:lang w:eastAsia="en-GB"/>
        </w:rPr>
        <w:br w:type="page"/>
      </w:r>
    </w:p>
    <w:p w14:paraId="618F94BC" w14:textId="77777777" w:rsidR="00A01D79" w:rsidRDefault="00A01D79" w:rsidP="00A01D79">
      <w:pPr>
        <w:spacing w:after="120" w:line="240" w:lineRule="auto"/>
        <w:jc w:val="center"/>
        <w:rPr>
          <w:b/>
          <w:sz w:val="28"/>
          <w:lang w:eastAsia="en-GB"/>
        </w:rPr>
      </w:pPr>
    </w:p>
    <w:p w14:paraId="78EA7C8B" w14:textId="77777777" w:rsidR="00D87FDE" w:rsidRDefault="00D87FDE" w:rsidP="00A01D79">
      <w:pPr>
        <w:spacing w:after="120" w:line="240" w:lineRule="auto"/>
        <w:jc w:val="center"/>
        <w:rPr>
          <w:b/>
          <w:sz w:val="28"/>
          <w:lang w:eastAsia="en-GB"/>
        </w:rPr>
      </w:pPr>
    </w:p>
    <w:p w14:paraId="0F123373" w14:textId="77777777" w:rsidR="00D87FDE" w:rsidRDefault="00D87FDE" w:rsidP="00A01D79">
      <w:pPr>
        <w:spacing w:after="120" w:line="240" w:lineRule="auto"/>
        <w:jc w:val="center"/>
        <w:rPr>
          <w:b/>
          <w:sz w:val="28"/>
          <w:lang w:eastAsia="en-GB"/>
        </w:rPr>
      </w:pPr>
    </w:p>
    <w:p w14:paraId="3716DC29" w14:textId="77777777" w:rsidR="00D87FDE" w:rsidRDefault="00D87FDE" w:rsidP="00A01D79">
      <w:pPr>
        <w:spacing w:after="120" w:line="240" w:lineRule="auto"/>
        <w:jc w:val="center"/>
        <w:rPr>
          <w:b/>
          <w:sz w:val="28"/>
          <w:lang w:eastAsia="en-GB"/>
        </w:rPr>
      </w:pPr>
    </w:p>
    <w:p w14:paraId="04594B8E" w14:textId="77777777" w:rsidR="00D87FDE" w:rsidRDefault="00D87FDE" w:rsidP="00A01D79">
      <w:pPr>
        <w:spacing w:after="120" w:line="240" w:lineRule="auto"/>
        <w:jc w:val="center"/>
        <w:rPr>
          <w:b/>
          <w:sz w:val="28"/>
          <w:lang w:eastAsia="en-GB"/>
        </w:rPr>
      </w:pPr>
    </w:p>
    <w:p w14:paraId="4E3B33EF" w14:textId="77777777" w:rsidR="00D87FDE" w:rsidRDefault="00D87FDE" w:rsidP="00A01D79">
      <w:pPr>
        <w:spacing w:after="120" w:line="240" w:lineRule="auto"/>
        <w:jc w:val="center"/>
        <w:rPr>
          <w:b/>
          <w:sz w:val="28"/>
          <w:lang w:eastAsia="en-GB"/>
        </w:rPr>
      </w:pPr>
    </w:p>
    <w:p w14:paraId="62D61C91" w14:textId="77777777" w:rsidR="00D87FDE" w:rsidRDefault="00D87FDE" w:rsidP="00A01D79">
      <w:pPr>
        <w:spacing w:after="120" w:line="240" w:lineRule="auto"/>
        <w:jc w:val="center"/>
        <w:rPr>
          <w:b/>
          <w:sz w:val="28"/>
          <w:lang w:eastAsia="en-GB"/>
        </w:rPr>
      </w:pPr>
    </w:p>
    <w:p w14:paraId="2BE2FD6F" w14:textId="77777777" w:rsidR="00D87FDE" w:rsidRDefault="00D87FDE" w:rsidP="00A01D79">
      <w:pPr>
        <w:spacing w:after="120" w:line="240" w:lineRule="auto"/>
        <w:jc w:val="center"/>
        <w:rPr>
          <w:b/>
          <w:sz w:val="28"/>
          <w:lang w:eastAsia="en-GB"/>
        </w:rPr>
      </w:pPr>
    </w:p>
    <w:p w14:paraId="1FBA6A62" w14:textId="77777777" w:rsidR="00D87FDE" w:rsidRDefault="00D87FDE" w:rsidP="00A01D79">
      <w:pPr>
        <w:spacing w:after="120" w:line="240" w:lineRule="auto"/>
        <w:jc w:val="center"/>
        <w:rPr>
          <w:b/>
          <w:sz w:val="28"/>
          <w:lang w:eastAsia="en-GB"/>
        </w:rPr>
      </w:pPr>
    </w:p>
    <w:p w14:paraId="27E618D0" w14:textId="77777777" w:rsidR="00D87FDE" w:rsidRDefault="00D87FDE" w:rsidP="00A01D79">
      <w:pPr>
        <w:spacing w:after="120" w:line="240" w:lineRule="auto"/>
        <w:jc w:val="center"/>
        <w:rPr>
          <w:b/>
          <w:sz w:val="28"/>
          <w:lang w:eastAsia="en-GB"/>
        </w:rPr>
      </w:pPr>
    </w:p>
    <w:p w14:paraId="1D3BF579" w14:textId="77777777" w:rsidR="00D87FDE" w:rsidRDefault="00D87FDE" w:rsidP="00A01D79">
      <w:pPr>
        <w:spacing w:after="120" w:line="240" w:lineRule="auto"/>
        <w:jc w:val="center"/>
        <w:rPr>
          <w:b/>
          <w:sz w:val="28"/>
          <w:lang w:eastAsia="en-GB"/>
        </w:rPr>
      </w:pPr>
    </w:p>
    <w:p w14:paraId="0E6CD4C6" w14:textId="77777777" w:rsidR="00D87FDE" w:rsidRDefault="00D87FDE" w:rsidP="00A01D79">
      <w:pPr>
        <w:spacing w:after="120" w:line="240" w:lineRule="auto"/>
        <w:jc w:val="center"/>
        <w:rPr>
          <w:b/>
          <w:sz w:val="28"/>
          <w:lang w:eastAsia="en-GB"/>
        </w:rPr>
      </w:pPr>
    </w:p>
    <w:p w14:paraId="19E7F199" w14:textId="77777777" w:rsidR="00D87FDE" w:rsidRDefault="00D87FDE" w:rsidP="00A01D79">
      <w:pPr>
        <w:spacing w:after="120" w:line="240" w:lineRule="auto"/>
        <w:jc w:val="center"/>
        <w:rPr>
          <w:b/>
          <w:sz w:val="28"/>
          <w:lang w:eastAsia="en-GB"/>
        </w:rPr>
      </w:pPr>
    </w:p>
    <w:p w14:paraId="23491CFE" w14:textId="77777777" w:rsidR="00D87FDE" w:rsidRPr="00B812CA" w:rsidRDefault="00D87FDE" w:rsidP="00A01D79">
      <w:pPr>
        <w:spacing w:after="120" w:line="240" w:lineRule="auto"/>
        <w:jc w:val="center"/>
        <w:rPr>
          <w:b/>
          <w:sz w:val="28"/>
          <w:lang w:eastAsia="en-GB"/>
        </w:rPr>
      </w:pPr>
    </w:p>
    <w:p w14:paraId="2BF21971" w14:textId="77777777" w:rsidR="00A01D79" w:rsidRPr="00B77A92" w:rsidRDefault="00A01D79" w:rsidP="00A01D79">
      <w:pPr>
        <w:pBdr>
          <w:top w:val="single" w:sz="8" w:space="0" w:color="000000" w:shadow="1"/>
          <w:left w:val="single" w:sz="8" w:space="0" w:color="000000" w:shadow="1"/>
          <w:bottom w:val="single" w:sz="8" w:space="0" w:color="000000" w:shadow="1"/>
          <w:right w:val="single" w:sz="8" w:space="0" w:color="000000" w:shadow="1"/>
        </w:pBdr>
        <w:jc w:val="center"/>
        <w:rPr>
          <w:rFonts w:ascii="Arial Narrow" w:hAnsi="Arial Narrow"/>
          <w:lang w:eastAsia="en-GB"/>
        </w:rPr>
      </w:pPr>
      <w:r w:rsidRPr="00B77A92">
        <w:rPr>
          <w:rFonts w:ascii="Arial Narrow" w:hAnsi="Arial Narrow"/>
          <w:lang w:eastAsia="en-GB"/>
        </w:rPr>
        <w:t>Page intentionally left blank</w:t>
      </w:r>
    </w:p>
    <w:p w14:paraId="65CD3348" w14:textId="77777777" w:rsidR="00F42DFA" w:rsidRPr="00B77A92" w:rsidRDefault="00F42DFA" w:rsidP="004E61EE">
      <w:pPr>
        <w:spacing w:line="240" w:lineRule="auto"/>
      </w:pPr>
    </w:p>
    <w:p w14:paraId="31E522E7" w14:textId="11F41B2F" w:rsidR="00647AF8" w:rsidRPr="00B77A92" w:rsidRDefault="00647AF8" w:rsidP="004E61EE">
      <w:pPr>
        <w:spacing w:line="240" w:lineRule="auto"/>
      </w:pPr>
      <w:r w:rsidRPr="00B77A92">
        <w:br w:type="page"/>
      </w:r>
    </w:p>
    <w:p w14:paraId="5614145E" w14:textId="118A55C9" w:rsidR="000600E5" w:rsidRPr="002D7DEE" w:rsidRDefault="000600E5" w:rsidP="002D7DEE">
      <w:pPr>
        <w:pStyle w:val="Heading1"/>
        <w:numPr>
          <w:ilvl w:val="0"/>
          <w:numId w:val="0"/>
        </w:numPr>
        <w:jc w:val="center"/>
      </w:pPr>
      <w:bookmarkStart w:id="2347" w:name="_Toc194067225"/>
      <w:r w:rsidRPr="002D7DEE">
        <w:lastRenderedPageBreak/>
        <w:t>Appendix</w:t>
      </w:r>
      <w:r w:rsidR="000849E6" w:rsidRPr="002D7DEE">
        <w:t xml:space="preserve"> B:</w:t>
      </w:r>
      <w:r w:rsidR="00802BDD" w:rsidRPr="002D7DEE">
        <w:t xml:space="preserve"> </w:t>
      </w:r>
      <w:bookmarkStart w:id="2348" w:name="_Toc100303044"/>
      <w:r w:rsidRPr="002D7DEE">
        <w:t>S-100 Data Import Error Codes and Explanations</w:t>
      </w:r>
      <w:bookmarkEnd w:id="2347"/>
      <w:bookmarkEnd w:id="2348"/>
    </w:p>
    <w:p w14:paraId="7BFA1FC9" w14:textId="0FD0EBC9" w:rsidR="00DF5B84" w:rsidRPr="00B77A92" w:rsidRDefault="00CC4796" w:rsidP="002D7DEE">
      <w:pPr>
        <w:pStyle w:val="Heading2"/>
        <w:numPr>
          <w:ilvl w:val="0"/>
          <w:numId w:val="169"/>
        </w:numPr>
        <w:ind w:left="357" w:hanging="357"/>
      </w:pPr>
      <w:bookmarkStart w:id="2349" w:name="_Toc194067226"/>
      <w:r>
        <w:t>Introduction.</w:t>
      </w:r>
      <w:bookmarkEnd w:id="2349"/>
    </w:p>
    <w:p w14:paraId="7A8C03D1" w14:textId="77777777" w:rsidR="00647AF8" w:rsidRPr="00B77A92" w:rsidRDefault="00647AF8" w:rsidP="00637E6A">
      <w:pPr>
        <w:spacing w:after="120" w:line="240" w:lineRule="auto"/>
        <w:jc w:val="both"/>
        <w:rPr>
          <w:rFonts w:eastAsia="Times New Roman" w:cs="Arial"/>
        </w:rPr>
      </w:pPr>
      <w:r w:rsidRPr="00B77A92">
        <w:rPr>
          <w:rFonts w:eastAsia="Times New Roman" w:cs="Arial"/>
        </w:rPr>
        <w:t xml:space="preserve">Loading, Updating, Authentication and Decryption error codes and messages are defined in this section. It is expected that application developers may also support the error conditions with an appropriate error message. </w:t>
      </w:r>
    </w:p>
    <w:p w14:paraId="62405FF0" w14:textId="77777777" w:rsidR="00647AF8" w:rsidRDefault="00647AF8" w:rsidP="00637E6A">
      <w:pPr>
        <w:spacing w:after="120" w:line="240" w:lineRule="auto"/>
        <w:jc w:val="both"/>
        <w:rPr>
          <w:rFonts w:eastAsia="Times New Roman" w:cs="Arial"/>
        </w:rPr>
      </w:pPr>
      <w:r w:rsidRPr="00B77A92">
        <w:rPr>
          <w:rFonts w:eastAsia="Times New Roman" w:cs="Arial"/>
        </w:rPr>
        <w:t>When an error occurs, this can in some instances, prevent further processing of data.</w:t>
      </w:r>
    </w:p>
    <w:p w14:paraId="2EBA8422" w14:textId="108177F5" w:rsidR="00CC4796" w:rsidRDefault="00CC4796" w:rsidP="00637E6A">
      <w:pPr>
        <w:spacing w:after="120" w:line="240" w:lineRule="auto"/>
        <w:jc w:val="both"/>
        <w:rPr>
          <w:rFonts w:eastAsia="Times New Roman" w:cs="Arial"/>
        </w:rPr>
      </w:pPr>
      <w:r>
        <w:rPr>
          <w:rFonts w:eastAsia="Times New Roman" w:cs="Arial"/>
        </w:rPr>
        <w:t>Standardised error codes must be used to communicate problems with import of datasets, data support files and catalogues into the ECDIS. These are defined in the following table.</w:t>
      </w:r>
    </w:p>
    <w:p w14:paraId="7BB39521" w14:textId="195671D9" w:rsidR="00680774" w:rsidRPr="00B77A92" w:rsidRDefault="00680774" w:rsidP="00637E6A">
      <w:pPr>
        <w:spacing w:after="120" w:line="240" w:lineRule="auto"/>
        <w:jc w:val="both"/>
        <w:rPr>
          <w:rFonts w:eastAsia="Times New Roman" w:cs="Arial"/>
        </w:rPr>
      </w:pPr>
    </w:p>
    <w:tbl>
      <w:tblPr>
        <w:tblW w:w="8959" w:type="dxa"/>
        <w:tblInd w:w="10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1200"/>
        <w:gridCol w:w="7759"/>
      </w:tblGrid>
      <w:tr w:rsidR="00647AF8" w:rsidRPr="00B77A92" w14:paraId="50092190" w14:textId="77777777" w:rsidTr="002D7DEE">
        <w:trPr>
          <w:trHeight w:val="329"/>
        </w:trPr>
        <w:tc>
          <w:tcPr>
            <w:tcW w:w="1200" w:type="dxa"/>
            <w:shd w:val="clear" w:color="auto" w:fill="D9D9D9" w:themeFill="background1" w:themeFillShade="D9"/>
            <w:vAlign w:val="center"/>
          </w:tcPr>
          <w:p w14:paraId="4B76C8EC"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Error Code</w:t>
            </w:r>
          </w:p>
        </w:tc>
        <w:tc>
          <w:tcPr>
            <w:tcW w:w="7759" w:type="dxa"/>
            <w:shd w:val="clear" w:color="auto" w:fill="D9D9D9" w:themeFill="background1" w:themeFillShade="D9"/>
            <w:vAlign w:val="center"/>
          </w:tcPr>
          <w:p w14:paraId="2706EEEF"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Error  Message</w:t>
            </w:r>
          </w:p>
        </w:tc>
      </w:tr>
      <w:tr w:rsidR="00647AF8" w:rsidRPr="00B77A92" w14:paraId="1391715B" w14:textId="77777777" w:rsidTr="002D7DEE">
        <w:tc>
          <w:tcPr>
            <w:tcW w:w="1200" w:type="dxa"/>
            <w:vAlign w:val="center"/>
          </w:tcPr>
          <w:p w14:paraId="095969E2" w14:textId="77777777" w:rsidR="00647AF8" w:rsidRPr="00B77A92" w:rsidRDefault="00647AF8" w:rsidP="00637E6A">
            <w:pPr>
              <w:spacing w:before="60" w:after="60" w:line="240" w:lineRule="auto"/>
              <w:rPr>
                <w:rFonts w:eastAsia="Times New Roman" w:cs="Arial"/>
                <w:b/>
                <w:bCs/>
                <w:sz w:val="18"/>
                <w:szCs w:val="18"/>
              </w:rPr>
            </w:pPr>
            <w:r w:rsidRPr="00B77A92">
              <w:rPr>
                <w:rFonts w:eastAsia="Times New Roman" w:cs="Arial"/>
                <w:b/>
                <w:bCs/>
                <w:sz w:val="18"/>
                <w:szCs w:val="18"/>
              </w:rPr>
              <w:t>SSE 101</w:t>
            </w:r>
          </w:p>
        </w:tc>
        <w:tc>
          <w:tcPr>
            <w:tcW w:w="7759" w:type="dxa"/>
            <w:shd w:val="clear" w:color="auto" w:fill="D9D9D9" w:themeFill="background1" w:themeFillShade="D9"/>
            <w:vAlign w:val="center"/>
          </w:tcPr>
          <w:p w14:paraId="463FAB0A" w14:textId="77777777" w:rsidR="00647AF8" w:rsidRPr="00B77A92" w:rsidRDefault="00647AF8" w:rsidP="00637E6A">
            <w:pPr>
              <w:spacing w:before="60" w:after="60" w:line="240" w:lineRule="auto"/>
              <w:rPr>
                <w:rFonts w:eastAsia="Times New Roman" w:cs="Arial"/>
                <w:i/>
                <w:sz w:val="18"/>
                <w:szCs w:val="18"/>
              </w:rPr>
            </w:pPr>
            <w:r w:rsidRPr="00B77A92">
              <w:rPr>
                <w:rFonts w:eastAsia="Times New Roman" w:cs="Arial"/>
                <w:i/>
                <w:sz w:val="18"/>
                <w:szCs w:val="18"/>
              </w:rPr>
              <w:t>Self Signed Key is invalid</w:t>
            </w:r>
          </w:p>
        </w:tc>
      </w:tr>
      <w:tr w:rsidR="00647AF8" w:rsidRPr="00B77A92" w14:paraId="1C8C5AB4" w14:textId="77777777" w:rsidTr="002D7DEE">
        <w:tc>
          <w:tcPr>
            <w:tcW w:w="1200" w:type="dxa"/>
            <w:vAlign w:val="center"/>
          </w:tcPr>
          <w:p w14:paraId="4DB677EA"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SSE 102</w:t>
            </w:r>
          </w:p>
        </w:tc>
        <w:tc>
          <w:tcPr>
            <w:tcW w:w="7759" w:type="dxa"/>
            <w:shd w:val="clear" w:color="auto" w:fill="D9D9D9" w:themeFill="background1" w:themeFillShade="D9"/>
            <w:vAlign w:val="center"/>
          </w:tcPr>
          <w:p w14:paraId="6C232D43" w14:textId="77777777" w:rsidR="00647AF8" w:rsidRPr="00B77A92" w:rsidRDefault="00647AF8" w:rsidP="00637E6A">
            <w:pPr>
              <w:spacing w:before="60" w:after="60" w:line="240" w:lineRule="auto"/>
              <w:rPr>
                <w:rFonts w:eastAsia="Times New Roman" w:cs="Arial"/>
                <w:i/>
                <w:sz w:val="18"/>
                <w:szCs w:val="18"/>
              </w:rPr>
            </w:pPr>
            <w:r w:rsidRPr="00B77A92">
              <w:rPr>
                <w:rFonts w:eastAsia="Times New Roman" w:cs="Arial"/>
                <w:i/>
                <w:sz w:val="18"/>
                <w:szCs w:val="18"/>
              </w:rPr>
              <w:t>Format of Self Signed Key file is incorrect</w:t>
            </w:r>
          </w:p>
        </w:tc>
      </w:tr>
      <w:tr w:rsidR="00647AF8" w:rsidRPr="00B77A92" w14:paraId="0B5A3748" w14:textId="77777777" w:rsidTr="002D7DEE">
        <w:tc>
          <w:tcPr>
            <w:tcW w:w="1200" w:type="dxa"/>
            <w:vAlign w:val="center"/>
          </w:tcPr>
          <w:p w14:paraId="4F806C81"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SSE 103</w:t>
            </w:r>
          </w:p>
        </w:tc>
        <w:tc>
          <w:tcPr>
            <w:tcW w:w="7759" w:type="dxa"/>
            <w:shd w:val="clear" w:color="auto" w:fill="D9D9D9" w:themeFill="background1" w:themeFillShade="D9"/>
            <w:vAlign w:val="center"/>
          </w:tcPr>
          <w:p w14:paraId="0CCF64C9" w14:textId="77777777" w:rsidR="00647AF8" w:rsidRPr="00B77A92" w:rsidRDefault="00647AF8" w:rsidP="00637E6A">
            <w:pPr>
              <w:spacing w:before="60" w:after="60" w:line="240" w:lineRule="auto"/>
              <w:rPr>
                <w:rFonts w:eastAsia="Times New Roman" w:cs="Arial"/>
                <w:i/>
                <w:sz w:val="18"/>
                <w:szCs w:val="18"/>
              </w:rPr>
            </w:pPr>
            <w:r w:rsidRPr="00B77A92">
              <w:rPr>
                <w:rFonts w:eastAsia="Times New Roman" w:cs="Arial"/>
                <w:i/>
                <w:sz w:val="18"/>
                <w:szCs w:val="18"/>
              </w:rPr>
              <w:t>Signed Data Server Certificate is invalid</w:t>
            </w:r>
          </w:p>
        </w:tc>
      </w:tr>
      <w:tr w:rsidR="00647AF8" w:rsidRPr="00B77A92" w14:paraId="0E766181" w14:textId="77777777" w:rsidTr="002D7DEE">
        <w:tc>
          <w:tcPr>
            <w:tcW w:w="1200" w:type="dxa"/>
            <w:vAlign w:val="center"/>
          </w:tcPr>
          <w:p w14:paraId="1F078AD8"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SSE 104</w:t>
            </w:r>
          </w:p>
        </w:tc>
        <w:tc>
          <w:tcPr>
            <w:tcW w:w="7759" w:type="dxa"/>
            <w:shd w:val="clear" w:color="auto" w:fill="D9D9D9" w:themeFill="background1" w:themeFillShade="D9"/>
            <w:vAlign w:val="center"/>
          </w:tcPr>
          <w:p w14:paraId="7F663118" w14:textId="77777777" w:rsidR="00647AF8" w:rsidRPr="00B77A92" w:rsidRDefault="00647AF8" w:rsidP="00637E6A">
            <w:pPr>
              <w:spacing w:before="60" w:after="60" w:line="240" w:lineRule="auto"/>
              <w:rPr>
                <w:rFonts w:eastAsia="Times New Roman" w:cs="Arial"/>
                <w:i/>
                <w:sz w:val="18"/>
                <w:szCs w:val="18"/>
              </w:rPr>
            </w:pPr>
            <w:r w:rsidRPr="00B77A92">
              <w:rPr>
                <w:rFonts w:eastAsia="Times New Roman" w:cs="Arial"/>
                <w:i/>
                <w:sz w:val="18"/>
                <w:szCs w:val="18"/>
              </w:rPr>
              <w:t>Format of SA Signed DS Certificate is incorrect</w:t>
            </w:r>
          </w:p>
        </w:tc>
      </w:tr>
      <w:tr w:rsidR="00647AF8" w:rsidRPr="00A527F0" w14:paraId="6D0B1D65" w14:textId="77777777" w:rsidTr="002D7DEE">
        <w:tc>
          <w:tcPr>
            <w:tcW w:w="1200" w:type="dxa"/>
            <w:vAlign w:val="center"/>
          </w:tcPr>
          <w:p w14:paraId="6E874809"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105</w:t>
            </w:r>
          </w:p>
        </w:tc>
        <w:tc>
          <w:tcPr>
            <w:tcW w:w="7759" w:type="dxa"/>
            <w:vAlign w:val="center"/>
          </w:tcPr>
          <w:p w14:paraId="56E3679F"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SA Digital Certificate (X509) file is not available. A valid certificate can be obtained from the IHO website or your data supplier</w:t>
            </w:r>
          </w:p>
        </w:tc>
      </w:tr>
      <w:tr w:rsidR="00647AF8" w:rsidRPr="00A527F0" w14:paraId="74A4D353" w14:textId="77777777" w:rsidTr="002D7DEE">
        <w:tc>
          <w:tcPr>
            <w:tcW w:w="1200" w:type="dxa"/>
            <w:vAlign w:val="center"/>
          </w:tcPr>
          <w:p w14:paraId="5E739557"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106</w:t>
            </w:r>
          </w:p>
        </w:tc>
        <w:tc>
          <w:tcPr>
            <w:tcW w:w="7759" w:type="dxa"/>
            <w:vAlign w:val="center"/>
          </w:tcPr>
          <w:p w14:paraId="133508F1"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The SA Signed Data Server Certificate is invalid. The SA may have issued a new public key or the dataset may originate from another service. A new SA public key can be obtained from the IHO website or from your data supplier</w:t>
            </w:r>
          </w:p>
        </w:tc>
      </w:tr>
      <w:tr w:rsidR="00647AF8" w:rsidRPr="00A527F0" w14:paraId="285C27DB" w14:textId="77777777" w:rsidTr="002D7DEE">
        <w:tc>
          <w:tcPr>
            <w:tcW w:w="1200" w:type="dxa"/>
            <w:vAlign w:val="center"/>
          </w:tcPr>
          <w:p w14:paraId="724C05D2"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107</w:t>
            </w:r>
          </w:p>
        </w:tc>
        <w:tc>
          <w:tcPr>
            <w:tcW w:w="7759" w:type="dxa"/>
            <w:vAlign w:val="center"/>
          </w:tcPr>
          <w:p w14:paraId="69882E11" w14:textId="33833A7F" w:rsidR="00647AF8" w:rsidRPr="00A527F0" w:rsidRDefault="00647AF8" w:rsidP="00637E6A">
            <w:pPr>
              <w:spacing w:before="60" w:after="60" w:line="240" w:lineRule="auto"/>
              <w:rPr>
                <w:rFonts w:eastAsia="Times New Roman" w:cs="Arial"/>
                <w:i/>
                <w:sz w:val="18"/>
                <w:szCs w:val="18"/>
              </w:rPr>
            </w:pPr>
            <w:r w:rsidRPr="00A527F0">
              <w:rPr>
                <w:rFonts w:eastAsia="Times New Roman" w:cs="Arial"/>
                <w:i/>
                <w:sz w:val="18"/>
                <w:szCs w:val="18"/>
              </w:rPr>
              <w:t>SA signed D</w:t>
            </w:r>
            <w:r w:rsidR="00F20F26">
              <w:rPr>
                <w:rFonts w:eastAsia="Times New Roman" w:cs="Arial"/>
                <w:i/>
                <w:sz w:val="18"/>
                <w:szCs w:val="18"/>
              </w:rPr>
              <w:t xml:space="preserve">ata </w:t>
            </w:r>
            <w:r w:rsidRPr="00A527F0">
              <w:rPr>
                <w:rFonts w:eastAsia="Times New Roman" w:cs="Arial"/>
                <w:i/>
                <w:sz w:val="18"/>
                <w:szCs w:val="18"/>
              </w:rPr>
              <w:t>S</w:t>
            </w:r>
            <w:r w:rsidR="00F20F26">
              <w:rPr>
                <w:rFonts w:eastAsia="Times New Roman" w:cs="Arial"/>
                <w:i/>
                <w:sz w:val="18"/>
                <w:szCs w:val="18"/>
              </w:rPr>
              <w:t>erver</w:t>
            </w:r>
            <w:r w:rsidRPr="00A527F0">
              <w:rPr>
                <w:rFonts w:eastAsia="Times New Roman" w:cs="Arial"/>
                <w:i/>
                <w:sz w:val="18"/>
                <w:szCs w:val="18"/>
              </w:rPr>
              <w:t xml:space="preserve"> Certificate file is missin</w:t>
            </w:r>
            <w:r w:rsidRPr="00DB1913">
              <w:rPr>
                <w:rFonts w:eastAsia="Times New Roman" w:cs="Arial"/>
                <w:i/>
                <w:sz w:val="18"/>
                <w:szCs w:val="18"/>
              </w:rPr>
              <w:t>g. A valid certificate can be obtained from your data supplier”</w:t>
            </w:r>
          </w:p>
        </w:tc>
      </w:tr>
      <w:tr w:rsidR="00647AF8" w:rsidRPr="00A527F0" w14:paraId="664267CA" w14:textId="77777777" w:rsidTr="002D7DEE">
        <w:tc>
          <w:tcPr>
            <w:tcW w:w="1200" w:type="dxa"/>
            <w:vAlign w:val="center"/>
          </w:tcPr>
          <w:p w14:paraId="7271C2B0" w14:textId="77777777" w:rsidR="00647AF8" w:rsidRPr="00A527F0" w:rsidRDefault="00647AF8" w:rsidP="00637E6A">
            <w:pPr>
              <w:spacing w:before="60" w:after="60" w:line="240" w:lineRule="auto"/>
              <w:rPr>
                <w:rFonts w:eastAsia="Times New Roman" w:cs="Arial"/>
                <w:b/>
                <w:color w:val="000000"/>
                <w:sz w:val="18"/>
                <w:szCs w:val="18"/>
              </w:rPr>
            </w:pPr>
            <w:r w:rsidRPr="00A527F0">
              <w:rPr>
                <w:rFonts w:eastAsia="Times New Roman" w:cs="Arial"/>
                <w:b/>
                <w:color w:val="000000"/>
                <w:sz w:val="18"/>
                <w:szCs w:val="18"/>
              </w:rPr>
              <w:t>SSE 108</w:t>
            </w:r>
          </w:p>
        </w:tc>
        <w:tc>
          <w:tcPr>
            <w:tcW w:w="7759" w:type="dxa"/>
            <w:vAlign w:val="center"/>
          </w:tcPr>
          <w:p w14:paraId="1146DABE" w14:textId="77777777" w:rsidR="00647AF8" w:rsidRPr="002D7DEE" w:rsidRDefault="00647AF8" w:rsidP="00637E6A">
            <w:pPr>
              <w:spacing w:before="60" w:after="60" w:line="240" w:lineRule="auto"/>
              <w:rPr>
                <w:rFonts w:eastAsia="Times New Roman" w:cs="Arial"/>
                <w:iCs/>
                <w:color w:val="000000"/>
                <w:sz w:val="18"/>
                <w:szCs w:val="18"/>
              </w:rPr>
            </w:pPr>
            <w:r w:rsidRPr="002D7DEE">
              <w:rPr>
                <w:rFonts w:eastAsia="Times New Roman" w:cs="Arial"/>
                <w:iCs/>
                <w:color w:val="000000"/>
                <w:sz w:val="18"/>
                <w:szCs w:val="18"/>
              </w:rPr>
              <w:t>SA Digital Certificate (X509) file incorrect format. A valid certificate can be obtained from the IHO website or your data supplier</w:t>
            </w:r>
          </w:p>
        </w:tc>
      </w:tr>
      <w:tr w:rsidR="00647AF8" w:rsidRPr="00A527F0" w14:paraId="2BC3ED3F" w14:textId="77777777" w:rsidTr="002D7DEE">
        <w:tc>
          <w:tcPr>
            <w:tcW w:w="1200" w:type="dxa"/>
            <w:vAlign w:val="center"/>
          </w:tcPr>
          <w:p w14:paraId="1C949623"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109</w:t>
            </w:r>
          </w:p>
        </w:tc>
        <w:tc>
          <w:tcPr>
            <w:tcW w:w="7759" w:type="dxa"/>
            <w:vAlign w:val="center"/>
          </w:tcPr>
          <w:p w14:paraId="0B5089D2"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Dataset  Resource Digital Signature is invalid</w:t>
            </w:r>
          </w:p>
        </w:tc>
      </w:tr>
      <w:tr w:rsidR="00647AF8" w:rsidRPr="00A527F0" w14:paraId="4BA355E6" w14:textId="77777777" w:rsidTr="002D7DEE">
        <w:tc>
          <w:tcPr>
            <w:tcW w:w="1200" w:type="dxa"/>
            <w:vAlign w:val="center"/>
          </w:tcPr>
          <w:p w14:paraId="167146F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110</w:t>
            </w:r>
          </w:p>
        </w:tc>
        <w:tc>
          <w:tcPr>
            <w:tcW w:w="7759" w:type="dxa"/>
            <w:vAlign w:val="center"/>
          </w:tcPr>
          <w:p w14:paraId="12BBD9E8"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Dataset Permits not available for this Data Server. Contact your data supplier to obtain the correct permits.</w:t>
            </w:r>
          </w:p>
        </w:tc>
      </w:tr>
      <w:tr w:rsidR="00647AF8" w:rsidRPr="00A527F0" w14:paraId="52998420" w14:textId="77777777" w:rsidTr="002D7DEE">
        <w:tc>
          <w:tcPr>
            <w:tcW w:w="1200" w:type="dxa"/>
            <w:vAlign w:val="center"/>
          </w:tcPr>
          <w:p w14:paraId="5423305F"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111</w:t>
            </w:r>
          </w:p>
        </w:tc>
        <w:tc>
          <w:tcPr>
            <w:tcW w:w="7759" w:type="dxa"/>
            <w:vAlign w:val="center"/>
          </w:tcPr>
          <w:p w14:paraId="650381DA" w14:textId="351B1EC0"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Dataset Permit</w:t>
            </w:r>
            <w:r w:rsidR="00637E6A" w:rsidRPr="002D7DEE">
              <w:rPr>
                <w:rFonts w:eastAsia="Times New Roman" w:cs="Arial"/>
                <w:iCs/>
                <w:sz w:val="18"/>
                <w:szCs w:val="18"/>
              </w:rPr>
              <w:t xml:space="preserve"> </w:t>
            </w:r>
            <w:r w:rsidRPr="002D7DEE">
              <w:rPr>
                <w:rFonts w:eastAsia="Times New Roman" w:cs="Arial"/>
                <w:iCs/>
                <w:sz w:val="18"/>
                <w:szCs w:val="18"/>
              </w:rPr>
              <w:t>not found. Load the permit file provided by the data supplier.</w:t>
            </w:r>
          </w:p>
        </w:tc>
      </w:tr>
      <w:tr w:rsidR="00647AF8" w:rsidRPr="00A527F0" w14:paraId="39037167" w14:textId="77777777" w:rsidTr="002D7DEE">
        <w:tc>
          <w:tcPr>
            <w:tcW w:w="1200" w:type="dxa"/>
            <w:vAlign w:val="center"/>
          </w:tcPr>
          <w:p w14:paraId="2B7DBFF1"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113</w:t>
            </w:r>
          </w:p>
        </w:tc>
        <w:tc>
          <w:tcPr>
            <w:tcW w:w="7759" w:type="dxa"/>
            <w:vAlign w:val="center"/>
          </w:tcPr>
          <w:p w14:paraId="12393DC5" w14:textId="48B48A43"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 xml:space="preserve">Dataset </w:t>
            </w:r>
            <w:r w:rsidRPr="002D7DEE">
              <w:rPr>
                <w:rFonts w:eastAsia="Times New Roman" w:cs="Arial"/>
                <w:iCs/>
              </w:rPr>
              <w:t xml:space="preserve">Permit is invalid (checksum is incorrect) or the </w:t>
            </w:r>
            <w:r w:rsidRPr="002D7DEE">
              <w:rPr>
                <w:rFonts w:eastAsia="Times New Roman" w:cs="Arial"/>
                <w:iCs/>
                <w:sz w:val="18"/>
                <w:szCs w:val="18"/>
              </w:rPr>
              <w:t xml:space="preserve">Dataset </w:t>
            </w:r>
            <w:r w:rsidRPr="002D7DEE">
              <w:rPr>
                <w:rFonts w:eastAsia="Times New Roman" w:cs="Arial"/>
                <w:iCs/>
              </w:rPr>
              <w:t>Permit is for a different system”</w:t>
            </w:r>
            <w:r w:rsidR="008972A2" w:rsidRPr="002D7DEE">
              <w:rPr>
                <w:rFonts w:eastAsia="Times New Roman" w:cs="Arial"/>
                <w:iCs/>
              </w:rPr>
              <w:t xml:space="preserve"> </w:t>
            </w:r>
            <w:r w:rsidRPr="002D7DEE">
              <w:rPr>
                <w:rFonts w:eastAsia="Times New Roman" w:cs="Arial"/>
                <w:iCs/>
                <w:sz w:val="18"/>
                <w:szCs w:val="18"/>
              </w:rPr>
              <w:t>Contact your data supplier and obtain a new or valid permit file.</w:t>
            </w:r>
          </w:p>
        </w:tc>
      </w:tr>
      <w:tr w:rsidR="00647AF8" w:rsidRPr="00A527F0" w14:paraId="0F03F763" w14:textId="77777777" w:rsidTr="002D7DEE">
        <w:tc>
          <w:tcPr>
            <w:tcW w:w="1200" w:type="dxa"/>
            <w:vAlign w:val="center"/>
          </w:tcPr>
          <w:p w14:paraId="54225728"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114</w:t>
            </w:r>
          </w:p>
        </w:tc>
        <w:tc>
          <w:tcPr>
            <w:tcW w:w="7759" w:type="dxa"/>
            <w:vAlign w:val="center"/>
          </w:tcPr>
          <w:p w14:paraId="44767219"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Incorrect system date, check that the computer clock (if accessible) is set correctly or contact your system supplier.</w:t>
            </w:r>
          </w:p>
        </w:tc>
      </w:tr>
      <w:tr w:rsidR="00647AF8" w:rsidRPr="00A527F0" w14:paraId="40256AFC" w14:textId="77777777" w:rsidTr="002D7DEE">
        <w:tc>
          <w:tcPr>
            <w:tcW w:w="1200" w:type="dxa"/>
            <w:vAlign w:val="center"/>
          </w:tcPr>
          <w:p w14:paraId="26363D53"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115</w:t>
            </w:r>
          </w:p>
        </w:tc>
        <w:tc>
          <w:tcPr>
            <w:tcW w:w="7759" w:type="dxa"/>
            <w:vAlign w:val="center"/>
          </w:tcPr>
          <w:p w14:paraId="09DB6103"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Subscription service has expired. Please contact your data supplier to renew the subscription licence</w:t>
            </w:r>
          </w:p>
        </w:tc>
      </w:tr>
      <w:tr w:rsidR="00647AF8" w:rsidRPr="00A527F0" w14:paraId="2FC0A084" w14:textId="77777777" w:rsidTr="002D7DEE">
        <w:tc>
          <w:tcPr>
            <w:tcW w:w="1200" w:type="dxa"/>
            <w:vAlign w:val="center"/>
          </w:tcPr>
          <w:p w14:paraId="6CBD389B"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117</w:t>
            </w:r>
          </w:p>
        </w:tc>
        <w:tc>
          <w:tcPr>
            <w:tcW w:w="7759" w:type="dxa"/>
            <w:vAlign w:val="center"/>
          </w:tcPr>
          <w:p w14:paraId="32317E22"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User Permit is invalid (checksum is incorrect). Check that the correct hardware device (dongle) is connected or contact your system supplier to obtain a valid User Permit.</w:t>
            </w:r>
          </w:p>
        </w:tc>
      </w:tr>
      <w:tr w:rsidR="00647AF8" w:rsidRPr="00A527F0" w14:paraId="5F071C7B" w14:textId="77777777" w:rsidTr="002D7DEE">
        <w:tc>
          <w:tcPr>
            <w:tcW w:w="1200" w:type="dxa"/>
            <w:vAlign w:val="center"/>
          </w:tcPr>
          <w:p w14:paraId="0BDAAA58"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118</w:t>
            </w:r>
          </w:p>
        </w:tc>
        <w:tc>
          <w:tcPr>
            <w:tcW w:w="7759" w:type="dxa"/>
            <w:vAlign w:val="center"/>
          </w:tcPr>
          <w:p w14:paraId="5EC5A2E5"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HW_ID has incorrect format</w:t>
            </w:r>
          </w:p>
        </w:tc>
      </w:tr>
      <w:tr w:rsidR="00647AF8" w:rsidRPr="00A527F0" w14:paraId="211FF660" w14:textId="77777777" w:rsidTr="002D7DEE">
        <w:tc>
          <w:tcPr>
            <w:tcW w:w="1200" w:type="dxa"/>
            <w:vAlign w:val="center"/>
          </w:tcPr>
          <w:p w14:paraId="07BCF4BA"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120</w:t>
            </w:r>
          </w:p>
        </w:tc>
        <w:tc>
          <w:tcPr>
            <w:tcW w:w="7759" w:type="dxa"/>
            <w:vAlign w:val="center"/>
          </w:tcPr>
          <w:p w14:paraId="77054B20"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Subscription service will expire in less than 30 days. Please contact your data supplier to renew the subscription licence</w:t>
            </w:r>
          </w:p>
        </w:tc>
      </w:tr>
      <w:tr w:rsidR="00647AF8" w:rsidRPr="00A527F0" w14:paraId="392A5E2B" w14:textId="77777777" w:rsidTr="002D7DEE">
        <w:tc>
          <w:tcPr>
            <w:tcW w:w="1200" w:type="dxa"/>
            <w:vAlign w:val="center"/>
          </w:tcPr>
          <w:p w14:paraId="623B7C24"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121</w:t>
            </w:r>
          </w:p>
        </w:tc>
        <w:tc>
          <w:tcPr>
            <w:tcW w:w="7759" w:type="dxa"/>
            <w:vAlign w:val="center"/>
          </w:tcPr>
          <w:p w14:paraId="1F1664EB"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Decryption failed no valid dataset permit found. Permits may be for another system or new permits may be required, please contact your supplier to obtain a new licence</w:t>
            </w:r>
          </w:p>
        </w:tc>
      </w:tr>
      <w:tr w:rsidR="00647AF8" w:rsidRPr="00A527F0" w14:paraId="508FF298" w14:textId="77777777" w:rsidTr="002D7DEE">
        <w:tc>
          <w:tcPr>
            <w:tcW w:w="1200" w:type="dxa"/>
            <w:vAlign w:val="center"/>
          </w:tcPr>
          <w:p w14:paraId="296B6673"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122</w:t>
            </w:r>
          </w:p>
        </w:tc>
        <w:tc>
          <w:tcPr>
            <w:tcW w:w="7759" w:type="dxa"/>
            <w:vAlign w:val="center"/>
          </w:tcPr>
          <w:p w14:paraId="1846008D" w14:textId="3D75843F"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One or more of the SA Digital Certificate or Domain Controller certificates (X509) have expired. A new SA public key can be obtained from the IHO web</w:t>
            </w:r>
            <w:r w:rsidR="00637E6A" w:rsidRPr="002D7DEE">
              <w:rPr>
                <w:rFonts w:eastAsia="Times New Roman" w:cs="Arial"/>
                <w:iCs/>
                <w:sz w:val="18"/>
                <w:szCs w:val="18"/>
              </w:rPr>
              <w:t>site or from your data supplier</w:t>
            </w:r>
          </w:p>
        </w:tc>
      </w:tr>
      <w:tr w:rsidR="00647AF8" w:rsidRPr="00A527F0" w14:paraId="1EA23C01" w14:textId="77777777" w:rsidTr="002D7DEE">
        <w:tc>
          <w:tcPr>
            <w:tcW w:w="1200" w:type="dxa"/>
            <w:vAlign w:val="center"/>
          </w:tcPr>
          <w:p w14:paraId="3D5A9519"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123</w:t>
            </w:r>
          </w:p>
        </w:tc>
        <w:tc>
          <w:tcPr>
            <w:tcW w:w="7759" w:type="dxa"/>
            <w:vAlign w:val="center"/>
          </w:tcPr>
          <w:p w14:paraId="5716BECA" w14:textId="41ED6C1F"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Non sequential update, previous update(s) missing try reloading from the base media. If the problem pers</w:t>
            </w:r>
            <w:r w:rsidR="00637E6A" w:rsidRPr="002D7DEE">
              <w:rPr>
                <w:rFonts w:eastAsia="Times New Roman" w:cs="Arial"/>
                <w:iCs/>
                <w:sz w:val="18"/>
                <w:szCs w:val="18"/>
              </w:rPr>
              <w:t>ists contact your data supplier</w:t>
            </w:r>
          </w:p>
        </w:tc>
      </w:tr>
      <w:tr w:rsidR="00647AF8" w:rsidRPr="00A527F0" w14:paraId="532829C4" w14:textId="77777777" w:rsidTr="002D7DEE">
        <w:tc>
          <w:tcPr>
            <w:tcW w:w="1200" w:type="dxa"/>
            <w:vAlign w:val="center"/>
          </w:tcPr>
          <w:p w14:paraId="5A4E6168"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125</w:t>
            </w:r>
          </w:p>
        </w:tc>
        <w:tc>
          <w:tcPr>
            <w:tcW w:w="7759" w:type="dxa"/>
            <w:vAlign w:val="center"/>
          </w:tcPr>
          <w:p w14:paraId="0BFBBA56" w14:textId="27FBB6AC" w:rsidR="00647AF8" w:rsidRPr="002D7DEE" w:rsidRDefault="00647AF8" w:rsidP="00637E6A">
            <w:pPr>
              <w:spacing w:before="60" w:after="60" w:line="240" w:lineRule="auto"/>
              <w:rPr>
                <w:rFonts w:eastAsia="Times New Roman" w:cs="Arial"/>
                <w:iCs/>
                <w:sz w:val="18"/>
                <w:szCs w:val="18"/>
              </w:rPr>
            </w:pPr>
            <w:r w:rsidRPr="002D7DEE">
              <w:rPr>
                <w:iCs/>
                <w:sz w:val="18"/>
                <w:szCs w:val="18"/>
              </w:rPr>
              <w:t xml:space="preserve">The permit for </w:t>
            </w:r>
            <w:r w:rsidR="00833824" w:rsidRPr="002D7DEE">
              <w:rPr>
                <w:iCs/>
                <w:sz w:val="18"/>
                <w:szCs w:val="18"/>
              </w:rPr>
              <w:t xml:space="preserve">dataset </w:t>
            </w:r>
            <w:r w:rsidRPr="002D7DEE">
              <w:rPr>
                <w:iCs/>
                <w:sz w:val="18"/>
                <w:szCs w:val="18"/>
              </w:rPr>
              <w:t xml:space="preserve">&lt; name&gt; has expired. This </w:t>
            </w:r>
            <w:r w:rsidR="00833824" w:rsidRPr="002D7DEE">
              <w:rPr>
                <w:iCs/>
                <w:sz w:val="18"/>
                <w:szCs w:val="18"/>
              </w:rPr>
              <w:t>dataset</w:t>
            </w:r>
            <w:r w:rsidRPr="002D7DEE">
              <w:rPr>
                <w:iCs/>
                <w:sz w:val="18"/>
                <w:szCs w:val="18"/>
              </w:rPr>
              <w:t xml:space="preserve"> may be out of date and MUST NOT </w:t>
            </w:r>
            <w:r w:rsidR="00637E6A" w:rsidRPr="002D7DEE">
              <w:rPr>
                <w:iCs/>
                <w:sz w:val="18"/>
                <w:szCs w:val="18"/>
              </w:rPr>
              <w:t>be used for Primary NAVIGATION</w:t>
            </w:r>
          </w:p>
        </w:tc>
      </w:tr>
      <w:tr w:rsidR="00647AF8" w:rsidRPr="00A527F0" w14:paraId="339A2A09" w14:textId="77777777" w:rsidTr="002D7DEE">
        <w:tc>
          <w:tcPr>
            <w:tcW w:w="1200" w:type="dxa"/>
            <w:vAlign w:val="center"/>
          </w:tcPr>
          <w:p w14:paraId="46D72AB4"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126</w:t>
            </w:r>
          </w:p>
        </w:tc>
        <w:tc>
          <w:tcPr>
            <w:tcW w:w="7759" w:type="dxa"/>
            <w:vAlign w:val="center"/>
          </w:tcPr>
          <w:p w14:paraId="478E27D0" w14:textId="77777777" w:rsidR="00647AF8" w:rsidRPr="002D7DEE" w:rsidRDefault="00647AF8" w:rsidP="00637E6A">
            <w:pPr>
              <w:spacing w:before="60" w:after="60" w:line="240" w:lineRule="auto"/>
              <w:rPr>
                <w:iCs/>
                <w:sz w:val="18"/>
                <w:szCs w:val="18"/>
              </w:rPr>
            </w:pPr>
            <w:r w:rsidRPr="002D7DEE">
              <w:rPr>
                <w:iCs/>
                <w:sz w:val="18"/>
                <w:szCs w:val="18"/>
              </w:rPr>
              <w:t>This Dataset is not authenticated by the IHO acting as the Scheme Administrator</w:t>
            </w:r>
          </w:p>
        </w:tc>
      </w:tr>
      <w:tr w:rsidR="00647AF8" w:rsidRPr="00A527F0" w14:paraId="6E8F0460" w14:textId="77777777" w:rsidTr="002D7DEE">
        <w:tc>
          <w:tcPr>
            <w:tcW w:w="1200" w:type="dxa"/>
            <w:vAlign w:val="center"/>
          </w:tcPr>
          <w:p w14:paraId="3C4B5C1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lastRenderedPageBreak/>
              <w:t>SSE 127</w:t>
            </w:r>
          </w:p>
        </w:tc>
        <w:tc>
          <w:tcPr>
            <w:tcW w:w="7759" w:type="dxa"/>
            <w:vAlign w:val="center"/>
          </w:tcPr>
          <w:p w14:paraId="3218700A" w14:textId="3D44C0FA" w:rsidR="00647AF8" w:rsidRPr="002D7DEE" w:rsidRDefault="002D65F8" w:rsidP="00637E6A">
            <w:pPr>
              <w:spacing w:before="60" w:after="60" w:line="240" w:lineRule="auto"/>
              <w:rPr>
                <w:iCs/>
                <w:sz w:val="18"/>
                <w:szCs w:val="18"/>
              </w:rPr>
            </w:pPr>
            <w:r w:rsidRPr="002D7DEE">
              <w:rPr>
                <w:rFonts w:eastAsia="Times New Roman" w:cs="Arial"/>
                <w:iCs/>
                <w:color w:val="000000"/>
                <w:sz w:val="18"/>
                <w:szCs w:val="18"/>
              </w:rPr>
              <w:t>Dataset</w:t>
            </w:r>
            <w:r w:rsidR="00647AF8" w:rsidRPr="002D7DEE">
              <w:rPr>
                <w:rFonts w:eastAsia="Times New Roman" w:cs="Arial"/>
                <w:iCs/>
                <w:color w:val="000000"/>
                <w:sz w:val="18"/>
                <w:szCs w:val="18"/>
              </w:rPr>
              <w:t xml:space="preserve"> &lt;dataset name&gt; is not up to date. A New Edition, Re-issue or Update for this cell is missing </w:t>
            </w:r>
            <w:r w:rsidR="00647AF8" w:rsidRPr="002D7DEE">
              <w:rPr>
                <w:iCs/>
                <w:sz w:val="18"/>
                <w:szCs w:val="18"/>
              </w:rPr>
              <w:t>and therefore MUST NOT be used for Primary NAVIGATION</w:t>
            </w:r>
          </w:p>
        </w:tc>
      </w:tr>
      <w:tr w:rsidR="00647AF8" w:rsidRPr="00A527F0" w:rsidDel="00B21F04" w14:paraId="58DA64FE" w14:textId="68AB0D16" w:rsidTr="002D7DEE">
        <w:trPr>
          <w:del w:id="2350" w:author="Jonathan Pritchard" w:date="2025-03-10T12:36:00Z"/>
        </w:trPr>
        <w:tc>
          <w:tcPr>
            <w:tcW w:w="1200" w:type="dxa"/>
            <w:vAlign w:val="center"/>
          </w:tcPr>
          <w:p w14:paraId="7FA7C16B" w14:textId="018FFAE1" w:rsidR="00647AF8" w:rsidRPr="00A527F0" w:rsidDel="00B21F04" w:rsidRDefault="00647AF8" w:rsidP="00637E6A">
            <w:pPr>
              <w:spacing w:before="60" w:after="60" w:line="240" w:lineRule="auto"/>
              <w:rPr>
                <w:del w:id="2351" w:author="Jonathan Pritchard" w:date="2025-03-10T12:36:00Z" w16du:dateUtc="2025-03-10T12:36:00Z"/>
                <w:rFonts w:eastAsia="Times New Roman" w:cs="Arial"/>
                <w:b/>
                <w:sz w:val="18"/>
                <w:szCs w:val="18"/>
              </w:rPr>
            </w:pPr>
          </w:p>
        </w:tc>
        <w:tc>
          <w:tcPr>
            <w:tcW w:w="7759" w:type="dxa"/>
            <w:vAlign w:val="center"/>
          </w:tcPr>
          <w:p w14:paraId="61B43176" w14:textId="0B983161" w:rsidR="00647AF8" w:rsidRPr="00B812CA" w:rsidDel="00B21F04" w:rsidRDefault="00647AF8" w:rsidP="00637E6A">
            <w:pPr>
              <w:spacing w:before="60" w:after="60" w:line="240" w:lineRule="auto"/>
              <w:rPr>
                <w:del w:id="2352" w:author="Jonathan Pritchard" w:date="2025-03-10T12:36:00Z" w16du:dateUtc="2025-03-10T12:36:00Z"/>
                <w:i/>
                <w:sz w:val="18"/>
                <w:szCs w:val="18"/>
              </w:rPr>
            </w:pPr>
          </w:p>
        </w:tc>
      </w:tr>
      <w:tr w:rsidR="00647AF8" w:rsidRPr="00A527F0" w14:paraId="165A966F" w14:textId="77777777" w:rsidTr="002D7DEE">
        <w:tc>
          <w:tcPr>
            <w:tcW w:w="1200" w:type="dxa"/>
            <w:vAlign w:val="center"/>
          </w:tcPr>
          <w:p w14:paraId="545BB9BE"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SSE128</w:t>
            </w:r>
          </w:p>
        </w:tc>
        <w:tc>
          <w:tcPr>
            <w:tcW w:w="7759" w:type="dxa"/>
            <w:vAlign w:val="center"/>
          </w:tcPr>
          <w:p w14:paraId="5DF18A7C" w14:textId="648DEE6A" w:rsidR="00647AF8" w:rsidRPr="002D7DEE" w:rsidRDefault="00647AF8" w:rsidP="00637E6A">
            <w:pPr>
              <w:spacing w:before="60" w:after="60" w:line="240" w:lineRule="auto"/>
              <w:rPr>
                <w:iCs/>
                <w:sz w:val="18"/>
                <w:szCs w:val="18"/>
              </w:rPr>
            </w:pPr>
            <w:r w:rsidRPr="002D7DEE">
              <w:rPr>
                <w:iCs/>
                <w:sz w:val="18"/>
                <w:szCs w:val="18"/>
              </w:rPr>
              <w:t xml:space="preserve">Error </w:t>
            </w:r>
            <w:r w:rsidR="00F20F26">
              <w:rPr>
                <w:iCs/>
                <w:sz w:val="18"/>
                <w:szCs w:val="18"/>
              </w:rPr>
              <w:t>processing</w:t>
            </w:r>
            <w:r w:rsidR="00F20F26" w:rsidRPr="002D7DEE">
              <w:rPr>
                <w:iCs/>
                <w:sz w:val="18"/>
                <w:szCs w:val="18"/>
              </w:rPr>
              <w:t xml:space="preserve"> </w:t>
            </w:r>
            <w:r w:rsidRPr="002D7DEE">
              <w:rPr>
                <w:iCs/>
                <w:sz w:val="18"/>
                <w:szCs w:val="18"/>
              </w:rPr>
              <w:t xml:space="preserve">&lt;file name&gt;. The format or content could not be </w:t>
            </w:r>
            <w:r w:rsidR="00F20F26">
              <w:rPr>
                <w:iCs/>
                <w:sz w:val="18"/>
                <w:szCs w:val="18"/>
              </w:rPr>
              <w:t>parsed</w:t>
            </w:r>
            <w:r w:rsidR="00F20F26" w:rsidRPr="002D7DEE">
              <w:rPr>
                <w:iCs/>
                <w:sz w:val="18"/>
                <w:szCs w:val="18"/>
              </w:rPr>
              <w:t xml:space="preserve"> </w:t>
            </w:r>
            <w:r w:rsidR="002B7019" w:rsidRPr="002D7DEE">
              <w:rPr>
                <w:iCs/>
                <w:sz w:val="18"/>
                <w:szCs w:val="18"/>
              </w:rPr>
              <w:t>and it could not be installed</w:t>
            </w:r>
          </w:p>
        </w:tc>
      </w:tr>
      <w:tr w:rsidR="00647AF8" w:rsidRPr="00A527F0" w14:paraId="0A4B970B" w14:textId="77777777" w:rsidTr="002D7DEE">
        <w:tc>
          <w:tcPr>
            <w:tcW w:w="1200" w:type="dxa"/>
            <w:vAlign w:val="center"/>
          </w:tcPr>
          <w:p w14:paraId="2C49DC91"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SSE129</w:t>
            </w:r>
          </w:p>
        </w:tc>
        <w:tc>
          <w:tcPr>
            <w:tcW w:w="7759" w:type="dxa"/>
            <w:vAlign w:val="center"/>
          </w:tcPr>
          <w:p w14:paraId="289F8204" w14:textId="77777777" w:rsidR="00647AF8" w:rsidRPr="002D7DEE" w:rsidRDefault="00647AF8" w:rsidP="00637E6A">
            <w:pPr>
              <w:spacing w:before="60" w:after="60" w:line="240" w:lineRule="auto"/>
              <w:rPr>
                <w:iCs/>
                <w:sz w:val="18"/>
                <w:szCs w:val="18"/>
              </w:rPr>
            </w:pPr>
            <w:r w:rsidRPr="002D7DEE">
              <w:rPr>
                <w:iCs/>
                <w:sz w:val="18"/>
                <w:szCs w:val="18"/>
              </w:rPr>
              <w:t>This Catalogue is not authenticated by the IHO acting as the Scheme Administrator</w:t>
            </w:r>
          </w:p>
        </w:tc>
      </w:tr>
      <w:tr w:rsidR="00647AF8" w:rsidRPr="00A527F0" w14:paraId="2E5229D8" w14:textId="77777777" w:rsidTr="002D7DEE">
        <w:tc>
          <w:tcPr>
            <w:tcW w:w="1200" w:type="dxa"/>
            <w:vAlign w:val="center"/>
          </w:tcPr>
          <w:p w14:paraId="10EE2E5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SSE130</w:t>
            </w:r>
          </w:p>
        </w:tc>
        <w:tc>
          <w:tcPr>
            <w:tcW w:w="7759" w:type="dxa"/>
            <w:vAlign w:val="center"/>
          </w:tcPr>
          <w:p w14:paraId="1C74223C" w14:textId="5F6ECDB5" w:rsidR="00647AF8" w:rsidRPr="002D7DEE" w:rsidRDefault="00647AF8" w:rsidP="00637E6A">
            <w:pPr>
              <w:spacing w:before="60" w:after="60" w:line="240" w:lineRule="auto"/>
              <w:rPr>
                <w:iCs/>
                <w:sz w:val="18"/>
                <w:szCs w:val="18"/>
              </w:rPr>
            </w:pPr>
            <w:r w:rsidRPr="002D7DEE">
              <w:rPr>
                <w:iCs/>
                <w:sz w:val="18"/>
                <w:szCs w:val="18"/>
              </w:rPr>
              <w:t xml:space="preserve">Warning: Dataset &lt;dataset name&gt; is not up to date. A New Edition or </w:t>
            </w:r>
            <w:r w:rsidR="002B7019" w:rsidRPr="002D7DEE">
              <w:rPr>
                <w:iCs/>
                <w:sz w:val="18"/>
                <w:szCs w:val="18"/>
              </w:rPr>
              <w:t>Update for this cell is missing</w:t>
            </w:r>
          </w:p>
        </w:tc>
      </w:tr>
      <w:tr w:rsidR="00647AF8" w:rsidRPr="00A527F0" w14:paraId="2AE7F6B3" w14:textId="77777777" w:rsidTr="002D7DEE">
        <w:tc>
          <w:tcPr>
            <w:tcW w:w="1200" w:type="dxa"/>
            <w:vAlign w:val="center"/>
          </w:tcPr>
          <w:p w14:paraId="211C1957"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SSE131</w:t>
            </w:r>
          </w:p>
        </w:tc>
        <w:tc>
          <w:tcPr>
            <w:tcW w:w="7759" w:type="dxa"/>
            <w:vAlign w:val="center"/>
          </w:tcPr>
          <w:p w14:paraId="4E04D83A" w14:textId="340051D1" w:rsidR="00647AF8" w:rsidRPr="002D7DEE" w:rsidRDefault="00D9437A" w:rsidP="00637E6A">
            <w:pPr>
              <w:spacing w:before="60" w:after="60" w:line="240" w:lineRule="auto"/>
              <w:rPr>
                <w:iCs/>
                <w:sz w:val="18"/>
                <w:szCs w:val="18"/>
              </w:rPr>
            </w:pPr>
            <w:r w:rsidRPr="002D7DEE">
              <w:rPr>
                <w:iCs/>
                <w:sz w:val="18"/>
                <w:szCs w:val="18"/>
              </w:rPr>
              <w:t>Error: No Feature Cat</w:t>
            </w:r>
            <w:r w:rsidR="00BE49F8" w:rsidRPr="002D7DEE">
              <w:rPr>
                <w:iCs/>
                <w:sz w:val="18"/>
                <w:szCs w:val="18"/>
              </w:rPr>
              <w:t>a</w:t>
            </w:r>
            <w:r w:rsidRPr="002D7DEE">
              <w:rPr>
                <w:iCs/>
                <w:sz w:val="18"/>
                <w:szCs w:val="18"/>
              </w:rPr>
              <w:t xml:space="preserve">logue or Portrayal Catalogue could be found </w:t>
            </w:r>
            <w:r w:rsidR="00953D68">
              <w:rPr>
                <w:iCs/>
                <w:sz w:val="18"/>
                <w:szCs w:val="18"/>
              </w:rPr>
              <w:t>compatible with</w:t>
            </w:r>
            <w:r w:rsidR="00953D68" w:rsidRPr="002D7DEE">
              <w:rPr>
                <w:iCs/>
                <w:sz w:val="18"/>
                <w:szCs w:val="18"/>
              </w:rPr>
              <w:t xml:space="preserve"> </w:t>
            </w:r>
            <w:r w:rsidRPr="002D7DEE">
              <w:rPr>
                <w:iCs/>
                <w:sz w:val="18"/>
                <w:szCs w:val="18"/>
              </w:rPr>
              <w:t>dataset &lt;dataset name&gt;</w:t>
            </w:r>
          </w:p>
        </w:tc>
      </w:tr>
      <w:tr w:rsidR="00647AF8" w:rsidRPr="00A527F0" w14:paraId="2FAF47E6" w14:textId="77777777" w:rsidTr="002D7DEE">
        <w:tc>
          <w:tcPr>
            <w:tcW w:w="1200" w:type="dxa"/>
            <w:vAlign w:val="center"/>
          </w:tcPr>
          <w:p w14:paraId="72214CC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SSE132</w:t>
            </w:r>
          </w:p>
        </w:tc>
        <w:tc>
          <w:tcPr>
            <w:tcW w:w="7759" w:type="dxa"/>
            <w:vAlign w:val="center"/>
          </w:tcPr>
          <w:p w14:paraId="028B28F7" w14:textId="77777777" w:rsidR="00647AF8" w:rsidRPr="002D7DEE" w:rsidRDefault="00647AF8" w:rsidP="00637E6A">
            <w:pPr>
              <w:spacing w:before="60" w:after="60" w:line="240" w:lineRule="auto"/>
              <w:rPr>
                <w:iCs/>
                <w:sz w:val="18"/>
                <w:szCs w:val="18"/>
              </w:rPr>
            </w:pPr>
            <w:r w:rsidRPr="002D7DEE">
              <w:rPr>
                <w:iCs/>
                <w:sz w:val="18"/>
                <w:szCs w:val="18"/>
              </w:rPr>
              <w:t>Signature Path can not be validated. One or more of the Domain Controller or SA digital certificates is missing or invalid</w:t>
            </w:r>
          </w:p>
        </w:tc>
      </w:tr>
      <w:tr w:rsidR="00647AF8" w:rsidRPr="00A527F0" w14:paraId="44B0AF74" w14:textId="77777777" w:rsidTr="002D7DEE">
        <w:tc>
          <w:tcPr>
            <w:tcW w:w="1200" w:type="dxa"/>
            <w:vAlign w:val="center"/>
          </w:tcPr>
          <w:p w14:paraId="726616EC"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SSE133</w:t>
            </w:r>
          </w:p>
        </w:tc>
        <w:tc>
          <w:tcPr>
            <w:tcW w:w="7759" w:type="dxa"/>
            <w:vAlign w:val="center"/>
          </w:tcPr>
          <w:p w14:paraId="518A60CE" w14:textId="77777777" w:rsidR="00647AF8" w:rsidRPr="002D7DEE" w:rsidRDefault="00647AF8" w:rsidP="00637E6A">
            <w:pPr>
              <w:spacing w:before="60" w:after="60" w:line="240" w:lineRule="auto"/>
              <w:rPr>
                <w:iCs/>
                <w:sz w:val="18"/>
                <w:szCs w:val="18"/>
              </w:rPr>
            </w:pPr>
            <w:r w:rsidRPr="002D7DEE">
              <w:rPr>
                <w:iCs/>
                <w:sz w:val="18"/>
                <w:szCs w:val="18"/>
              </w:rPr>
              <w:t>Version mismatch between &lt;dataset&gt; and &lt;catalogue&gt;. Only &lt;catalogue version&gt; is supported for data of this type (&lt;product&gt;)</w:t>
            </w:r>
          </w:p>
        </w:tc>
      </w:tr>
      <w:tr w:rsidR="00647AF8" w:rsidRPr="00A527F0" w14:paraId="021D9CA0" w14:textId="77777777" w:rsidTr="002D7DEE">
        <w:tc>
          <w:tcPr>
            <w:tcW w:w="1200" w:type="dxa"/>
            <w:vAlign w:val="center"/>
          </w:tcPr>
          <w:p w14:paraId="4947CF34"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SSE134</w:t>
            </w:r>
          </w:p>
        </w:tc>
        <w:tc>
          <w:tcPr>
            <w:tcW w:w="7759" w:type="dxa"/>
            <w:vAlign w:val="center"/>
          </w:tcPr>
          <w:p w14:paraId="62E4E477" w14:textId="77777777" w:rsidR="00647AF8" w:rsidRPr="002D7DEE" w:rsidRDefault="00647AF8" w:rsidP="00637E6A">
            <w:pPr>
              <w:spacing w:before="60" w:after="60" w:line="240" w:lineRule="auto"/>
              <w:rPr>
                <w:iCs/>
                <w:sz w:val="18"/>
                <w:szCs w:val="18"/>
              </w:rPr>
            </w:pPr>
            <w:r w:rsidRPr="002D7DEE">
              <w:rPr>
                <w:iCs/>
                <w:sz w:val="18"/>
                <w:szCs w:val="18"/>
              </w:rPr>
              <w:t>This Exchange Set is not authenticated by the IHO acting as the Scheme Administrator</w:t>
            </w:r>
          </w:p>
        </w:tc>
      </w:tr>
      <w:tr w:rsidR="00647AF8" w:rsidRPr="00A527F0" w14:paraId="33A3C719" w14:textId="77777777" w:rsidTr="002D7DEE">
        <w:tc>
          <w:tcPr>
            <w:tcW w:w="1200" w:type="dxa"/>
            <w:vAlign w:val="center"/>
          </w:tcPr>
          <w:p w14:paraId="450E4F1C"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SSE135</w:t>
            </w:r>
          </w:p>
        </w:tc>
        <w:tc>
          <w:tcPr>
            <w:tcW w:w="7759" w:type="dxa"/>
            <w:vAlign w:val="center"/>
          </w:tcPr>
          <w:p w14:paraId="50FDCCB9" w14:textId="77777777" w:rsidR="00647AF8" w:rsidRPr="002D7DEE" w:rsidRDefault="00647AF8" w:rsidP="00637E6A">
            <w:pPr>
              <w:spacing w:before="60" w:after="60" w:line="240" w:lineRule="auto"/>
              <w:rPr>
                <w:iCs/>
                <w:sz w:val="18"/>
                <w:szCs w:val="18"/>
              </w:rPr>
            </w:pPr>
            <w:r w:rsidRPr="002D7DEE">
              <w:rPr>
                <w:iCs/>
                <w:sz w:val="18"/>
                <w:szCs w:val="18"/>
              </w:rPr>
              <w:t>This Permit file is not authenticated by the IHO acting as the Scheme Administrator</w:t>
            </w:r>
          </w:p>
        </w:tc>
      </w:tr>
    </w:tbl>
    <w:p w14:paraId="7B9218F0" w14:textId="0B4F9BB1" w:rsidR="00647AF8" w:rsidRDefault="00331A1D" w:rsidP="002B7019">
      <w:pPr>
        <w:pStyle w:val="Caption"/>
        <w:spacing w:after="120" w:line="240" w:lineRule="auto"/>
        <w:jc w:val="center"/>
      </w:pPr>
      <w:r w:rsidRPr="00A527F0">
        <w:t xml:space="preserve">Table </w:t>
      </w:r>
      <w:r w:rsidR="000849E6">
        <w:t>B-</w:t>
      </w:r>
      <w:r w:rsidRPr="00A527F0">
        <w:t>1 - Error codes and messages</w:t>
      </w:r>
    </w:p>
    <w:p w14:paraId="5B04976A" w14:textId="4DF4A29C" w:rsidR="00CC4796" w:rsidRPr="00CC4796" w:rsidRDefault="00CC4796" w:rsidP="002D7DEE">
      <w:pPr>
        <w:pStyle w:val="Heading2"/>
        <w:numPr>
          <w:ilvl w:val="0"/>
          <w:numId w:val="169"/>
        </w:numPr>
        <w:ind w:left="357" w:hanging="357"/>
      </w:pPr>
      <w:bookmarkStart w:id="2353" w:name="_Toc194067227"/>
      <w:r>
        <w:t>Error code descriptions.</w:t>
      </w:r>
      <w:bookmarkEnd w:id="2353"/>
    </w:p>
    <w:p w14:paraId="2ED3B815"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101</w:t>
      </w:r>
      <w:r w:rsidRPr="00A527F0">
        <w:rPr>
          <w:rFonts w:eastAsia="Times New Roman" w:cs="Arial"/>
        </w:rPr>
        <w:t xml:space="preserve"> must be returned when a self signed key (SSK) cannot be validated against the public stored as part of the SSK. The data server must check that its own SSK is valid before sending it to the SA. The SA will confirm the data server SSK before returning the SA signed data server certificate.</w:t>
      </w:r>
    </w:p>
    <w:p w14:paraId="2A0CF194" w14:textId="20970D01" w:rsidR="00647AF8" w:rsidRPr="00A527F0" w:rsidRDefault="00647AF8" w:rsidP="002B7019">
      <w:pPr>
        <w:spacing w:after="120" w:line="240" w:lineRule="auto"/>
        <w:jc w:val="both"/>
        <w:rPr>
          <w:rFonts w:eastAsia="Times New Roman" w:cs="Arial"/>
        </w:rPr>
      </w:pPr>
      <w:r w:rsidRPr="00A527F0">
        <w:rPr>
          <w:rFonts w:eastAsia="Times New Roman" w:cs="Arial"/>
          <w:b/>
        </w:rPr>
        <w:t xml:space="preserve">SSE 102 </w:t>
      </w:r>
      <w:del w:id="2354" w:author="Jonathan Pritchard" w:date="2025-03-07T18:10:00Z" w16du:dateUtc="2025-03-07T18:10:00Z">
        <w:r w:rsidRPr="00A527F0" w:rsidDel="00264905">
          <w:rPr>
            <w:rFonts w:eastAsia="Times New Roman" w:cs="Arial"/>
          </w:rPr>
          <w:delText>must be</w:delText>
        </w:r>
      </w:del>
      <w:ins w:id="2355" w:author="Jonathan Pritchard" w:date="2025-03-07T18:10:00Z" w16du:dateUtc="2025-03-07T18:10:00Z">
        <w:r w:rsidR="00264905">
          <w:rPr>
            <w:rFonts w:eastAsia="Times New Roman" w:cs="Arial"/>
          </w:rPr>
          <w:t>is</w:t>
        </w:r>
      </w:ins>
      <w:r w:rsidRPr="00A527F0">
        <w:rPr>
          <w:rFonts w:eastAsia="Times New Roman" w:cs="Arial"/>
        </w:rPr>
        <w:t xml:space="preserve"> returned if the SSK is wrongly formatted or if mandatory elements are missing. SA and data servers must complete this check.</w:t>
      </w:r>
    </w:p>
    <w:p w14:paraId="0965A259" w14:textId="41805381" w:rsidR="00647AF8" w:rsidRPr="00A527F0" w:rsidRDefault="00647AF8" w:rsidP="002B7019">
      <w:pPr>
        <w:spacing w:after="120" w:line="240" w:lineRule="auto"/>
        <w:jc w:val="both"/>
        <w:rPr>
          <w:rFonts w:eastAsia="Times New Roman" w:cs="Arial"/>
          <w:lang w:eastAsia="en-GB"/>
        </w:rPr>
      </w:pPr>
      <w:r w:rsidRPr="00A527F0">
        <w:rPr>
          <w:rFonts w:eastAsia="Times New Roman" w:cs="Arial"/>
          <w:b/>
          <w:iCs/>
          <w:lang w:eastAsia="en-GB"/>
        </w:rPr>
        <w:t>SSE 103</w:t>
      </w:r>
      <w:r w:rsidRPr="00A527F0">
        <w:rPr>
          <w:rFonts w:eastAsia="Times New Roman" w:cs="Arial"/>
          <w:iCs/>
          <w:lang w:eastAsia="en-GB"/>
        </w:rPr>
        <w:t xml:space="preserve"> </w:t>
      </w:r>
      <w:del w:id="2356" w:author="Jonathan Pritchard" w:date="2025-03-07T18:10:00Z" w16du:dateUtc="2025-03-07T18:10:00Z">
        <w:r w:rsidRPr="00A527F0" w:rsidDel="00264905">
          <w:rPr>
            <w:rFonts w:eastAsia="Times New Roman" w:cs="Arial"/>
            <w:iCs/>
            <w:lang w:eastAsia="en-GB"/>
          </w:rPr>
          <w:delText>must be</w:delText>
        </w:r>
      </w:del>
      <w:ins w:id="2357" w:author="Jonathan Pritchard" w:date="2025-03-07T18:10:00Z" w16du:dateUtc="2025-03-07T18:10:00Z">
        <w:r w:rsidR="00264905">
          <w:rPr>
            <w:rFonts w:eastAsia="Times New Roman" w:cs="Arial"/>
            <w:iCs/>
            <w:lang w:eastAsia="en-GB"/>
          </w:rPr>
          <w:t>is</w:t>
        </w:r>
      </w:ins>
      <w:r w:rsidRPr="00A527F0">
        <w:rPr>
          <w:rFonts w:eastAsia="Times New Roman" w:cs="Arial"/>
          <w:iCs/>
          <w:lang w:eastAsia="en-GB"/>
        </w:rPr>
        <w:t xml:space="preserve"> returned if the Signed data server certificate does not authenticate correctly against the SA public key or any Domain Controller Intermediaries. This validation process must be carried out by the SA or Domain Controller before supplying it to the data server. The data server must also validate a received certificate. The data client must validate the digital signature against any file prior to its use.</w:t>
      </w:r>
    </w:p>
    <w:p w14:paraId="19C1BDD6"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104</w:t>
      </w:r>
      <w:r w:rsidRPr="00A527F0">
        <w:rPr>
          <w:rFonts w:eastAsia="Times New Roman" w:cs="Arial"/>
        </w:rPr>
        <w:t xml:space="preserve"> must be returned if the SA signed data server certificate is wrongly formatted. This must be carried out by the data server on receipt from the SA.</w:t>
      </w:r>
    </w:p>
    <w:p w14:paraId="68143FC9"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105</w:t>
      </w:r>
      <w:r w:rsidRPr="00A527F0">
        <w:rPr>
          <w:rFonts w:eastAsia="Times New Roman" w:cs="Arial"/>
        </w:rPr>
        <w:t xml:space="preserve"> must be returned if there is no SA certificate installed on the data client.</w:t>
      </w:r>
    </w:p>
    <w:p w14:paraId="0772480B" w14:textId="77777777" w:rsidR="00647AF8" w:rsidRPr="00A527F0" w:rsidRDefault="00647AF8" w:rsidP="002B7019">
      <w:pPr>
        <w:spacing w:after="60" w:line="240" w:lineRule="auto"/>
        <w:jc w:val="both"/>
        <w:rPr>
          <w:rFonts w:eastAsia="Times New Roman" w:cs="Arial"/>
        </w:rPr>
      </w:pPr>
      <w:r w:rsidRPr="00A527F0">
        <w:rPr>
          <w:rFonts w:eastAsia="Times New Roman" w:cs="Arial"/>
          <w:b/>
        </w:rPr>
        <w:t>SSE 106</w:t>
      </w:r>
      <w:r w:rsidRPr="00A527F0">
        <w:rPr>
          <w:rFonts w:eastAsia="Times New Roman" w:cs="Arial"/>
        </w:rPr>
        <w:t xml:space="preserve"> must be returned if the SA digital certificate (public key) does not validate against the following: </w:t>
      </w:r>
    </w:p>
    <w:p w14:paraId="01D24099" w14:textId="77777777" w:rsidR="00647AF8" w:rsidRPr="00A527F0" w:rsidRDefault="00647AF8" w:rsidP="00AE2737">
      <w:pPr>
        <w:pStyle w:val="ListParagraph"/>
        <w:numPr>
          <w:ilvl w:val="0"/>
          <w:numId w:val="70"/>
        </w:numPr>
        <w:spacing w:after="60" w:line="240" w:lineRule="auto"/>
        <w:ind w:hanging="294"/>
        <w:jc w:val="both"/>
        <w:rPr>
          <w:rFonts w:eastAsia="Times New Roman" w:cs="Arial"/>
        </w:rPr>
      </w:pPr>
      <w:r w:rsidRPr="00A527F0">
        <w:rPr>
          <w:rFonts w:eastAsia="Times New Roman" w:cs="Arial"/>
        </w:rPr>
        <w:t>SA digital certificate will not validate against the SA public key.</w:t>
      </w:r>
    </w:p>
    <w:p w14:paraId="7A04D451" w14:textId="77777777" w:rsidR="00647AF8" w:rsidRPr="00A527F0" w:rsidRDefault="00647AF8" w:rsidP="00AE2737">
      <w:pPr>
        <w:pStyle w:val="ListParagraph"/>
        <w:numPr>
          <w:ilvl w:val="0"/>
          <w:numId w:val="70"/>
        </w:numPr>
        <w:spacing w:after="120" w:line="240" w:lineRule="auto"/>
        <w:ind w:hanging="294"/>
        <w:jc w:val="both"/>
        <w:rPr>
          <w:rFonts w:eastAsia="Times New Roman" w:cs="Arial"/>
        </w:rPr>
      </w:pPr>
      <w:r w:rsidRPr="00A527F0">
        <w:rPr>
          <w:rFonts w:eastAsia="Times New Roman" w:cs="Arial"/>
        </w:rPr>
        <w:t>One or more of the Domain Controller certificates do not validate against the SA certificate.</w:t>
      </w:r>
    </w:p>
    <w:p w14:paraId="38401A51" w14:textId="2355665C" w:rsidR="00647AF8" w:rsidRPr="00A527F0" w:rsidRDefault="00647AF8" w:rsidP="002B7019">
      <w:pPr>
        <w:spacing w:after="120" w:line="240" w:lineRule="auto"/>
        <w:jc w:val="both"/>
        <w:rPr>
          <w:rFonts w:eastAsia="Times New Roman" w:cs="Arial"/>
        </w:rPr>
      </w:pPr>
      <w:r w:rsidRPr="00A527F0">
        <w:rPr>
          <w:rFonts w:eastAsia="Times New Roman" w:cs="Arial"/>
          <w:b/>
        </w:rPr>
        <w:t>SSE 107</w:t>
      </w:r>
      <w:r w:rsidRPr="00A527F0">
        <w:rPr>
          <w:rFonts w:eastAsia="Times New Roman" w:cs="Arial"/>
        </w:rPr>
        <w:t xml:space="preserve"> must be returned if the SA signed data server certificate is not available to the data server for checking or is not present in the </w:t>
      </w:r>
      <w:r w:rsidR="002B7019" w:rsidRPr="00A527F0">
        <w:rPr>
          <w:rFonts w:eastAsia="Times New Roman" w:cs="Arial"/>
        </w:rPr>
        <w:t>E</w:t>
      </w:r>
      <w:r w:rsidRPr="00A527F0">
        <w:rPr>
          <w:rFonts w:eastAsia="Times New Roman" w:cs="Arial"/>
        </w:rPr>
        <w:t xml:space="preserve">xchange </w:t>
      </w:r>
      <w:r w:rsidR="002B7019" w:rsidRPr="00A527F0">
        <w:rPr>
          <w:rFonts w:eastAsia="Times New Roman" w:cs="Arial"/>
        </w:rPr>
        <w:t>S</w:t>
      </w:r>
      <w:r w:rsidRPr="00A527F0">
        <w:rPr>
          <w:rFonts w:eastAsia="Times New Roman" w:cs="Arial"/>
        </w:rPr>
        <w:t xml:space="preserve">et </w:t>
      </w:r>
      <w:r w:rsidR="002B7019" w:rsidRPr="00A527F0">
        <w:rPr>
          <w:rFonts w:eastAsia="Times New Roman" w:cs="Arial"/>
        </w:rPr>
        <w:t>C</w:t>
      </w:r>
      <w:r w:rsidRPr="00A527F0">
        <w:rPr>
          <w:rFonts w:eastAsia="Times New Roman" w:cs="Arial"/>
        </w:rPr>
        <w:t>atalogue file when the data client attempts to authenticate it.</w:t>
      </w:r>
    </w:p>
    <w:p w14:paraId="0C25768B"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108</w:t>
      </w:r>
      <w:r w:rsidRPr="00A527F0">
        <w:rPr>
          <w:rFonts w:eastAsia="Times New Roman" w:cs="Arial"/>
        </w:rPr>
        <w:t xml:space="preserve"> must be returned if the SA public key held in the SA digital certificate is wrongly formatted or the certificate file is unreadable.</w:t>
      </w:r>
    </w:p>
    <w:p w14:paraId="2BAFB61B" w14:textId="1B568FC7" w:rsidR="00647AF8" w:rsidRPr="00A527F0" w:rsidRDefault="00647AF8" w:rsidP="002B7019">
      <w:pPr>
        <w:spacing w:after="120" w:line="240" w:lineRule="auto"/>
        <w:jc w:val="both"/>
        <w:rPr>
          <w:rFonts w:eastAsia="Times New Roman" w:cs="Arial"/>
        </w:rPr>
      </w:pPr>
      <w:r w:rsidRPr="00A527F0">
        <w:rPr>
          <w:rFonts w:eastAsia="Times New Roman" w:cs="Arial"/>
          <w:b/>
        </w:rPr>
        <w:t>SSE 109</w:t>
      </w:r>
      <w:r w:rsidRPr="00A527F0">
        <w:rPr>
          <w:rFonts w:eastAsia="Times New Roman" w:cs="Arial"/>
        </w:rPr>
        <w:t xml:space="preserve"> must be returned if any resources (dataset or supplementary file) in the Exchange Set Catalogue do not authenticate against the SA authe</w:t>
      </w:r>
      <w:r w:rsidR="00A120EC" w:rsidRPr="00A527F0">
        <w:rPr>
          <w:rFonts w:eastAsia="Times New Roman" w:cs="Arial"/>
        </w:rPr>
        <w:t>nticated data server public key</w:t>
      </w:r>
      <w:r w:rsidRPr="00A527F0">
        <w:rPr>
          <w:rFonts w:eastAsia="Times New Roman" w:cs="Arial"/>
        </w:rPr>
        <w:t xml:space="preserve"> or Domain Controller authenticated public key contained in the Exchange Set Catalogue metadata.</w:t>
      </w:r>
    </w:p>
    <w:p w14:paraId="3F7E8CCD" w14:textId="679DCC67" w:rsidR="00647AF8" w:rsidRPr="00A527F0" w:rsidRDefault="00647AF8" w:rsidP="002B7019">
      <w:pPr>
        <w:spacing w:after="120" w:line="240" w:lineRule="auto"/>
        <w:jc w:val="both"/>
        <w:rPr>
          <w:rFonts w:eastAsia="Times New Roman" w:cs="Arial"/>
        </w:rPr>
      </w:pPr>
      <w:r w:rsidRPr="00A527F0">
        <w:rPr>
          <w:rFonts w:eastAsia="Times New Roman" w:cs="Arial"/>
          <w:b/>
        </w:rPr>
        <w:t>SSE 110</w:t>
      </w:r>
      <w:r w:rsidRPr="00A527F0">
        <w:rPr>
          <w:rFonts w:eastAsia="Times New Roman" w:cs="Arial"/>
        </w:rPr>
        <w:t xml:space="preserve"> must be returned if there are no dataset permits available for a particular data server corresponding to encrypted data within the </w:t>
      </w:r>
      <w:r w:rsidR="00A120EC" w:rsidRPr="00A527F0">
        <w:rPr>
          <w:rFonts w:eastAsia="Times New Roman" w:cs="Arial"/>
        </w:rPr>
        <w:t>E</w:t>
      </w:r>
      <w:r w:rsidRPr="00A527F0">
        <w:rPr>
          <w:rFonts w:eastAsia="Times New Roman" w:cs="Arial"/>
        </w:rPr>
        <w:t xml:space="preserve">xchange </w:t>
      </w:r>
      <w:r w:rsidR="00A120EC" w:rsidRPr="00A527F0">
        <w:rPr>
          <w:rFonts w:eastAsia="Times New Roman" w:cs="Arial"/>
        </w:rPr>
        <w:t>S</w:t>
      </w:r>
      <w:r w:rsidRPr="00A527F0">
        <w:rPr>
          <w:rFonts w:eastAsia="Times New Roman" w:cs="Arial"/>
        </w:rPr>
        <w:t>et being loaded.</w:t>
      </w:r>
    </w:p>
    <w:p w14:paraId="2BD835AD" w14:textId="6904D5CE" w:rsidR="00647AF8" w:rsidRPr="00A527F0" w:rsidRDefault="00647AF8" w:rsidP="002B7019">
      <w:pPr>
        <w:spacing w:after="120" w:line="240" w:lineRule="auto"/>
        <w:jc w:val="both"/>
        <w:rPr>
          <w:rFonts w:eastAsia="Times New Roman" w:cs="Arial"/>
        </w:rPr>
      </w:pPr>
      <w:r w:rsidRPr="00A527F0">
        <w:rPr>
          <w:rFonts w:eastAsia="Times New Roman" w:cs="Arial"/>
          <w:b/>
        </w:rPr>
        <w:t>SSE 111</w:t>
      </w:r>
      <w:r w:rsidRPr="00A527F0">
        <w:rPr>
          <w:rFonts w:eastAsia="Times New Roman" w:cs="Arial"/>
        </w:rPr>
        <w:t xml:space="preserve"> must be returned if there are no permits installed on the system for a requ</w:t>
      </w:r>
      <w:r w:rsidR="00606130">
        <w:rPr>
          <w:rFonts w:eastAsia="Times New Roman" w:cs="Arial"/>
        </w:rPr>
        <w:t>ested</w:t>
      </w:r>
      <w:r w:rsidRPr="00A527F0">
        <w:rPr>
          <w:rFonts w:eastAsia="Times New Roman" w:cs="Arial"/>
        </w:rPr>
        <w:t xml:space="preserve"> dataset.</w:t>
      </w:r>
      <w:r w:rsidR="00606130">
        <w:rPr>
          <w:rFonts w:eastAsia="Times New Roman" w:cs="Arial"/>
        </w:rPr>
        <w:t xml:space="preserve"> </w:t>
      </w:r>
    </w:p>
    <w:p w14:paraId="7E98E886"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113</w:t>
      </w:r>
      <w:r w:rsidRPr="00A527F0">
        <w:rPr>
          <w:rFonts w:eastAsia="Times New Roman" w:cs="Arial"/>
        </w:rPr>
        <w:t xml:space="preserve"> must be returned if the calculated CRC of an individual dataset permit does not validate against the CRC held in that cell permit. [Data Clients] This may be a HW_ID problem, corruption during transmission or the permits are for a different system.</w:t>
      </w:r>
    </w:p>
    <w:p w14:paraId="3EC0B006" w14:textId="047199C3" w:rsidR="00647AF8" w:rsidRPr="00A527F0" w:rsidRDefault="00647AF8" w:rsidP="002B7019">
      <w:pPr>
        <w:spacing w:after="120" w:line="240" w:lineRule="auto"/>
        <w:jc w:val="both"/>
        <w:rPr>
          <w:rFonts w:eastAsia="Times New Roman" w:cs="Arial"/>
        </w:rPr>
      </w:pPr>
      <w:r w:rsidRPr="00A527F0">
        <w:rPr>
          <w:rFonts w:eastAsia="Times New Roman" w:cs="Arial"/>
          <w:b/>
        </w:rPr>
        <w:t>SSE 114</w:t>
      </w:r>
      <w:r w:rsidRPr="00A527F0">
        <w:rPr>
          <w:rFonts w:eastAsia="Times New Roman" w:cs="Arial"/>
        </w:rPr>
        <w:t xml:space="preserve"> must be returned if the system date does not agree with the date obtained from any alternative, reliable date source</w:t>
      </w:r>
      <w:r w:rsidR="00A120EC" w:rsidRPr="00A527F0">
        <w:rPr>
          <w:rFonts w:eastAsia="Times New Roman" w:cs="Arial"/>
        </w:rPr>
        <w:t>; for example,</w:t>
      </w:r>
      <w:r w:rsidRPr="00A527F0">
        <w:rPr>
          <w:rFonts w:eastAsia="Times New Roman" w:cs="Arial"/>
        </w:rPr>
        <w:t xml:space="preserve"> GPS. [Data Clients]</w:t>
      </w:r>
    </w:p>
    <w:p w14:paraId="505C2646"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lastRenderedPageBreak/>
        <w:t>SSE 115</w:t>
      </w:r>
      <w:r w:rsidRPr="00A527F0">
        <w:rPr>
          <w:rFonts w:eastAsia="Times New Roman" w:cs="Arial"/>
        </w:rPr>
        <w:t xml:space="preserve"> must be returned if the expiry date of the dataset permit has an earlier date than that obtained from the validated system date. [Data Clients]</w:t>
      </w:r>
    </w:p>
    <w:p w14:paraId="5B9F335E" w14:textId="5F5F9589" w:rsidR="00647AF8" w:rsidRPr="00A527F0" w:rsidRDefault="00647AF8" w:rsidP="002B7019">
      <w:pPr>
        <w:spacing w:after="120" w:line="240" w:lineRule="auto"/>
        <w:jc w:val="both"/>
        <w:rPr>
          <w:rFonts w:eastAsia="Times New Roman" w:cs="Arial"/>
        </w:rPr>
      </w:pPr>
      <w:r w:rsidRPr="00A527F0">
        <w:rPr>
          <w:rFonts w:eastAsia="Times New Roman" w:cs="Arial"/>
          <w:b/>
        </w:rPr>
        <w:t>SSE 117</w:t>
      </w:r>
      <w:r w:rsidRPr="00A527F0">
        <w:rPr>
          <w:rFonts w:eastAsia="Times New Roman" w:cs="Arial"/>
        </w:rPr>
        <w:t xml:space="preserve"> must be returned if the CRC contained in the </w:t>
      </w:r>
      <w:r w:rsidR="00A120EC" w:rsidRPr="00A527F0">
        <w:rPr>
          <w:rFonts w:eastAsia="Times New Roman" w:cs="Arial"/>
        </w:rPr>
        <w:t>U</w:t>
      </w:r>
      <w:r w:rsidRPr="00A527F0">
        <w:rPr>
          <w:rFonts w:eastAsia="Times New Roman" w:cs="Arial"/>
        </w:rPr>
        <w:t>ser</w:t>
      </w:r>
      <w:r w:rsidR="00A120EC" w:rsidRPr="00A527F0">
        <w:rPr>
          <w:rFonts w:eastAsia="Times New Roman" w:cs="Arial"/>
        </w:rPr>
        <w:t xml:space="preserve"> P</w:t>
      </w:r>
      <w:r w:rsidRPr="00A527F0">
        <w:rPr>
          <w:rFonts w:eastAsia="Times New Roman" w:cs="Arial"/>
        </w:rPr>
        <w:t>ermit does not validate against the calculated CRC of the extracted HW_ID. [Data Servers]</w:t>
      </w:r>
    </w:p>
    <w:p w14:paraId="785DEFC0"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118</w:t>
      </w:r>
      <w:r w:rsidRPr="00A527F0">
        <w:rPr>
          <w:rFonts w:eastAsia="Times New Roman" w:cs="Arial"/>
        </w:rPr>
        <w:t xml:space="preserve"> must be returned if the if the decrypted HW_ID extracted from the User Permit is incorrectly formatted. [Data servers]</w:t>
      </w:r>
    </w:p>
    <w:p w14:paraId="5DBE3073"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120</w:t>
      </w:r>
      <w:r w:rsidRPr="00A527F0">
        <w:rPr>
          <w:rFonts w:eastAsia="Times New Roman" w:cs="Arial"/>
        </w:rPr>
        <w:t xml:space="preserve"> must be returned if the subscription licence is due to expire within 30 days or less.</w:t>
      </w:r>
    </w:p>
    <w:p w14:paraId="4132E1B7"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 xml:space="preserve">SSE 121 </w:t>
      </w:r>
      <w:r w:rsidRPr="00A527F0">
        <w:rPr>
          <w:rFonts w:eastAsia="Times New Roman" w:cs="Arial"/>
        </w:rPr>
        <w:t>must be returned if a valid dataset key (decryption key) cannot be obtained from the relevant dataset permit to enable the system to decrypt the corresponding dataset.</w:t>
      </w:r>
    </w:p>
    <w:p w14:paraId="138D0E32" w14:textId="719CF8CC" w:rsidR="00647AF8" w:rsidRPr="00A527F0" w:rsidRDefault="00647AF8" w:rsidP="002B7019">
      <w:pPr>
        <w:spacing w:after="120" w:line="240" w:lineRule="auto"/>
        <w:jc w:val="both"/>
        <w:rPr>
          <w:rFonts w:eastAsia="Times New Roman" w:cs="Arial"/>
        </w:rPr>
      </w:pPr>
      <w:r w:rsidRPr="00A527F0">
        <w:rPr>
          <w:rFonts w:eastAsia="Times New Roman" w:cs="Arial"/>
          <w:b/>
        </w:rPr>
        <w:t>SSE 122</w:t>
      </w:r>
      <w:r w:rsidRPr="00A527F0">
        <w:rPr>
          <w:rFonts w:eastAsia="Times New Roman" w:cs="Arial"/>
        </w:rPr>
        <w:t xml:space="preserve"> must be returned if the SA Digital Certificate or any of the intermediate Domain Controller Certificates have expired</w:t>
      </w:r>
      <w:r w:rsidR="001A6CA4">
        <w:rPr>
          <w:rFonts w:eastAsia="Times New Roman" w:cs="Arial"/>
        </w:rPr>
        <w:t>.</w:t>
      </w:r>
      <w:r w:rsidR="008972A2">
        <w:rPr>
          <w:rFonts w:eastAsia="Times New Roman" w:cs="Arial"/>
        </w:rPr>
        <w:t xml:space="preserve"> </w:t>
      </w:r>
      <w:r w:rsidR="001A6CA4">
        <w:rPr>
          <w:rFonts w:eastAsia="Times New Roman" w:cs="Arial"/>
        </w:rPr>
        <w:t>“</w:t>
      </w:r>
      <w:r w:rsidRPr="00A527F0">
        <w:rPr>
          <w:rFonts w:eastAsia="Times New Roman" w:cs="Arial"/>
        </w:rPr>
        <w:t>Expired</w:t>
      </w:r>
      <w:r w:rsidR="001A6CA4">
        <w:rPr>
          <w:rFonts w:eastAsia="Times New Roman" w:cs="Arial"/>
        </w:rPr>
        <w:t>”</w:t>
      </w:r>
      <w:r w:rsidRPr="00A527F0">
        <w:rPr>
          <w:rFonts w:eastAsia="Times New Roman" w:cs="Arial"/>
        </w:rPr>
        <w:t xml:space="preserve"> is when the X.509 </w:t>
      </w:r>
      <w:r w:rsidRPr="00A527F0">
        <w:rPr>
          <w:rFonts w:eastAsia="Times New Roman" w:cs="Arial"/>
          <w:b/>
          <w:i/>
        </w:rPr>
        <w:t>“Valid to”</w:t>
      </w:r>
      <w:r w:rsidRPr="00A527F0">
        <w:rPr>
          <w:rFonts w:eastAsia="Times New Roman" w:cs="Arial"/>
        </w:rPr>
        <w:t xml:space="preserve"> date in the certificate is older than the validated system date.</w:t>
      </w:r>
    </w:p>
    <w:p w14:paraId="6263B2E4" w14:textId="0D94AD32" w:rsidR="00647AF8" w:rsidRPr="00A527F0" w:rsidRDefault="00647AF8" w:rsidP="002B7019">
      <w:pPr>
        <w:spacing w:after="120" w:line="240" w:lineRule="auto"/>
        <w:jc w:val="both"/>
        <w:rPr>
          <w:rFonts w:eastAsia="Times New Roman" w:cs="Arial"/>
        </w:rPr>
      </w:pPr>
      <w:r w:rsidRPr="00A527F0">
        <w:rPr>
          <w:rFonts w:eastAsia="Times New Roman" w:cs="Arial"/>
          <w:b/>
        </w:rPr>
        <w:t>SSE 123</w:t>
      </w:r>
      <w:r w:rsidRPr="00A527F0">
        <w:rPr>
          <w:rFonts w:eastAsia="Times New Roman" w:cs="Arial"/>
        </w:rPr>
        <w:t xml:space="preserve"> must be returned if a dataset update being imported is not sequential with the latest update already contained in the </w:t>
      </w:r>
      <w:r w:rsidR="003B11C8" w:rsidRPr="00A527F0">
        <w:rPr>
          <w:rFonts w:eastAsia="Times New Roman" w:cs="Arial"/>
        </w:rPr>
        <w:t xml:space="preserve">ENDS/System Database </w:t>
      </w:r>
      <w:r w:rsidRPr="00A527F0">
        <w:rPr>
          <w:rFonts w:eastAsia="Times New Roman" w:cs="Arial"/>
        </w:rPr>
        <w:t>for any given dataset. Under these conditions the update process (for the dataset) must be terminated and the ECDIS is to display a warning when the dataset is displayed stating that it is not up to date and should not be used for navigation.</w:t>
      </w:r>
    </w:p>
    <w:p w14:paraId="21CE0B99" w14:textId="0B8BCBC2" w:rsidR="00647AF8" w:rsidRPr="00A527F0" w:rsidRDefault="00647AF8" w:rsidP="002B7019">
      <w:pPr>
        <w:spacing w:after="120" w:line="240" w:lineRule="auto"/>
        <w:jc w:val="both"/>
        <w:rPr>
          <w:rFonts w:eastAsia="Times New Roman" w:cs="Arial"/>
          <w:color w:val="000000"/>
        </w:rPr>
      </w:pPr>
      <w:r w:rsidRPr="00A527F0">
        <w:rPr>
          <w:rFonts w:eastAsia="Times New Roman" w:cs="Arial"/>
          <w:b/>
          <w:color w:val="000000"/>
        </w:rPr>
        <w:t xml:space="preserve">SSE 125 </w:t>
      </w:r>
      <w:r w:rsidRPr="00A527F0">
        <w:rPr>
          <w:rFonts w:eastAsia="Times New Roman" w:cs="Arial"/>
          <w:color w:val="000000"/>
        </w:rPr>
        <w:t xml:space="preserve">must be returned if the stored permit for any given </w:t>
      </w:r>
      <w:r w:rsidR="002D65F8" w:rsidRPr="00A527F0">
        <w:rPr>
          <w:rFonts w:eastAsia="Times New Roman" w:cs="Arial"/>
          <w:color w:val="000000"/>
        </w:rPr>
        <w:t>dataset</w:t>
      </w:r>
      <w:r w:rsidRPr="00A527F0">
        <w:rPr>
          <w:rFonts w:eastAsia="Times New Roman" w:cs="Arial"/>
          <w:color w:val="000000"/>
        </w:rPr>
        <w:t xml:space="preserve"> has expired. It should be possible to view the </w:t>
      </w:r>
      <w:r w:rsidR="002D65F8" w:rsidRPr="00A527F0">
        <w:rPr>
          <w:rFonts w:eastAsia="Times New Roman" w:cs="Arial"/>
          <w:color w:val="000000"/>
        </w:rPr>
        <w:t xml:space="preserve">dataset </w:t>
      </w:r>
      <w:r w:rsidRPr="00A527F0">
        <w:rPr>
          <w:rFonts w:eastAsia="Times New Roman" w:cs="Arial"/>
          <w:color w:val="000000"/>
        </w:rPr>
        <w:t>but a permanent warning message must be displayed informing the user</w:t>
      </w:r>
      <w:r w:rsidR="00A120EC" w:rsidRPr="00A527F0">
        <w:rPr>
          <w:rFonts w:eastAsia="Times New Roman" w:cs="Arial"/>
          <w:color w:val="000000"/>
        </w:rPr>
        <w:t>; for example,</w:t>
      </w:r>
      <w:r w:rsidRPr="00A527F0">
        <w:rPr>
          <w:rFonts w:eastAsia="Times New Roman" w:cs="Arial"/>
          <w:color w:val="000000"/>
        </w:rPr>
        <w:t xml:space="preserve"> </w:t>
      </w:r>
      <w:r w:rsidRPr="00B812CA">
        <w:rPr>
          <w:rFonts w:cs="Arial"/>
          <w:i/>
        </w:rPr>
        <w:t xml:space="preserve">“The permit for </w:t>
      </w:r>
      <w:r w:rsidR="002D65F8" w:rsidRPr="00B812CA">
        <w:rPr>
          <w:rFonts w:cs="Arial"/>
          <w:i/>
        </w:rPr>
        <w:t>dataset &lt;</w:t>
      </w:r>
      <w:r w:rsidRPr="00B812CA">
        <w:rPr>
          <w:rFonts w:cs="Arial"/>
          <w:i/>
        </w:rPr>
        <w:t xml:space="preserve">name&gt; has expired. This </w:t>
      </w:r>
      <w:r w:rsidR="002D65F8" w:rsidRPr="00B812CA">
        <w:rPr>
          <w:rFonts w:cs="Arial"/>
          <w:i/>
        </w:rPr>
        <w:t xml:space="preserve">dataset </w:t>
      </w:r>
      <w:r w:rsidRPr="00B812CA">
        <w:rPr>
          <w:rFonts w:cs="Arial"/>
          <w:i/>
        </w:rPr>
        <w:t xml:space="preserve"> may be out of date and </w:t>
      </w:r>
      <w:r w:rsidRPr="00B812CA">
        <w:rPr>
          <w:rFonts w:cs="Arial"/>
          <w:bCs/>
          <w:i/>
        </w:rPr>
        <w:t>MUST NOT</w:t>
      </w:r>
      <w:r w:rsidRPr="00B812CA">
        <w:rPr>
          <w:rFonts w:cs="Arial"/>
          <w:i/>
        </w:rPr>
        <w:t xml:space="preserve"> be used for Primary </w:t>
      </w:r>
      <w:r w:rsidRPr="00B812CA">
        <w:rPr>
          <w:rFonts w:cs="Arial"/>
          <w:bCs/>
          <w:i/>
        </w:rPr>
        <w:t>NAVIGATION”.</w:t>
      </w:r>
    </w:p>
    <w:p w14:paraId="2055FF68" w14:textId="7D6C0ECB" w:rsidR="00647AF8" w:rsidRPr="00A527F0" w:rsidRDefault="00647AF8" w:rsidP="002B7019">
      <w:pPr>
        <w:spacing w:after="120" w:line="240" w:lineRule="auto"/>
        <w:jc w:val="both"/>
        <w:rPr>
          <w:rFonts w:eastAsia="Times New Roman" w:cs="Arial"/>
        </w:rPr>
      </w:pPr>
      <w:r w:rsidRPr="00A527F0">
        <w:rPr>
          <w:rFonts w:eastAsia="Times New Roman" w:cs="Arial"/>
          <w:b/>
        </w:rPr>
        <w:t>SSE 126</w:t>
      </w:r>
      <w:r w:rsidRPr="00A527F0">
        <w:rPr>
          <w:rFonts w:eastAsia="Times New Roman" w:cs="Arial"/>
        </w:rPr>
        <w:t xml:space="preserve"> must be returned if a signed resource (dataset, catalogue or permit) in an </w:t>
      </w:r>
      <w:r w:rsidR="00A65DDD" w:rsidRPr="00A527F0">
        <w:rPr>
          <w:rFonts w:eastAsia="Times New Roman" w:cs="Arial"/>
        </w:rPr>
        <w:t>E</w:t>
      </w:r>
      <w:r w:rsidRPr="00A527F0">
        <w:rPr>
          <w:rFonts w:eastAsia="Times New Roman" w:cs="Arial"/>
        </w:rPr>
        <w:t xml:space="preserve">xchange </w:t>
      </w:r>
      <w:r w:rsidR="00A65DDD" w:rsidRPr="00A527F0">
        <w:rPr>
          <w:rFonts w:eastAsia="Times New Roman" w:cs="Arial"/>
        </w:rPr>
        <w:t>S</w:t>
      </w:r>
      <w:r w:rsidRPr="00A527F0">
        <w:rPr>
          <w:rFonts w:eastAsia="Times New Roman" w:cs="Arial"/>
        </w:rPr>
        <w:t>et is authenticate</w:t>
      </w:r>
      <w:r w:rsidR="00A65DDD" w:rsidRPr="00A527F0">
        <w:rPr>
          <w:rFonts w:eastAsia="Times New Roman" w:cs="Arial"/>
        </w:rPr>
        <w:t>d</w:t>
      </w:r>
      <w:r w:rsidRPr="00A527F0">
        <w:rPr>
          <w:rFonts w:eastAsia="Times New Roman" w:cs="Arial"/>
        </w:rPr>
        <w:t xml:space="preserve"> against a certificate or public key file stored on the Data Client other than the one provided by the SA. In a chain of digital signatures the root certificate must be the SA certificate.</w:t>
      </w:r>
    </w:p>
    <w:p w14:paraId="1DE64547" w14:textId="027B5A9C" w:rsidR="00647AF8" w:rsidRPr="00B812CA" w:rsidRDefault="00647AF8" w:rsidP="002B7019">
      <w:pPr>
        <w:spacing w:after="120" w:line="240" w:lineRule="auto"/>
        <w:jc w:val="both"/>
        <w:rPr>
          <w:rFonts w:cs="Arial"/>
          <w:iCs/>
        </w:rPr>
      </w:pPr>
      <w:r w:rsidRPr="00B812CA">
        <w:rPr>
          <w:rFonts w:cs="Arial"/>
          <w:b/>
          <w:bCs/>
          <w:iCs/>
        </w:rPr>
        <w:t xml:space="preserve">SSE 128 </w:t>
      </w:r>
      <w:r w:rsidRPr="00B812CA">
        <w:rPr>
          <w:rFonts w:cs="Arial"/>
          <w:iCs/>
        </w:rPr>
        <w:t xml:space="preserve">must be returned if one or more dataset resources (datasets, catalogues or permits) could not be loaded because the contents could not be validated according to the versions of the (XML) </w:t>
      </w:r>
      <w:r w:rsidR="00A65DDD" w:rsidRPr="00B812CA">
        <w:rPr>
          <w:rFonts w:cs="Arial"/>
          <w:iCs/>
        </w:rPr>
        <w:t>S</w:t>
      </w:r>
      <w:r w:rsidRPr="00B812CA">
        <w:rPr>
          <w:rFonts w:cs="Arial"/>
          <w:iCs/>
        </w:rPr>
        <w:t>chemas installed on the system. Only conformant content may be loaded onto any S-100 system.</w:t>
      </w:r>
    </w:p>
    <w:p w14:paraId="63B6BD02" w14:textId="23605233" w:rsidR="00647AF8" w:rsidRPr="00B812CA" w:rsidRDefault="00647AF8" w:rsidP="002B7019">
      <w:pPr>
        <w:spacing w:after="120" w:line="240" w:lineRule="auto"/>
        <w:jc w:val="both"/>
        <w:rPr>
          <w:rFonts w:cs="Arial"/>
          <w:iCs/>
        </w:rPr>
      </w:pPr>
      <w:r w:rsidRPr="00B812CA">
        <w:rPr>
          <w:rFonts w:cs="Arial"/>
          <w:b/>
          <w:bCs/>
          <w:iCs/>
        </w:rPr>
        <w:t xml:space="preserve">SSE 129 </w:t>
      </w:r>
      <w:r w:rsidRPr="00B812CA">
        <w:rPr>
          <w:rFonts w:cs="Arial"/>
          <w:iCs/>
        </w:rPr>
        <w:t xml:space="preserve">must be returned if the </w:t>
      </w:r>
      <w:r w:rsidR="00A65DDD" w:rsidRPr="00B812CA">
        <w:rPr>
          <w:rFonts w:cs="Arial"/>
          <w:iCs/>
        </w:rPr>
        <w:t>C</w:t>
      </w:r>
      <w:r w:rsidRPr="00B812CA">
        <w:rPr>
          <w:rFonts w:cs="Arial"/>
          <w:iCs/>
        </w:rPr>
        <w:t>atalogue to be installed (</w:t>
      </w:r>
      <w:r w:rsidR="00A65DDD" w:rsidRPr="00B812CA">
        <w:rPr>
          <w:rFonts w:cs="Arial"/>
          <w:iCs/>
        </w:rPr>
        <w:t>F</w:t>
      </w:r>
      <w:r w:rsidRPr="00B812CA">
        <w:rPr>
          <w:rFonts w:cs="Arial"/>
          <w:iCs/>
        </w:rPr>
        <w:t>eature</w:t>
      </w:r>
      <w:r w:rsidR="00EC03D1">
        <w:rPr>
          <w:rFonts w:cs="Arial"/>
          <w:iCs/>
        </w:rPr>
        <w:t xml:space="preserve"> or</w:t>
      </w:r>
      <w:r w:rsidRPr="00B812CA">
        <w:rPr>
          <w:rFonts w:cs="Arial"/>
          <w:iCs/>
        </w:rPr>
        <w:t xml:space="preserve"> </w:t>
      </w:r>
      <w:r w:rsidR="00A65DDD" w:rsidRPr="00B812CA">
        <w:rPr>
          <w:rFonts w:cs="Arial"/>
          <w:iCs/>
        </w:rPr>
        <w:t>P</w:t>
      </w:r>
      <w:r w:rsidRPr="00B812CA">
        <w:rPr>
          <w:rFonts w:cs="Arial"/>
          <w:iCs/>
        </w:rPr>
        <w:t>ortrayal) has not been directly authenticated by the Scheme Adminstrator</w:t>
      </w:r>
      <w:r w:rsidR="00953D68">
        <w:rPr>
          <w:rFonts w:cs="Arial"/>
          <w:iCs/>
        </w:rPr>
        <w:t xml:space="preserve"> (as identified </w:t>
      </w:r>
      <w:r w:rsidR="00953D68" w:rsidRPr="00DF6704">
        <w:rPr>
          <w:rFonts w:cs="Arial"/>
          <w:iCs/>
        </w:rPr>
        <w:t xml:space="preserve">according to section </w:t>
      </w:r>
      <w:r w:rsidR="00DF6704" w:rsidRPr="00DF6704">
        <w:rPr>
          <w:rFonts w:cs="Arial"/>
          <w:iCs/>
        </w:rPr>
        <w:t>9.1</w:t>
      </w:r>
      <w:r w:rsidR="00953D68" w:rsidRPr="00DF6704">
        <w:rPr>
          <w:rFonts w:cs="Arial"/>
          <w:iCs/>
        </w:rPr>
        <w:t>)</w:t>
      </w:r>
      <w:r w:rsidRPr="00DF6704">
        <w:rPr>
          <w:rFonts w:cs="Arial"/>
          <w:iCs/>
        </w:rPr>
        <w:t>.</w:t>
      </w:r>
    </w:p>
    <w:p w14:paraId="6849B375" w14:textId="27CFD713" w:rsidR="00647AF8" w:rsidRPr="00B812CA" w:rsidRDefault="00647AF8" w:rsidP="002B7019">
      <w:pPr>
        <w:spacing w:after="120" w:line="240" w:lineRule="auto"/>
        <w:jc w:val="both"/>
        <w:rPr>
          <w:rFonts w:cs="Arial"/>
          <w:iCs/>
        </w:rPr>
      </w:pPr>
      <w:r w:rsidRPr="00B812CA">
        <w:rPr>
          <w:rFonts w:cs="Arial"/>
          <w:b/>
          <w:bCs/>
          <w:iCs/>
        </w:rPr>
        <w:t xml:space="preserve">SSE 131 </w:t>
      </w:r>
      <w:r w:rsidRPr="00B812CA">
        <w:rPr>
          <w:rFonts w:cs="Arial"/>
          <w:iCs/>
        </w:rPr>
        <w:t xml:space="preserve">must be returned if </w:t>
      </w:r>
      <w:r w:rsidR="00795A25" w:rsidRPr="00B812CA">
        <w:rPr>
          <w:rFonts w:cs="Arial"/>
          <w:iCs/>
        </w:rPr>
        <w:t xml:space="preserve">a dataset has no </w:t>
      </w:r>
      <w:r w:rsidR="00A65DDD" w:rsidRPr="00B812CA">
        <w:rPr>
          <w:rFonts w:cs="Arial"/>
          <w:iCs/>
        </w:rPr>
        <w:t>F</w:t>
      </w:r>
      <w:r w:rsidR="00795A25" w:rsidRPr="00B812CA">
        <w:rPr>
          <w:rFonts w:cs="Arial"/>
          <w:iCs/>
        </w:rPr>
        <w:t xml:space="preserve">eature </w:t>
      </w:r>
      <w:r w:rsidR="00A65DDD" w:rsidRPr="00B812CA">
        <w:rPr>
          <w:rFonts w:cs="Arial"/>
          <w:iCs/>
        </w:rPr>
        <w:t>C</w:t>
      </w:r>
      <w:r w:rsidR="00795A25" w:rsidRPr="00B812CA">
        <w:rPr>
          <w:rFonts w:cs="Arial"/>
          <w:iCs/>
        </w:rPr>
        <w:t xml:space="preserve">atalogue or </w:t>
      </w:r>
      <w:r w:rsidR="00A65DDD" w:rsidRPr="00B812CA">
        <w:rPr>
          <w:rFonts w:cs="Arial"/>
          <w:iCs/>
        </w:rPr>
        <w:t>P</w:t>
      </w:r>
      <w:r w:rsidR="00795A25" w:rsidRPr="00B812CA">
        <w:rPr>
          <w:rFonts w:cs="Arial"/>
          <w:iCs/>
        </w:rPr>
        <w:t xml:space="preserve">ortrayal </w:t>
      </w:r>
      <w:r w:rsidR="00A65DDD" w:rsidRPr="00B812CA">
        <w:rPr>
          <w:rFonts w:cs="Arial"/>
          <w:iCs/>
        </w:rPr>
        <w:t>C</w:t>
      </w:r>
      <w:r w:rsidR="00795A25" w:rsidRPr="00B812CA">
        <w:rPr>
          <w:rFonts w:cs="Arial"/>
          <w:iCs/>
        </w:rPr>
        <w:t>atalogue installed.</w:t>
      </w:r>
    </w:p>
    <w:p w14:paraId="53D0374E" w14:textId="00B4E646" w:rsidR="00647AF8" w:rsidRPr="00B812CA" w:rsidRDefault="00647AF8" w:rsidP="002B7019">
      <w:pPr>
        <w:spacing w:after="120" w:line="240" w:lineRule="auto"/>
        <w:jc w:val="both"/>
        <w:rPr>
          <w:rFonts w:cs="Arial"/>
          <w:iCs/>
        </w:rPr>
      </w:pPr>
      <w:r w:rsidRPr="00B812CA">
        <w:rPr>
          <w:rFonts w:cs="Arial"/>
          <w:b/>
          <w:bCs/>
          <w:iCs/>
        </w:rPr>
        <w:t xml:space="preserve">SSE 132 </w:t>
      </w:r>
      <w:r w:rsidRPr="00B812CA">
        <w:rPr>
          <w:rFonts w:cs="Arial"/>
          <w:iCs/>
        </w:rPr>
        <w:t>must be returned if a</w:t>
      </w:r>
      <w:r w:rsidR="00D20D49">
        <w:rPr>
          <w:rFonts w:cs="Arial"/>
          <w:iCs/>
        </w:rPr>
        <w:t>ny</w:t>
      </w:r>
      <w:r w:rsidRPr="00B812CA">
        <w:rPr>
          <w:rFonts w:cs="Arial"/>
          <w:iCs/>
        </w:rPr>
        <w:t xml:space="preserve"> digitalSignatureValue for a resource (whether dataset, supplementary file or permit)</w:t>
      </w:r>
      <w:r w:rsidR="00D20D49">
        <w:rPr>
          <w:rFonts w:cs="Arial"/>
          <w:iCs/>
        </w:rPr>
        <w:t xml:space="preserve"> is missing or</w:t>
      </w:r>
      <w:r w:rsidRPr="00B812CA">
        <w:rPr>
          <w:rFonts w:cs="Arial"/>
          <w:iCs/>
        </w:rPr>
        <w:t xml:space="preserve"> fails validation.</w:t>
      </w:r>
    </w:p>
    <w:p w14:paraId="2B6CB488" w14:textId="1795D2D9" w:rsidR="00647AF8" w:rsidRPr="00B812CA" w:rsidRDefault="00647AF8" w:rsidP="002B7019">
      <w:pPr>
        <w:spacing w:after="120" w:line="240" w:lineRule="auto"/>
        <w:jc w:val="both"/>
        <w:rPr>
          <w:rFonts w:cs="Arial"/>
          <w:iCs/>
        </w:rPr>
      </w:pPr>
      <w:r w:rsidRPr="00B812CA">
        <w:rPr>
          <w:rFonts w:cs="Arial"/>
          <w:b/>
          <w:bCs/>
          <w:iCs/>
        </w:rPr>
        <w:t xml:space="preserve">SSE 133 </w:t>
      </w:r>
      <w:r w:rsidRPr="00B812CA">
        <w:rPr>
          <w:rFonts w:cs="Arial"/>
          <w:iCs/>
        </w:rPr>
        <w:t xml:space="preserve">must be returned if the dataset being installed is of a version which is not </w:t>
      </w:r>
      <w:r w:rsidR="001A44CA">
        <w:rPr>
          <w:rFonts w:cs="Arial"/>
          <w:iCs/>
        </w:rPr>
        <w:t>compatible with</w:t>
      </w:r>
      <w:r w:rsidR="00795A25" w:rsidRPr="00B812CA">
        <w:rPr>
          <w:rFonts w:cs="Arial"/>
          <w:iCs/>
        </w:rPr>
        <w:t xml:space="preserve"> a</w:t>
      </w:r>
      <w:r w:rsidRPr="00B812CA">
        <w:rPr>
          <w:rFonts w:cs="Arial"/>
          <w:iCs/>
        </w:rPr>
        <w:t xml:space="preserve"> </w:t>
      </w:r>
      <w:r w:rsidR="00A65DDD" w:rsidRPr="00B812CA">
        <w:rPr>
          <w:rFonts w:cs="Arial"/>
          <w:iCs/>
        </w:rPr>
        <w:t>F</w:t>
      </w:r>
      <w:r w:rsidRPr="00B812CA">
        <w:rPr>
          <w:rFonts w:cs="Arial"/>
          <w:iCs/>
        </w:rPr>
        <w:t xml:space="preserve">eature </w:t>
      </w:r>
      <w:r w:rsidR="00A65DDD" w:rsidRPr="00B812CA">
        <w:rPr>
          <w:rFonts w:cs="Arial"/>
          <w:iCs/>
        </w:rPr>
        <w:t>C</w:t>
      </w:r>
      <w:r w:rsidRPr="00B812CA">
        <w:rPr>
          <w:rFonts w:cs="Arial"/>
          <w:iCs/>
        </w:rPr>
        <w:t>atalogue</w:t>
      </w:r>
      <w:r w:rsidR="00795A25" w:rsidRPr="00B812CA">
        <w:rPr>
          <w:rFonts w:cs="Arial"/>
          <w:iCs/>
        </w:rPr>
        <w:t xml:space="preserve"> or </w:t>
      </w:r>
      <w:r w:rsidR="00A65DDD" w:rsidRPr="00B812CA">
        <w:rPr>
          <w:rFonts w:cs="Arial"/>
          <w:iCs/>
        </w:rPr>
        <w:t>P</w:t>
      </w:r>
      <w:r w:rsidR="00795A25" w:rsidRPr="00B812CA">
        <w:rPr>
          <w:rFonts w:cs="Arial"/>
          <w:iCs/>
        </w:rPr>
        <w:t xml:space="preserve">ortrayal </w:t>
      </w:r>
      <w:r w:rsidR="00A65DDD" w:rsidRPr="00B812CA">
        <w:rPr>
          <w:rFonts w:cs="Arial"/>
          <w:iCs/>
        </w:rPr>
        <w:t>C</w:t>
      </w:r>
      <w:r w:rsidR="00795A25" w:rsidRPr="00B812CA">
        <w:rPr>
          <w:rFonts w:cs="Arial"/>
          <w:iCs/>
        </w:rPr>
        <w:t>atalogue</w:t>
      </w:r>
      <w:r w:rsidRPr="00B812CA">
        <w:rPr>
          <w:rFonts w:cs="Arial"/>
          <w:iCs/>
        </w:rPr>
        <w:t xml:space="preserve"> installed on the system.</w:t>
      </w:r>
    </w:p>
    <w:p w14:paraId="0A6182FA" w14:textId="1A7645F2" w:rsidR="00647AF8" w:rsidRPr="00B812CA" w:rsidRDefault="00647AF8" w:rsidP="002B7019">
      <w:pPr>
        <w:spacing w:after="120" w:line="240" w:lineRule="auto"/>
        <w:jc w:val="both"/>
        <w:rPr>
          <w:rFonts w:cs="Arial"/>
          <w:iCs/>
        </w:rPr>
      </w:pPr>
      <w:r w:rsidRPr="00B812CA">
        <w:rPr>
          <w:rFonts w:cs="Arial"/>
          <w:b/>
          <w:bCs/>
          <w:iCs/>
        </w:rPr>
        <w:t xml:space="preserve">SSE 134 </w:t>
      </w:r>
      <w:r w:rsidRPr="00B812CA">
        <w:rPr>
          <w:rFonts w:cs="Arial"/>
          <w:iCs/>
        </w:rPr>
        <w:t>must be returned if the CATALOG.XML digi</w:t>
      </w:r>
      <w:r w:rsidR="00A65DDD" w:rsidRPr="00B812CA">
        <w:rPr>
          <w:rFonts w:cs="Arial"/>
          <w:iCs/>
        </w:rPr>
        <w:t>tal signature (CATALOG.SIG</w:t>
      </w:r>
      <w:r w:rsidR="001A44CA">
        <w:rPr>
          <w:rFonts w:cs="Arial"/>
          <w:iCs/>
        </w:rPr>
        <w:t>N</w:t>
      </w:r>
      <w:r w:rsidR="00A65DDD" w:rsidRPr="00B812CA">
        <w:rPr>
          <w:rFonts w:cs="Arial"/>
          <w:iCs/>
        </w:rPr>
        <w:t>) can</w:t>
      </w:r>
      <w:r w:rsidRPr="00B812CA">
        <w:rPr>
          <w:rFonts w:cs="Arial"/>
          <w:iCs/>
        </w:rPr>
        <w:t>not be authenticated against the Scheme Admin</w:t>
      </w:r>
      <w:r w:rsidR="001A6CA4">
        <w:rPr>
          <w:rFonts w:cs="Arial"/>
          <w:iCs/>
        </w:rPr>
        <w:t>i</w:t>
      </w:r>
      <w:r w:rsidRPr="00B812CA">
        <w:rPr>
          <w:rFonts w:cs="Arial"/>
          <w:iCs/>
        </w:rPr>
        <w:t>strator’s certificate, either through the data server’s signed public key or any specified intermediate Domain Controllers.</w:t>
      </w:r>
      <w:r w:rsidR="00E42CE9" w:rsidRPr="00B812CA">
        <w:rPr>
          <w:rFonts w:cs="Arial"/>
          <w:iCs/>
        </w:rPr>
        <w:t xml:space="preserve"> The contents of the </w:t>
      </w:r>
      <w:r w:rsidR="00A65DDD" w:rsidRPr="00B812CA">
        <w:rPr>
          <w:rFonts w:cs="Arial"/>
          <w:iCs/>
        </w:rPr>
        <w:t>C</w:t>
      </w:r>
      <w:r w:rsidR="00E42CE9" w:rsidRPr="00B812CA">
        <w:rPr>
          <w:rFonts w:cs="Arial"/>
          <w:iCs/>
        </w:rPr>
        <w:t xml:space="preserve">atalogue </w:t>
      </w:r>
      <w:r w:rsidR="00B15F52" w:rsidRPr="00B812CA">
        <w:rPr>
          <w:rFonts w:cs="Arial"/>
          <w:iCs/>
        </w:rPr>
        <w:t xml:space="preserve">must </w:t>
      </w:r>
      <w:r w:rsidR="00E42CE9" w:rsidRPr="00B812CA">
        <w:rPr>
          <w:rFonts w:cs="Arial"/>
          <w:iCs/>
        </w:rPr>
        <w:t>not be installed if the signature is invalid.</w:t>
      </w:r>
    </w:p>
    <w:p w14:paraId="0F2AD3E4" w14:textId="0E847D17" w:rsidR="00647AF8" w:rsidRPr="00B812CA" w:rsidRDefault="00647AF8" w:rsidP="002B7019">
      <w:pPr>
        <w:spacing w:after="120" w:line="240" w:lineRule="auto"/>
        <w:jc w:val="both"/>
        <w:rPr>
          <w:rFonts w:cs="Arial"/>
          <w:iCs/>
        </w:rPr>
      </w:pPr>
      <w:r w:rsidRPr="00B812CA">
        <w:rPr>
          <w:rFonts w:cs="Arial"/>
          <w:b/>
          <w:bCs/>
          <w:iCs/>
        </w:rPr>
        <w:t>SSE 135</w:t>
      </w:r>
      <w:r w:rsidRPr="00B812CA">
        <w:rPr>
          <w:rFonts w:cs="Arial"/>
          <w:iCs/>
        </w:rPr>
        <w:t xml:space="preserve"> must be returned if the PERMIT.XML dig</w:t>
      </w:r>
      <w:r w:rsidR="00BB1C35" w:rsidRPr="00B812CA">
        <w:rPr>
          <w:rFonts w:cs="Arial"/>
          <w:iCs/>
        </w:rPr>
        <w:t>ital signature (PERMIT.SIG</w:t>
      </w:r>
      <w:r w:rsidR="001A44CA">
        <w:rPr>
          <w:rFonts w:cs="Arial"/>
          <w:iCs/>
        </w:rPr>
        <w:t>N</w:t>
      </w:r>
      <w:r w:rsidR="00BB1C35" w:rsidRPr="00B812CA">
        <w:rPr>
          <w:rFonts w:cs="Arial"/>
          <w:iCs/>
        </w:rPr>
        <w:t>) can</w:t>
      </w:r>
      <w:r w:rsidRPr="00B812CA">
        <w:rPr>
          <w:rFonts w:cs="Arial"/>
          <w:iCs/>
        </w:rPr>
        <w:t>not be authenticated against the Scheme Adminstrator’s certificate, either through the data server’s signed public key or any intermediate Domain Controllers.</w:t>
      </w:r>
    </w:p>
    <w:p w14:paraId="47FB73C8" w14:textId="75C9BE94" w:rsidR="00795A25" w:rsidRPr="00B812CA" w:rsidRDefault="00795A25" w:rsidP="002B7019">
      <w:pPr>
        <w:spacing w:after="120" w:line="240" w:lineRule="auto"/>
        <w:jc w:val="both"/>
        <w:rPr>
          <w:rFonts w:cs="Arial"/>
          <w:iCs/>
        </w:rPr>
      </w:pPr>
      <w:r w:rsidRPr="00B812CA">
        <w:rPr>
          <w:rFonts w:cs="Arial"/>
          <w:iCs/>
        </w:rPr>
        <w:t xml:space="preserve">The flow diagrams </w:t>
      </w:r>
      <w:r w:rsidR="00BD515B" w:rsidRPr="00B812CA">
        <w:rPr>
          <w:rFonts w:cs="Arial"/>
          <w:iCs/>
        </w:rPr>
        <w:t xml:space="preserve">in this </w:t>
      </w:r>
      <w:r w:rsidR="00807CA6" w:rsidRPr="00B812CA">
        <w:rPr>
          <w:rFonts w:cs="Arial"/>
          <w:iCs/>
        </w:rPr>
        <w:t>Appendix</w:t>
      </w:r>
      <w:r w:rsidR="00BD515B" w:rsidRPr="00B812CA">
        <w:rPr>
          <w:rFonts w:cs="Arial"/>
          <w:iCs/>
        </w:rPr>
        <w:t xml:space="preserve"> show</w:t>
      </w:r>
      <w:r w:rsidRPr="00B812CA">
        <w:rPr>
          <w:rFonts w:cs="Arial"/>
          <w:iCs/>
        </w:rPr>
        <w:t xml:space="preserve"> the conditions under which the SSE codes are displayed</w:t>
      </w:r>
      <w:r w:rsidR="00BD515B" w:rsidRPr="00B812CA">
        <w:rPr>
          <w:rFonts w:cs="Arial"/>
          <w:iCs/>
        </w:rPr>
        <w:t>. These diagrams only relate to processes carried out on the ECDIS for import of exchange set contents. Data Server and Scheme Administrator processes are not defined here</w:t>
      </w:r>
      <w:r w:rsidR="00A22ED7" w:rsidRPr="00B812CA">
        <w:rPr>
          <w:rFonts w:cs="Arial"/>
          <w:iCs/>
        </w:rPr>
        <w:t>.</w:t>
      </w:r>
    </w:p>
    <w:p w14:paraId="29A0AFB8" w14:textId="3CC5E8AA" w:rsidR="00795A25" w:rsidRPr="002D7DEE" w:rsidRDefault="00795A25" w:rsidP="002B7019">
      <w:pPr>
        <w:spacing w:after="120" w:line="240" w:lineRule="auto"/>
        <w:jc w:val="both"/>
        <w:rPr>
          <w:rFonts w:cs="Arial"/>
          <w:iCs/>
          <w:lang w:val="en-US"/>
        </w:rPr>
      </w:pPr>
    </w:p>
    <w:p w14:paraId="0F7B9202" w14:textId="2DA2DA62" w:rsidR="00795A25" w:rsidRDefault="00A27D19" w:rsidP="002D7DEE">
      <w:pPr>
        <w:pStyle w:val="Heading2"/>
        <w:numPr>
          <w:ilvl w:val="0"/>
          <w:numId w:val="169"/>
        </w:numPr>
        <w:ind w:left="357" w:hanging="357"/>
      </w:pPr>
      <w:bookmarkStart w:id="2358" w:name="_Toc194067228"/>
      <w:r w:rsidRPr="00B812CA">
        <w:t>Exchange Set Installation on ECDIS</w:t>
      </w:r>
      <w:bookmarkEnd w:id="2358"/>
      <w:del w:id="2359" w:author="Grant, David M (52400) CIV USN NIWC ATLANTIC VA (USA)" w:date="2025-02-25T17:20:00Z" w16du:dateUtc="2025-02-25T22:20:00Z">
        <w:r w:rsidRPr="00B812CA" w:rsidDel="00513EDB">
          <w:delText>.</w:delText>
        </w:r>
      </w:del>
    </w:p>
    <w:p w14:paraId="23E76A47" w14:textId="1AD2297E" w:rsidR="00CC4796" w:rsidRPr="002D7DEE" w:rsidRDefault="00CC4796" w:rsidP="00CC4796">
      <w:pPr>
        <w:spacing w:after="120" w:line="240" w:lineRule="auto"/>
        <w:jc w:val="both"/>
        <w:rPr>
          <w:iCs/>
        </w:rPr>
      </w:pPr>
      <w:r>
        <w:rPr>
          <w:iCs/>
        </w:rPr>
        <w:t>This section describes</w:t>
      </w:r>
      <w:r w:rsidRPr="00B812CA">
        <w:rPr>
          <w:iCs/>
        </w:rPr>
        <w:t xml:space="preserve"> the sequence of actions to import Exchange Set contents. </w:t>
      </w:r>
      <w:r>
        <w:rPr>
          <w:iCs/>
        </w:rPr>
        <w:t>This</w:t>
      </w:r>
      <w:r w:rsidRPr="00B812CA">
        <w:rPr>
          <w:iCs/>
        </w:rPr>
        <w:t xml:space="preserve"> content </w:t>
      </w:r>
      <w:r>
        <w:rPr>
          <w:iCs/>
        </w:rPr>
        <w:t>is</w:t>
      </w:r>
      <w:r w:rsidRPr="00B812CA">
        <w:rPr>
          <w:iCs/>
        </w:rPr>
        <w:t xml:space="preserve"> al</w:t>
      </w:r>
      <w:r>
        <w:rPr>
          <w:iCs/>
        </w:rPr>
        <w:t>ways</w:t>
      </w:r>
      <w:r w:rsidRPr="00B812CA">
        <w:rPr>
          <w:iCs/>
        </w:rPr>
        <w:t xml:space="preserve"> digitally sign</w:t>
      </w:r>
      <w:r>
        <w:rPr>
          <w:iCs/>
        </w:rPr>
        <w:t>ed and may optionally be encrypted</w:t>
      </w:r>
      <w:r w:rsidRPr="00B812CA">
        <w:rPr>
          <w:iCs/>
        </w:rPr>
        <w:t>.</w:t>
      </w:r>
      <w:r>
        <w:rPr>
          <w:iCs/>
        </w:rPr>
        <w:t xml:space="preserve"> </w:t>
      </w:r>
    </w:p>
    <w:p w14:paraId="7DB9670D" w14:textId="454373DD" w:rsidR="00F20F26" w:rsidRDefault="00F20F26" w:rsidP="00BB1C35">
      <w:pPr>
        <w:spacing w:after="120" w:line="240" w:lineRule="auto"/>
        <w:jc w:val="both"/>
        <w:rPr>
          <w:iCs/>
        </w:rPr>
      </w:pPr>
      <w:r>
        <w:rPr>
          <w:iCs/>
        </w:rPr>
        <w:t>Before exchange sets are imported to ECDIS the CATALOG.XML must initially be authenticated against the digital signature contained in the CATALOG.SIGN file.</w:t>
      </w:r>
      <w:r w:rsidR="00CC4796">
        <w:rPr>
          <w:iCs/>
        </w:rPr>
        <w:t xml:space="preserve"> This is described in the following flow diagram.</w:t>
      </w:r>
    </w:p>
    <w:p w14:paraId="4E5D2335" w14:textId="72FAB6F6" w:rsidR="00CC4796" w:rsidRDefault="00626983" w:rsidP="002D7DEE">
      <w:pPr>
        <w:keepNext/>
        <w:spacing w:after="120" w:line="240" w:lineRule="auto"/>
        <w:jc w:val="center"/>
      </w:pPr>
      <w:r>
        <w:rPr>
          <w:noProof/>
        </w:rPr>
        <w:lastRenderedPageBreak/>
        <w:drawing>
          <wp:inline distT="0" distB="0" distL="0" distR="0" wp14:anchorId="76CE50AF" wp14:editId="673B9234">
            <wp:extent cx="4892040" cy="2893394"/>
            <wp:effectExtent l="0" t="0" r="3810" b="2540"/>
            <wp:docPr id="76190147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15259" cy="2907127"/>
                    </a:xfrm>
                    <a:prstGeom prst="rect">
                      <a:avLst/>
                    </a:prstGeom>
                    <a:noFill/>
                  </pic:spPr>
                </pic:pic>
              </a:graphicData>
            </a:graphic>
          </wp:inline>
        </w:drawing>
      </w:r>
    </w:p>
    <w:p w14:paraId="49DA8611" w14:textId="68ED3939" w:rsidR="00CC4796" w:rsidRDefault="00CC4796" w:rsidP="002D7DEE">
      <w:pPr>
        <w:pStyle w:val="Caption"/>
        <w:jc w:val="center"/>
        <w:rPr>
          <w:iCs/>
        </w:rPr>
      </w:pPr>
      <w:r>
        <w:t xml:space="preserve">Figure </w:t>
      </w:r>
      <w:r>
        <w:fldChar w:fldCharType="begin"/>
      </w:r>
      <w:r>
        <w:instrText xml:space="preserve"> SEQ Figure \* ARABIC </w:instrText>
      </w:r>
      <w:r>
        <w:fldChar w:fldCharType="separate"/>
      </w:r>
      <w:r w:rsidR="00B7137E">
        <w:rPr>
          <w:noProof/>
        </w:rPr>
        <w:t>5</w:t>
      </w:r>
      <w:r>
        <w:fldChar w:fldCharType="end"/>
      </w:r>
      <w:r>
        <w:t>: Verification of CATALOG.SIGN</w:t>
      </w:r>
    </w:p>
    <w:p w14:paraId="47F5F93F" w14:textId="3B87B682" w:rsidR="00F20F26" w:rsidRDefault="00CC4796" w:rsidP="00BB1C35">
      <w:pPr>
        <w:spacing w:after="120" w:line="240" w:lineRule="auto"/>
        <w:jc w:val="both"/>
        <w:rPr>
          <w:iCs/>
        </w:rPr>
      </w:pPr>
      <w:r>
        <w:rPr>
          <w:iCs/>
        </w:rPr>
        <w:t>If encrypted data is to be imported into the ECDIS, b</w:t>
      </w:r>
      <w:r w:rsidR="00F20F26">
        <w:rPr>
          <w:iCs/>
        </w:rPr>
        <w:t>efore any permits are imported to ECDIS the PERMIT.XML must initially be authenticated against the digital signature contained in the PERMIT.SIGN file.</w:t>
      </w:r>
    </w:p>
    <w:p w14:paraId="1B8E1E73" w14:textId="77777777" w:rsidR="00CC4796" w:rsidRDefault="00CC4796" w:rsidP="00BB1C35">
      <w:pPr>
        <w:spacing w:after="120" w:line="240" w:lineRule="auto"/>
        <w:jc w:val="both"/>
        <w:rPr>
          <w:iCs/>
        </w:rPr>
      </w:pPr>
    </w:p>
    <w:p w14:paraId="246BD0B9" w14:textId="77777777" w:rsidR="00B7137E" w:rsidRDefault="00626983" w:rsidP="002D7DEE">
      <w:pPr>
        <w:keepNext/>
        <w:spacing w:after="120" w:line="240" w:lineRule="auto"/>
        <w:jc w:val="center"/>
      </w:pPr>
      <w:r>
        <w:rPr>
          <w:b/>
          <w:bCs/>
          <w:iCs/>
          <w:noProof/>
        </w:rPr>
        <w:drawing>
          <wp:inline distT="0" distB="0" distL="0" distR="0" wp14:anchorId="79AD1072" wp14:editId="46E5D42E">
            <wp:extent cx="4157663" cy="2459047"/>
            <wp:effectExtent l="0" t="0" r="0" b="0"/>
            <wp:docPr id="125365047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69955" cy="2466317"/>
                    </a:xfrm>
                    <a:prstGeom prst="rect">
                      <a:avLst/>
                    </a:prstGeom>
                    <a:noFill/>
                  </pic:spPr>
                </pic:pic>
              </a:graphicData>
            </a:graphic>
          </wp:inline>
        </w:drawing>
      </w:r>
    </w:p>
    <w:p w14:paraId="073453FC" w14:textId="41AABAB5" w:rsidR="00626983" w:rsidRDefault="00B7137E" w:rsidP="002D7DEE">
      <w:pPr>
        <w:pStyle w:val="Caption"/>
        <w:jc w:val="center"/>
        <w:rPr>
          <w:bCs/>
          <w:iCs/>
        </w:rPr>
      </w:pPr>
      <w:r>
        <w:t xml:space="preserve">Figure </w:t>
      </w:r>
      <w:r>
        <w:fldChar w:fldCharType="begin"/>
      </w:r>
      <w:r>
        <w:instrText xml:space="preserve"> SEQ Figure \* ARABIC </w:instrText>
      </w:r>
      <w:r>
        <w:fldChar w:fldCharType="separate"/>
      </w:r>
      <w:r>
        <w:rPr>
          <w:noProof/>
        </w:rPr>
        <w:t>6</w:t>
      </w:r>
      <w:r>
        <w:fldChar w:fldCharType="end"/>
      </w:r>
      <w:r>
        <w:t>: Verification of PERMIT.SIGN</w:t>
      </w:r>
    </w:p>
    <w:p w14:paraId="716075C5" w14:textId="191DD2CE" w:rsidR="00CC4796" w:rsidRDefault="00CC4796" w:rsidP="00BB1C35">
      <w:pPr>
        <w:spacing w:after="120" w:line="240" w:lineRule="auto"/>
        <w:jc w:val="both"/>
        <w:rPr>
          <w:iCs/>
        </w:rPr>
      </w:pPr>
    </w:p>
    <w:p w14:paraId="2078E6FA" w14:textId="3E5D393F" w:rsidR="00F20F26" w:rsidRPr="00B812CA" w:rsidRDefault="00F20F26" w:rsidP="00BB1C35">
      <w:pPr>
        <w:spacing w:after="120" w:line="240" w:lineRule="auto"/>
        <w:jc w:val="both"/>
        <w:rPr>
          <w:iCs/>
        </w:rPr>
      </w:pPr>
      <w:r>
        <w:rPr>
          <w:iCs/>
        </w:rPr>
        <w:t xml:space="preserve">Once the CATALOG.XML is authenticated and, where encrypted data is to be imported, the PERMIT.XML is </w:t>
      </w:r>
      <w:r w:rsidR="008C3639">
        <w:rPr>
          <w:iCs/>
        </w:rPr>
        <w:t xml:space="preserve">first </w:t>
      </w:r>
      <w:r>
        <w:rPr>
          <w:iCs/>
        </w:rPr>
        <w:t>authenticated, the</w:t>
      </w:r>
      <w:r w:rsidR="008C3639">
        <w:rPr>
          <w:iCs/>
        </w:rPr>
        <w:t>n the</w:t>
      </w:r>
      <w:r>
        <w:rPr>
          <w:iCs/>
        </w:rPr>
        <w:t xml:space="preserve"> contents of the exchange set may be imported.</w:t>
      </w:r>
    </w:p>
    <w:p w14:paraId="6130C8B5" w14:textId="07303150" w:rsidR="00BD515B" w:rsidRDefault="008C3639" w:rsidP="00BB1C35">
      <w:pPr>
        <w:spacing w:after="120" w:line="240" w:lineRule="auto"/>
        <w:jc w:val="both"/>
      </w:pPr>
      <w:r>
        <w:t>Encrypted</w:t>
      </w:r>
      <w:r w:rsidR="00606130">
        <w:t xml:space="preserve"> data is imported into the System Database. </w:t>
      </w:r>
      <w:r w:rsidR="00BD515B" w:rsidRPr="00A527F0">
        <w:t xml:space="preserve">For encrypted data the following process is used to establish the validity of the </w:t>
      </w:r>
      <w:r w:rsidR="00606130">
        <w:t>PERMIT.XML</w:t>
      </w:r>
      <w:r w:rsidR="00BD515B" w:rsidRPr="00A527F0">
        <w:t xml:space="preserve"> </w:t>
      </w:r>
      <w:r w:rsidR="00B7137E">
        <w:t xml:space="preserve">contents </w:t>
      </w:r>
      <w:r>
        <w:t xml:space="preserve">(after the PERMIT.XML is successfully authenticated against the digital signature in the PERMIT.SIGN) </w:t>
      </w:r>
      <w:r w:rsidR="00BD515B" w:rsidRPr="00A527F0">
        <w:t>and its contents in respect of the end user’s subscription details. This is only for use with datasets which are encrypted and should be carried out prior to dataset file decryption according to S-100 Part 15.</w:t>
      </w:r>
      <w:r>
        <w:t xml:space="preserve"> </w:t>
      </w:r>
    </w:p>
    <w:p w14:paraId="21C900FD" w14:textId="77777777" w:rsidR="00606130" w:rsidRPr="00A527F0" w:rsidRDefault="00606130" w:rsidP="00BB1C35">
      <w:pPr>
        <w:spacing w:after="120" w:line="240" w:lineRule="auto"/>
        <w:jc w:val="both"/>
      </w:pPr>
    </w:p>
    <w:p w14:paraId="02ED3305" w14:textId="77777777" w:rsidR="00A27D19" w:rsidRPr="00A527F0" w:rsidRDefault="00BD515B" w:rsidP="004E61EE">
      <w:pPr>
        <w:keepNext/>
        <w:spacing w:line="240" w:lineRule="auto"/>
        <w:jc w:val="center"/>
      </w:pPr>
      <w:r w:rsidRPr="00B812CA">
        <w:rPr>
          <w:noProof/>
          <w:lang w:eastAsia="fr-FR"/>
        </w:rPr>
        <w:lastRenderedPageBreak/>
        <w:drawing>
          <wp:inline distT="0" distB="0" distL="0" distR="0" wp14:anchorId="7264835F" wp14:editId="561B0FD7">
            <wp:extent cx="5757620" cy="2588247"/>
            <wp:effectExtent l="0" t="0" r="0" b="3175"/>
            <wp:docPr id="27" name="Picture 2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imelin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3158" cy="2595232"/>
                    </a:xfrm>
                    <a:prstGeom prst="rect">
                      <a:avLst/>
                    </a:prstGeom>
                    <a:noFill/>
                  </pic:spPr>
                </pic:pic>
              </a:graphicData>
            </a:graphic>
          </wp:inline>
        </w:drawing>
      </w:r>
    </w:p>
    <w:p w14:paraId="7714C207" w14:textId="644E5389" w:rsidR="00BD515B" w:rsidRPr="00A527F0" w:rsidRDefault="00A27D19" w:rsidP="00BB1C35">
      <w:pPr>
        <w:pStyle w:val="Caption"/>
        <w:spacing w:after="120" w:line="240" w:lineRule="auto"/>
        <w:jc w:val="center"/>
      </w:pPr>
      <w:r w:rsidRPr="00A527F0">
        <w:t xml:space="preserve">Figure </w:t>
      </w:r>
      <w:del w:id="2360" w:author="Jonathan Pritchard" w:date="2025-03-10T08:03:00Z" w16du:dateUtc="2025-03-10T08:03:00Z">
        <w:r w:rsidR="00BB1C35" w:rsidRPr="00A527F0" w:rsidDel="00663161">
          <w:delText>C-2-</w:delText>
        </w:r>
      </w:del>
      <w:r w:rsidRPr="00A527F0">
        <w:fldChar w:fldCharType="begin"/>
      </w:r>
      <w:r w:rsidRPr="00A527F0">
        <w:instrText xml:space="preserve"> SEQ Figure \* ARABIC </w:instrText>
      </w:r>
      <w:r w:rsidRPr="00A527F0">
        <w:fldChar w:fldCharType="separate"/>
      </w:r>
      <w:r w:rsidR="00B7137E">
        <w:rPr>
          <w:noProof/>
        </w:rPr>
        <w:t>7</w:t>
      </w:r>
      <w:r w:rsidRPr="00A527F0">
        <w:fldChar w:fldCharType="end"/>
      </w:r>
      <w:r w:rsidR="00BB1C35" w:rsidRPr="00A527F0">
        <w:t xml:space="preserve"> -</w:t>
      </w:r>
      <w:r w:rsidRPr="00A527F0">
        <w:t xml:space="preserve"> Check for permit validity prior to </w:t>
      </w:r>
      <w:r w:rsidR="00F20F26">
        <w:t xml:space="preserve">dataset </w:t>
      </w:r>
      <w:r w:rsidRPr="00A527F0">
        <w:t>decryption</w:t>
      </w:r>
    </w:p>
    <w:p w14:paraId="4C0673A4" w14:textId="7405D486" w:rsidR="00312EE5" w:rsidRDefault="00BD515B" w:rsidP="00BB1C35">
      <w:pPr>
        <w:spacing w:after="120" w:line="240" w:lineRule="auto"/>
        <w:jc w:val="both"/>
        <w:rPr>
          <w:iCs/>
        </w:rPr>
      </w:pPr>
      <w:r w:rsidRPr="00B812CA">
        <w:rPr>
          <w:iCs/>
        </w:rPr>
        <w:t xml:space="preserve">Once encryption and compression has been processed the digital signatures for all </w:t>
      </w:r>
      <w:r w:rsidR="00BB1C35" w:rsidRPr="00B812CA">
        <w:rPr>
          <w:iCs/>
        </w:rPr>
        <w:t>E</w:t>
      </w:r>
      <w:r w:rsidRPr="00B812CA">
        <w:rPr>
          <w:iCs/>
        </w:rPr>
        <w:t xml:space="preserve">xchange </w:t>
      </w:r>
      <w:r w:rsidR="00BB1C35" w:rsidRPr="00B812CA">
        <w:rPr>
          <w:iCs/>
        </w:rPr>
        <w:t>S</w:t>
      </w:r>
      <w:r w:rsidRPr="00B812CA">
        <w:rPr>
          <w:iCs/>
        </w:rPr>
        <w:t xml:space="preserve">et contents to be imported can be processed. These signatures can form a chain of authentication and the following flow </w:t>
      </w:r>
      <w:r w:rsidR="00606130">
        <w:rPr>
          <w:iCs/>
        </w:rPr>
        <w:t>diagram</w:t>
      </w:r>
      <w:r w:rsidR="00606130" w:rsidRPr="00B812CA">
        <w:rPr>
          <w:iCs/>
        </w:rPr>
        <w:t xml:space="preserve"> </w:t>
      </w:r>
      <w:r w:rsidRPr="00B812CA">
        <w:rPr>
          <w:iCs/>
        </w:rPr>
        <w:t xml:space="preserve">illustrates how signatures </w:t>
      </w:r>
      <w:r w:rsidR="00606130">
        <w:rPr>
          <w:iCs/>
        </w:rPr>
        <w:t>must</w:t>
      </w:r>
      <w:r w:rsidRPr="00B812CA">
        <w:rPr>
          <w:iCs/>
        </w:rPr>
        <w:t xml:space="preserve"> be processed.</w:t>
      </w:r>
    </w:p>
    <w:p w14:paraId="3C490FC8" w14:textId="77777777" w:rsidR="00CC4796" w:rsidRPr="00B812CA" w:rsidRDefault="00CC4796" w:rsidP="00BB1C35">
      <w:pPr>
        <w:spacing w:after="120" w:line="240" w:lineRule="auto"/>
        <w:jc w:val="both"/>
        <w:rPr>
          <w:iCs/>
        </w:rPr>
      </w:pPr>
    </w:p>
    <w:p w14:paraId="741E9498" w14:textId="13D572D7" w:rsidR="00795A25" w:rsidRPr="00B812CA" w:rsidRDefault="00795A25" w:rsidP="00BB1C35">
      <w:pPr>
        <w:spacing w:after="120" w:line="240" w:lineRule="auto"/>
        <w:jc w:val="both"/>
        <w:rPr>
          <w:iCs/>
        </w:rPr>
      </w:pPr>
    </w:p>
    <w:p w14:paraId="536B3F1E" w14:textId="07B446F6" w:rsidR="00A27D19" w:rsidRPr="00A527F0" w:rsidRDefault="00626983" w:rsidP="004E61EE">
      <w:pPr>
        <w:keepNext/>
        <w:spacing w:after="0" w:line="240" w:lineRule="auto"/>
        <w:jc w:val="center"/>
      </w:pPr>
      <w:r>
        <w:rPr>
          <w:noProof/>
        </w:rPr>
        <w:drawing>
          <wp:inline distT="0" distB="0" distL="0" distR="0" wp14:anchorId="2F3C4674" wp14:editId="1BF471B5">
            <wp:extent cx="5982970" cy="4590193"/>
            <wp:effectExtent l="0" t="0" r="0" b="1270"/>
            <wp:docPr id="94952541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90830" cy="4596224"/>
                    </a:xfrm>
                    <a:prstGeom prst="rect">
                      <a:avLst/>
                    </a:prstGeom>
                    <a:noFill/>
                  </pic:spPr>
                </pic:pic>
              </a:graphicData>
            </a:graphic>
          </wp:inline>
        </w:drawing>
      </w:r>
    </w:p>
    <w:p w14:paraId="7EA35414" w14:textId="00F56823" w:rsidR="00795A25" w:rsidRPr="00B812CA" w:rsidRDefault="00A27D19" w:rsidP="00BB1C35">
      <w:pPr>
        <w:pStyle w:val="Caption"/>
        <w:spacing w:after="120" w:line="240" w:lineRule="auto"/>
        <w:jc w:val="center"/>
        <w:rPr>
          <w:iCs/>
        </w:rPr>
      </w:pPr>
      <w:r w:rsidRPr="00A527F0">
        <w:t xml:space="preserve">Figure </w:t>
      </w:r>
      <w:ins w:id="2361" w:author="Jonathan Pritchard" w:date="2025-03-10T08:03:00Z" w16du:dateUtc="2025-03-10T08:03:00Z">
        <w:r w:rsidR="00663161">
          <w:t>8</w:t>
        </w:r>
      </w:ins>
      <w:del w:id="2362" w:author="Jonathan Pritchard" w:date="2025-03-10T08:03:00Z" w16du:dateUtc="2025-03-10T08:03:00Z">
        <w:r w:rsidR="00BB1C35" w:rsidRPr="00A527F0" w:rsidDel="00663161">
          <w:delText>C-2-2</w:delText>
        </w:r>
      </w:del>
      <w:r w:rsidR="00BB1C35" w:rsidRPr="00A527F0">
        <w:t xml:space="preserve"> -</w:t>
      </w:r>
      <w:r w:rsidRPr="00A527F0">
        <w:t xml:space="preserve"> Authentication of </w:t>
      </w:r>
      <w:r w:rsidR="00BB1C35" w:rsidRPr="00A527F0">
        <w:t>E</w:t>
      </w:r>
      <w:r w:rsidRPr="00A527F0">
        <w:t xml:space="preserve">xchange </w:t>
      </w:r>
      <w:r w:rsidR="00BB1C35" w:rsidRPr="00A527F0">
        <w:t>S</w:t>
      </w:r>
      <w:r w:rsidRPr="00A527F0">
        <w:t>et dataset components</w:t>
      </w:r>
    </w:p>
    <w:p w14:paraId="3634C918" w14:textId="78F89223" w:rsidR="00D34897" w:rsidRPr="00A527F0" w:rsidRDefault="00D34897" w:rsidP="00807CA6">
      <w:pPr>
        <w:spacing w:after="120" w:line="240" w:lineRule="auto"/>
        <w:jc w:val="both"/>
      </w:pPr>
      <w:r w:rsidRPr="00A527F0">
        <w:lastRenderedPageBreak/>
        <w:t xml:space="preserve">Under S-100 Part 15 datasets and other </w:t>
      </w:r>
      <w:r w:rsidR="00807CA6" w:rsidRPr="00A527F0">
        <w:t>E</w:t>
      </w:r>
      <w:r w:rsidRPr="00A527F0">
        <w:t xml:space="preserve">xchange </w:t>
      </w:r>
      <w:r w:rsidR="00807CA6" w:rsidRPr="00A527F0">
        <w:t>S</w:t>
      </w:r>
      <w:r w:rsidRPr="00A527F0">
        <w:t xml:space="preserve">et components </w:t>
      </w:r>
      <w:r w:rsidR="00097A78">
        <w:t>may</w:t>
      </w:r>
      <w:r w:rsidR="00097A78" w:rsidRPr="00A527F0">
        <w:t xml:space="preserve"> </w:t>
      </w:r>
      <w:r w:rsidRPr="00A527F0">
        <w:t xml:space="preserve">have multiple digital signatures, with each signature referenced to a signed public key certificate. </w:t>
      </w:r>
      <w:r w:rsidR="00F20F26">
        <w:t>Each</w:t>
      </w:r>
      <w:r w:rsidR="00F20F26" w:rsidRPr="00A527F0">
        <w:t xml:space="preserve"> </w:t>
      </w:r>
      <w:r w:rsidR="00807CA6" w:rsidRPr="00A527F0">
        <w:t>E</w:t>
      </w:r>
      <w:r w:rsidRPr="00A527F0">
        <w:t xml:space="preserve">xchange </w:t>
      </w:r>
      <w:r w:rsidR="00807CA6" w:rsidRPr="00A527F0">
        <w:t>S</w:t>
      </w:r>
      <w:r w:rsidRPr="00A527F0">
        <w:t>et</w:t>
      </w:r>
      <w:r w:rsidR="00F20F26">
        <w:t xml:space="preserve"> </w:t>
      </w:r>
      <w:r w:rsidRPr="00A527F0">
        <w:t xml:space="preserve">contains all relevant certificates with the exception of the SA digital certificate which is installed separately by the end user. </w:t>
      </w:r>
    </w:p>
    <w:p w14:paraId="412985D1" w14:textId="2D624CD0" w:rsidR="001358ED" w:rsidRDefault="001358ED" w:rsidP="002D7DEE">
      <w:pPr>
        <w:spacing w:after="120" w:line="240" w:lineRule="auto"/>
        <w:ind w:left="720"/>
        <w:jc w:val="both"/>
      </w:pPr>
      <w:r w:rsidRPr="00A527F0">
        <w:t xml:space="preserve">Using </w:t>
      </w:r>
      <w:r w:rsidR="005B4B99" w:rsidRPr="00A527F0">
        <w:t xml:space="preserve">the flow shown in Figure </w:t>
      </w:r>
      <w:del w:id="2363" w:author="Jonathan Pritchard" w:date="2025-03-10T08:03:00Z" w16du:dateUtc="2025-03-10T08:03:00Z">
        <w:r w:rsidR="005B4B99" w:rsidRPr="00A527F0" w:rsidDel="00663161">
          <w:delText>C-2-2</w:delText>
        </w:r>
      </w:del>
      <w:ins w:id="2364" w:author="Jonathan Pritchard" w:date="2025-03-10T08:03:00Z" w16du:dateUtc="2025-03-10T08:03:00Z">
        <w:r w:rsidR="00663161">
          <w:t>8</w:t>
        </w:r>
      </w:ins>
      <w:r w:rsidRPr="00A527F0">
        <w:t xml:space="preserve"> the chain of certificates for dataset components, permits and the </w:t>
      </w:r>
      <w:r w:rsidR="00606130">
        <w:t>CATALOG.XML</w:t>
      </w:r>
      <w:r w:rsidRPr="00A527F0">
        <w:t xml:space="preserve"> itself can be authenticated.</w:t>
      </w:r>
    </w:p>
    <w:p w14:paraId="0D37C2B6" w14:textId="5CDD837F" w:rsidR="00CC4796" w:rsidRPr="00A527F0" w:rsidRDefault="00CC4796" w:rsidP="00807CA6">
      <w:pPr>
        <w:spacing w:after="120" w:line="240" w:lineRule="auto"/>
        <w:jc w:val="both"/>
      </w:pPr>
      <w:r>
        <w:t xml:space="preserve">If more than one signature exists for a dataset or dataset support file then all signatures must be verified before successful import. </w:t>
      </w:r>
    </w:p>
    <w:p w14:paraId="757A5400" w14:textId="61C13F02" w:rsidR="001358ED" w:rsidRPr="00A527F0" w:rsidRDefault="001358ED" w:rsidP="00807CA6">
      <w:pPr>
        <w:spacing w:after="120" w:line="240" w:lineRule="auto"/>
        <w:jc w:val="both"/>
      </w:pPr>
      <w:r w:rsidRPr="00A527F0">
        <w:t>Full documentation of authentication processes and technical details are contained in S-100 Part 15.</w:t>
      </w:r>
    </w:p>
    <w:p w14:paraId="13413CE7" w14:textId="57799008" w:rsidR="00606130" w:rsidRDefault="00BB2EDA" w:rsidP="00807CA6">
      <w:pPr>
        <w:spacing w:after="120" w:line="240" w:lineRule="auto"/>
        <w:jc w:val="both"/>
      </w:pPr>
      <w:r w:rsidRPr="00A527F0">
        <w:t xml:space="preserve">Certain </w:t>
      </w:r>
      <w:r w:rsidR="005B4B99" w:rsidRPr="00A527F0">
        <w:t>E</w:t>
      </w:r>
      <w:r w:rsidRPr="00A527F0">
        <w:t xml:space="preserve">xchange </w:t>
      </w:r>
      <w:r w:rsidR="005B4B99" w:rsidRPr="00A527F0">
        <w:t>S</w:t>
      </w:r>
      <w:r w:rsidRPr="00A527F0">
        <w:t>et contents control the behaviour of the ECDIS and may only be digitally signed by the Scheme Administrator. These categories of content</w:t>
      </w:r>
      <w:r w:rsidR="00606130">
        <w:t xml:space="preserve"> comprise the</w:t>
      </w:r>
      <w:r w:rsidRPr="00A527F0">
        <w:t xml:space="preserve"> </w:t>
      </w:r>
      <w:r w:rsidR="005B4B99" w:rsidRPr="00A527F0">
        <w:t>F</w:t>
      </w:r>
      <w:r w:rsidRPr="00A527F0">
        <w:t xml:space="preserve">eature </w:t>
      </w:r>
      <w:r w:rsidR="005B4B99" w:rsidRPr="00A527F0">
        <w:t>C</w:t>
      </w:r>
      <w:r w:rsidRPr="00A527F0">
        <w:t>atalogues</w:t>
      </w:r>
      <w:r w:rsidR="00606130">
        <w:t xml:space="preserve"> and</w:t>
      </w:r>
      <w:r w:rsidRPr="00A527F0">
        <w:t xml:space="preserve"> </w:t>
      </w:r>
      <w:r w:rsidR="005B4B99" w:rsidRPr="00A527F0">
        <w:t>P</w:t>
      </w:r>
      <w:r w:rsidRPr="00A527F0">
        <w:t xml:space="preserve">ortrayal </w:t>
      </w:r>
      <w:r w:rsidR="005B4B99" w:rsidRPr="00A527F0">
        <w:t>C</w:t>
      </w:r>
      <w:r w:rsidRPr="00A527F0">
        <w:t xml:space="preserve">atalogues should be authenticated using the following </w:t>
      </w:r>
      <w:r w:rsidR="001358ED" w:rsidRPr="00A527F0">
        <w:t xml:space="preserve">process. </w:t>
      </w:r>
    </w:p>
    <w:p w14:paraId="01899C3D" w14:textId="54D67B0A" w:rsidR="00BB2EDA" w:rsidRPr="00A527F0" w:rsidRDefault="001358ED" w:rsidP="00807CA6">
      <w:pPr>
        <w:spacing w:after="120" w:line="240" w:lineRule="auto"/>
        <w:jc w:val="both"/>
      </w:pPr>
      <w:r w:rsidRPr="00A527F0">
        <w:t xml:space="preserve">IHO standards determine the content and revision of such </w:t>
      </w:r>
      <w:r w:rsidR="005B4B99" w:rsidRPr="00A527F0">
        <w:t>C</w:t>
      </w:r>
      <w:r w:rsidRPr="00A527F0">
        <w:t>atalogues.</w:t>
      </w:r>
      <w:r w:rsidR="00CC4796">
        <w:t xml:space="preserve"> The following flow diagram describes the authentication of catalogues prior to their import into the ECDIS.</w:t>
      </w:r>
    </w:p>
    <w:p w14:paraId="402382A1" w14:textId="77777777" w:rsidR="00A27D19" w:rsidRPr="00A527F0" w:rsidRDefault="00BB2EDA" w:rsidP="004E61EE">
      <w:pPr>
        <w:keepNext/>
        <w:spacing w:line="240" w:lineRule="auto"/>
        <w:jc w:val="center"/>
      </w:pPr>
      <w:r w:rsidRPr="00B812CA">
        <w:rPr>
          <w:noProof/>
          <w:lang w:eastAsia="fr-FR"/>
        </w:rPr>
        <w:drawing>
          <wp:inline distT="0" distB="0" distL="0" distR="0" wp14:anchorId="2ACCB2E0" wp14:editId="0411626F">
            <wp:extent cx="4547399" cy="3208149"/>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1138" cy="3210787"/>
                    </a:xfrm>
                    <a:prstGeom prst="rect">
                      <a:avLst/>
                    </a:prstGeom>
                    <a:noFill/>
                  </pic:spPr>
                </pic:pic>
              </a:graphicData>
            </a:graphic>
          </wp:inline>
        </w:drawing>
      </w:r>
    </w:p>
    <w:p w14:paraId="2938EE9F" w14:textId="531AA436" w:rsidR="00BB2EDA" w:rsidRPr="00A527F0" w:rsidRDefault="00A27D19" w:rsidP="004E61EE">
      <w:pPr>
        <w:pStyle w:val="Caption"/>
        <w:spacing w:line="240" w:lineRule="auto"/>
        <w:jc w:val="center"/>
      </w:pPr>
      <w:r w:rsidRPr="00A527F0">
        <w:t xml:space="preserve">Figure </w:t>
      </w:r>
      <w:ins w:id="2365" w:author="Jonathan Pritchard" w:date="2025-03-10T08:03:00Z" w16du:dateUtc="2025-03-10T08:03:00Z">
        <w:r w:rsidR="00663161">
          <w:t>9</w:t>
        </w:r>
      </w:ins>
      <w:del w:id="2366" w:author="Jonathan Pritchard" w:date="2025-03-10T08:03:00Z" w16du:dateUtc="2025-03-10T08:03:00Z">
        <w:r w:rsidR="005E50FA" w:rsidDel="00663161">
          <w:delText>B</w:delText>
        </w:r>
        <w:r w:rsidR="005B4B99" w:rsidRPr="00A527F0" w:rsidDel="00663161">
          <w:delText>-3</w:delText>
        </w:r>
      </w:del>
      <w:r w:rsidR="005B4B99" w:rsidRPr="00A527F0">
        <w:t xml:space="preserve"> -</w:t>
      </w:r>
      <w:r w:rsidRPr="00A527F0">
        <w:t xml:space="preserve"> Authentication of </w:t>
      </w:r>
      <w:r w:rsidR="005B4B99" w:rsidRPr="00A527F0">
        <w:t>F</w:t>
      </w:r>
      <w:r w:rsidRPr="00A527F0">
        <w:t>eature</w:t>
      </w:r>
      <w:r w:rsidR="00606130">
        <w:t xml:space="preserve"> and</w:t>
      </w:r>
      <w:r w:rsidRPr="00A527F0">
        <w:t xml:space="preserve"> </w:t>
      </w:r>
      <w:r w:rsidR="005B4B99" w:rsidRPr="00A527F0">
        <w:t>P</w:t>
      </w:r>
      <w:r w:rsidRPr="00A527F0">
        <w:t xml:space="preserve">ortrayal </w:t>
      </w:r>
      <w:r w:rsidR="005B4B99" w:rsidRPr="00A527F0">
        <w:t>C</w:t>
      </w:r>
      <w:r w:rsidRPr="00A527F0">
        <w:t>atalogues</w:t>
      </w:r>
    </w:p>
    <w:p w14:paraId="3690A724" w14:textId="77777777" w:rsidR="00BD515B" w:rsidRPr="00A527F0" w:rsidRDefault="00BD515B" w:rsidP="004E61EE">
      <w:pPr>
        <w:spacing w:line="240" w:lineRule="auto"/>
        <w:jc w:val="center"/>
      </w:pPr>
    </w:p>
    <w:p w14:paraId="659D12F8" w14:textId="77777777" w:rsidR="00795A25" w:rsidRPr="00A527F0" w:rsidRDefault="00795A25" w:rsidP="004E61EE">
      <w:pPr>
        <w:spacing w:line="240" w:lineRule="auto"/>
      </w:pPr>
    </w:p>
    <w:p w14:paraId="0BA38F47" w14:textId="2A9A2BFD" w:rsidR="00312EE5" w:rsidRPr="00A527F0" w:rsidRDefault="00312EE5" w:rsidP="004E61EE">
      <w:pPr>
        <w:spacing w:line="240" w:lineRule="auto"/>
      </w:pPr>
    </w:p>
    <w:p w14:paraId="3088E2EE" w14:textId="0719FB06" w:rsidR="00BB2EDA" w:rsidRPr="00A527F0" w:rsidRDefault="00BB2EDA" w:rsidP="004E61EE">
      <w:pPr>
        <w:spacing w:line="240" w:lineRule="auto"/>
      </w:pPr>
    </w:p>
    <w:p w14:paraId="0ABFC07E" w14:textId="77777777" w:rsidR="00BB2EDA" w:rsidRPr="00A527F0" w:rsidRDefault="00BB2EDA" w:rsidP="004E61EE">
      <w:pPr>
        <w:spacing w:line="240" w:lineRule="auto"/>
      </w:pPr>
    </w:p>
    <w:p w14:paraId="74356699" w14:textId="67EA9904" w:rsidR="00BB2EDA" w:rsidRPr="00A527F0" w:rsidRDefault="00BB2EDA" w:rsidP="004E61EE">
      <w:pPr>
        <w:spacing w:line="240" w:lineRule="auto"/>
      </w:pPr>
    </w:p>
    <w:p w14:paraId="2DFD1914" w14:textId="77777777" w:rsidR="00BB2EDA" w:rsidRPr="00A527F0" w:rsidRDefault="00BB2EDA" w:rsidP="004E61EE">
      <w:pPr>
        <w:spacing w:line="240" w:lineRule="auto"/>
      </w:pPr>
    </w:p>
    <w:p w14:paraId="16FA30F2" w14:textId="77777777" w:rsidR="00BB2EDA" w:rsidRPr="00A527F0" w:rsidRDefault="00BB2EDA" w:rsidP="004E61EE">
      <w:pPr>
        <w:spacing w:line="240" w:lineRule="auto"/>
      </w:pPr>
    </w:p>
    <w:p w14:paraId="3A8F37E2" w14:textId="77777777" w:rsidR="00BB2EDA" w:rsidRPr="00A527F0" w:rsidRDefault="00BB2EDA" w:rsidP="004E61EE">
      <w:pPr>
        <w:spacing w:line="240" w:lineRule="auto"/>
        <w:rPr>
          <w:b/>
          <w:sz w:val="22"/>
          <w:lang w:eastAsia="ar-SA"/>
        </w:rPr>
      </w:pPr>
      <w:r w:rsidRPr="00A527F0">
        <w:br w:type="page"/>
      </w:r>
    </w:p>
    <w:p w14:paraId="2DD56AFF" w14:textId="579764FD" w:rsidR="000A0D43" w:rsidRPr="00A527F0" w:rsidRDefault="005B4B99" w:rsidP="002D7DEE">
      <w:pPr>
        <w:pStyle w:val="Heading1"/>
        <w:numPr>
          <w:ilvl w:val="0"/>
          <w:numId w:val="0"/>
        </w:numPr>
        <w:ind w:left="432"/>
        <w:jc w:val="center"/>
      </w:pPr>
      <w:bookmarkStart w:id="2367" w:name="_Ref158105624"/>
      <w:bookmarkStart w:id="2368" w:name="_Toc194067229"/>
      <w:r w:rsidRPr="00A527F0">
        <w:lastRenderedPageBreak/>
        <w:t>Appendix</w:t>
      </w:r>
      <w:r w:rsidR="000849E6">
        <w:t xml:space="preserve"> C </w:t>
      </w:r>
      <w:bookmarkStart w:id="2369" w:name="_Toc100303047"/>
      <w:r w:rsidR="00802BDD">
        <w:t xml:space="preserve"> - </w:t>
      </w:r>
      <w:r w:rsidR="000806E0" w:rsidRPr="00A527F0">
        <w:t xml:space="preserve"> </w:t>
      </w:r>
      <w:r w:rsidRPr="00A527F0">
        <w:t>ECDIS Update Status Reports</w:t>
      </w:r>
      <w:bookmarkEnd w:id="2367"/>
      <w:bookmarkEnd w:id="2368"/>
      <w:bookmarkEnd w:id="2369"/>
    </w:p>
    <w:p w14:paraId="42AEC368" w14:textId="77777777" w:rsidR="000A0D43" w:rsidRPr="00A527F0" w:rsidRDefault="000A0D43" w:rsidP="002D7DEE">
      <w:pPr>
        <w:pStyle w:val="Heading1"/>
        <w:numPr>
          <w:ilvl w:val="0"/>
          <w:numId w:val="172"/>
        </w:numPr>
      </w:pPr>
      <w:bookmarkStart w:id="2370" w:name="_Toc194067230"/>
      <w:r w:rsidRPr="00A527F0">
        <w:t>Purpose</w:t>
      </w:r>
      <w:bookmarkEnd w:id="2370"/>
    </w:p>
    <w:p w14:paraId="1CA0F67C" w14:textId="17967153" w:rsidR="000A0D43" w:rsidRPr="00A527F0" w:rsidRDefault="000A0D43" w:rsidP="00E15709">
      <w:pPr>
        <w:spacing w:after="120" w:line="240" w:lineRule="auto"/>
        <w:jc w:val="both"/>
      </w:pPr>
      <w:r w:rsidRPr="00A527F0">
        <w:t xml:space="preserve">This </w:t>
      </w:r>
      <w:r w:rsidR="00E15709" w:rsidRPr="00A527F0">
        <w:t>Appendix</w:t>
      </w:r>
      <w:r w:rsidRPr="00A527F0">
        <w:t xml:space="preserve"> elaborates the definition of an “up to date” dataset. This is required by the IMO Performance Standard</w:t>
      </w:r>
      <w:r w:rsidR="00E15709" w:rsidRPr="00A527F0">
        <w:t>s</w:t>
      </w:r>
      <w:r w:rsidRPr="00A527F0">
        <w:t xml:space="preserve"> and all ECDIS users are required to be able to demonstrate to a vetting inspector that their ECDIS and its installed datasets are “up to date”.</w:t>
      </w:r>
      <w:r w:rsidR="00F20F26">
        <w:t xml:space="preserve"> </w:t>
      </w:r>
      <w:moveFromRangeStart w:id="2371" w:author="Jonathan Pritchard" w:date="2025-03-07T18:13:00Z" w:name="move192263620"/>
      <w:moveFrom w:id="2372" w:author="Jonathan Pritchard" w:date="2025-03-07T18:13:00Z" w16du:dateUtc="2025-03-07T18:13:00Z">
        <w:r w:rsidR="00F20F26" w:rsidDel="00264905">
          <w:t xml:space="preserve">ECDIS must, therefore, implement </w:t>
        </w:r>
      </w:moveFrom>
      <w:moveFromRangeEnd w:id="2371"/>
    </w:p>
    <w:p w14:paraId="661CB043" w14:textId="268FB122" w:rsidR="000A0D43" w:rsidRPr="00A527F0" w:rsidRDefault="000A0D43" w:rsidP="00E15709">
      <w:pPr>
        <w:spacing w:after="60" w:line="240" w:lineRule="auto"/>
        <w:jc w:val="both"/>
      </w:pPr>
      <w:r w:rsidRPr="00A527F0">
        <w:t xml:space="preserve">This </w:t>
      </w:r>
      <w:r w:rsidR="00E15709" w:rsidRPr="00A527F0">
        <w:t>Appendix</w:t>
      </w:r>
      <w:r w:rsidRPr="00A527F0">
        <w:t xml:space="preserve"> specifies the format and content of an “Update </w:t>
      </w:r>
      <w:r w:rsidR="00E15709" w:rsidRPr="00A527F0">
        <w:t>S</w:t>
      </w:r>
      <w:r w:rsidRPr="00A527F0">
        <w:t xml:space="preserve">tatus </w:t>
      </w:r>
      <w:r w:rsidR="00E15709" w:rsidRPr="00A527F0">
        <w:t>R</w:t>
      </w:r>
      <w:r w:rsidRPr="00A527F0">
        <w:t xml:space="preserve">eport” which will demonstrate the revision status of datasets within the </w:t>
      </w:r>
      <w:r w:rsidR="003B11C8" w:rsidRPr="00A527F0">
        <w:t xml:space="preserve">ENDS/System Database </w:t>
      </w:r>
      <w:r w:rsidRPr="00A527F0">
        <w:t xml:space="preserve">of the ECDIS. </w:t>
      </w:r>
      <w:ins w:id="2373" w:author="Jonathan Pritchard" w:date="2025-03-07T18:13:00Z" w16du:dateUtc="2025-03-07T18:13:00Z">
        <w:r w:rsidR="00264905">
          <w:t xml:space="preserve">The </w:t>
        </w:r>
      </w:ins>
      <w:moveToRangeStart w:id="2374" w:author="Jonathan Pritchard" w:date="2025-03-07T18:13:00Z" w:name="move192263620"/>
      <w:moveTo w:id="2375" w:author="Jonathan Pritchard" w:date="2025-03-07T18:13:00Z" w16du:dateUtc="2025-03-07T18:13:00Z">
        <w:r w:rsidR="00264905">
          <w:t xml:space="preserve">ECDIS must, therefore, implement </w:t>
        </w:r>
      </w:moveTo>
      <w:moveToRangeEnd w:id="2374"/>
      <w:del w:id="2376" w:author="Jonathan Pritchard" w:date="2025-03-07T18:13:00Z" w16du:dateUtc="2025-03-07T18:13:00Z">
        <w:r w:rsidRPr="00A527F0" w:rsidDel="00264905">
          <w:delText xml:space="preserve">There are </w:delText>
        </w:r>
      </w:del>
      <w:r w:rsidRPr="00A527F0">
        <w:t xml:space="preserve">two </w:t>
      </w:r>
      <w:r w:rsidR="00E15709" w:rsidRPr="00A527F0">
        <w:t>U</w:t>
      </w:r>
      <w:r w:rsidRPr="00A527F0">
        <w:t xml:space="preserve">pdate </w:t>
      </w:r>
      <w:r w:rsidR="00E15709" w:rsidRPr="00A527F0">
        <w:t>S</w:t>
      </w:r>
      <w:r w:rsidRPr="00A527F0">
        <w:t xml:space="preserve">tatus </w:t>
      </w:r>
      <w:r w:rsidR="00E15709" w:rsidRPr="00A527F0">
        <w:t>R</w:t>
      </w:r>
      <w:r w:rsidRPr="00A527F0">
        <w:t>eports</w:t>
      </w:r>
      <w:del w:id="2377" w:author="Jonathan Pritchard" w:date="2025-03-07T18:13:00Z" w16du:dateUtc="2025-03-07T18:13:00Z">
        <w:r w:rsidRPr="00A527F0" w:rsidDel="00264905">
          <w:delText xml:space="preserve"> required</w:delText>
        </w:r>
      </w:del>
      <w:r w:rsidRPr="00A527F0">
        <w:t>:</w:t>
      </w:r>
    </w:p>
    <w:p w14:paraId="75A2E389" w14:textId="77777777" w:rsidR="000A0D43" w:rsidRPr="00A527F0" w:rsidRDefault="000A0D43" w:rsidP="00AE2737">
      <w:pPr>
        <w:pStyle w:val="ListParagraph"/>
        <w:numPr>
          <w:ilvl w:val="0"/>
          <w:numId w:val="81"/>
        </w:numPr>
        <w:spacing w:after="60" w:line="240" w:lineRule="auto"/>
        <w:jc w:val="both"/>
      </w:pPr>
      <w:r w:rsidRPr="00A527F0">
        <w:t>An ENC Update Status Report, which reports the contents of electronic charts and directly related information.</w:t>
      </w:r>
    </w:p>
    <w:p w14:paraId="6C07E6A6" w14:textId="1E9A8593" w:rsidR="000A0D43" w:rsidRPr="00DF6704" w:rsidRDefault="000A0D43" w:rsidP="00E15709">
      <w:pPr>
        <w:pStyle w:val="ListParagraph"/>
        <w:numPr>
          <w:ilvl w:val="0"/>
          <w:numId w:val="81"/>
        </w:numPr>
        <w:spacing w:after="120" w:line="240" w:lineRule="auto"/>
        <w:jc w:val="both"/>
      </w:pPr>
      <w:r w:rsidRPr="00A527F0">
        <w:t>An ENP (</w:t>
      </w:r>
      <w:r w:rsidR="00E15709" w:rsidRPr="00A527F0">
        <w:t>E</w:t>
      </w:r>
      <w:r w:rsidRPr="00A527F0">
        <w:t xml:space="preserve">lectronic </w:t>
      </w:r>
      <w:r w:rsidR="00E15709" w:rsidRPr="00A527F0">
        <w:t>N</w:t>
      </w:r>
      <w:r w:rsidRPr="00A527F0">
        <w:t xml:space="preserve">autical </w:t>
      </w:r>
      <w:r w:rsidR="00E15709" w:rsidRPr="00A527F0">
        <w:t>P</w:t>
      </w:r>
      <w:r w:rsidRPr="00A527F0">
        <w:t xml:space="preserve">ublication) Update Status Report which reports the status of ENPs </w:t>
      </w:r>
    </w:p>
    <w:p w14:paraId="062869F1" w14:textId="77777777" w:rsidR="000A0D43" w:rsidRPr="00A527F0" w:rsidRDefault="000A0D43" w:rsidP="004E61EE">
      <w:pPr>
        <w:spacing w:line="240" w:lineRule="auto"/>
        <w:rPr>
          <w:b/>
          <w:bCs/>
          <w:u w:val="single"/>
        </w:rPr>
      </w:pPr>
      <w:r w:rsidRPr="00A527F0">
        <w:rPr>
          <w:b/>
          <w:bCs/>
          <w:u w:val="single"/>
        </w:rPr>
        <w:t>Use and Responsibility</w:t>
      </w:r>
    </w:p>
    <w:p w14:paraId="3B65CF5B" w14:textId="58639161" w:rsidR="000A0D43" w:rsidRPr="00A527F0" w:rsidRDefault="000A0D43" w:rsidP="00E15709">
      <w:pPr>
        <w:spacing w:after="120" w:line="240" w:lineRule="auto"/>
        <w:jc w:val="both"/>
      </w:pPr>
      <w:r w:rsidRPr="00A527F0">
        <w:t xml:space="preserve">An Update </w:t>
      </w:r>
      <w:r w:rsidR="00E15709" w:rsidRPr="00A527F0">
        <w:t>S</w:t>
      </w:r>
      <w:r w:rsidRPr="00A527F0">
        <w:t xml:space="preserve">tatus </w:t>
      </w:r>
      <w:r w:rsidR="00E15709" w:rsidRPr="00A527F0">
        <w:t>R</w:t>
      </w:r>
      <w:r w:rsidRPr="00A527F0">
        <w:t>eport is designed as a concise and standardised format to assist end users in satisfying themselves that their data is “up to date” and help satisfy inspection requirements in that respect.</w:t>
      </w:r>
    </w:p>
    <w:p w14:paraId="1F5223BB" w14:textId="4570AD0B" w:rsidR="000A0D43" w:rsidRPr="00A527F0" w:rsidRDefault="000A0D43" w:rsidP="00E15709">
      <w:pPr>
        <w:spacing w:after="60" w:line="240" w:lineRule="auto"/>
        <w:jc w:val="both"/>
      </w:pPr>
      <w:r w:rsidRPr="00A527F0">
        <w:t>The report is designed for two individual use cases:</w:t>
      </w:r>
    </w:p>
    <w:p w14:paraId="2D3178CE" w14:textId="1D25C7B9" w:rsidR="000A0D43" w:rsidRPr="00A527F0" w:rsidRDefault="000A0D43" w:rsidP="00AE2737">
      <w:pPr>
        <w:pStyle w:val="ListParagraph"/>
        <w:numPr>
          <w:ilvl w:val="0"/>
          <w:numId w:val="80"/>
        </w:numPr>
        <w:spacing w:after="60" w:line="240" w:lineRule="auto"/>
        <w:jc w:val="both"/>
      </w:pPr>
      <w:r w:rsidRPr="00A527F0">
        <w:t xml:space="preserve">To ensure that all navigational data loaded into the </w:t>
      </w:r>
      <w:r w:rsidR="003B11C8" w:rsidRPr="00A527F0">
        <w:t xml:space="preserve">System Database </w:t>
      </w:r>
      <w:r w:rsidRPr="00A527F0">
        <w:t>is up to date for a section of a particular route</w:t>
      </w:r>
    </w:p>
    <w:p w14:paraId="5DF42F55" w14:textId="4D6BB429" w:rsidR="000A0D43" w:rsidRPr="00A527F0" w:rsidRDefault="000A0D43" w:rsidP="00AE2737">
      <w:pPr>
        <w:pStyle w:val="ListParagraph"/>
        <w:numPr>
          <w:ilvl w:val="0"/>
          <w:numId w:val="80"/>
        </w:numPr>
        <w:spacing w:after="120" w:line="240" w:lineRule="auto"/>
        <w:jc w:val="both"/>
      </w:pPr>
      <w:r w:rsidRPr="00A527F0">
        <w:t xml:space="preserve">To ensure that all navigational data loaded into the </w:t>
      </w:r>
      <w:r w:rsidR="003B11C8" w:rsidRPr="00A527F0">
        <w:t xml:space="preserve">System Database </w:t>
      </w:r>
      <w:r w:rsidRPr="00A527F0">
        <w:t>is up to date.</w:t>
      </w:r>
    </w:p>
    <w:p w14:paraId="69E98CBF" w14:textId="7BEC134C" w:rsidR="000A0D43" w:rsidRPr="00A527F0" w:rsidRDefault="000A0D43" w:rsidP="00E15709">
      <w:pPr>
        <w:spacing w:after="120" w:line="240" w:lineRule="auto"/>
        <w:jc w:val="both"/>
      </w:pPr>
      <w:r w:rsidRPr="00A527F0">
        <w:t xml:space="preserve">All S-100 datasets use </w:t>
      </w:r>
      <w:r w:rsidR="003D0E84" w:rsidRPr="00A527F0">
        <w:t>E</w:t>
      </w:r>
      <w:r w:rsidRPr="00A527F0">
        <w:t xml:space="preserve">dition and, sometimes, update numbers to denote their individual revision (see S-100 </w:t>
      </w:r>
      <w:r w:rsidR="001D68D0" w:rsidRPr="00A527F0">
        <w:t>Part 17</w:t>
      </w:r>
      <w:r w:rsidRPr="00A527F0">
        <w:t xml:space="preserve"> for details). These numbers uniquely identify how up to date a dataset is. The difficulty with using </w:t>
      </w:r>
      <w:r w:rsidR="003D0E84" w:rsidRPr="00A527F0">
        <w:t>E</w:t>
      </w:r>
      <w:r w:rsidRPr="00A527F0">
        <w:t>dition/update numbers in isolation is that they do not document the date of revision of all datasets relative to the installation date of a data server’s service giving the end user no indication of whether a dataset (or a collection of datasets) is up to date with respect to the last dataset installed.</w:t>
      </w:r>
    </w:p>
    <w:p w14:paraId="2C9D63CD" w14:textId="37EB6C53" w:rsidR="000A0D43" w:rsidRPr="00A527F0" w:rsidRDefault="000A0D43" w:rsidP="00E15709">
      <w:pPr>
        <w:spacing w:after="120" w:line="240" w:lineRule="auto"/>
        <w:jc w:val="both"/>
      </w:pPr>
      <w:r w:rsidRPr="00A527F0">
        <w:t xml:space="preserve">S-100 supports the creation and distribution of IHO S-128 data which provides an issue date within its metadata for an entire data service as well as a snapshot of the </w:t>
      </w:r>
      <w:r w:rsidR="003D0E84" w:rsidRPr="00A527F0">
        <w:t>E</w:t>
      </w:r>
      <w:r w:rsidRPr="00A527F0">
        <w:t xml:space="preserve">dition and update information for all component datasets within a data service. The issue date of the last delivered S-128 dataset is used in each update status reports to provide a reference date for every dataset either on a section of the vessel’s route or for the </w:t>
      </w:r>
      <w:bookmarkStart w:id="2378" w:name="_Hlk144392203"/>
      <w:r w:rsidR="003B11C8" w:rsidRPr="00A527F0">
        <w:t xml:space="preserve">System Database </w:t>
      </w:r>
      <w:bookmarkEnd w:id="2378"/>
      <w:r w:rsidRPr="00A527F0">
        <w:t>as a whole.</w:t>
      </w:r>
    </w:p>
    <w:p w14:paraId="052097D2" w14:textId="342819D9" w:rsidR="000A0D43" w:rsidRPr="00A527F0" w:rsidRDefault="000A0D43" w:rsidP="00E15709">
      <w:pPr>
        <w:spacing w:after="120" w:line="240" w:lineRule="auto"/>
        <w:jc w:val="both"/>
      </w:pPr>
      <w:r w:rsidRPr="00A527F0">
        <w:t xml:space="preserve">The driving use case for the Update status report is that an inspector (for example flag </w:t>
      </w:r>
      <w:r w:rsidR="003D0E84" w:rsidRPr="00A527F0">
        <w:t>S</w:t>
      </w:r>
      <w:r w:rsidRPr="00A527F0">
        <w:t xml:space="preserve">tate, port </w:t>
      </w:r>
      <w:r w:rsidR="003D0E84" w:rsidRPr="00A527F0">
        <w:t>State or vetting</w:t>
      </w:r>
      <w:r w:rsidRPr="00A527F0">
        <w:t xml:space="preserve">) or end user can check that an ECDIS is up to date with respect to the last dataset installed from each data server’s data within the </w:t>
      </w:r>
      <w:r w:rsidR="003B11C8" w:rsidRPr="00A527F0">
        <w:t>System Database</w:t>
      </w:r>
      <w:r w:rsidRPr="00A527F0">
        <w:t xml:space="preserve">. </w:t>
      </w:r>
    </w:p>
    <w:p w14:paraId="476D0197" w14:textId="0AD95784" w:rsidR="000A0D43" w:rsidRPr="00A527F0" w:rsidRDefault="000A0D43" w:rsidP="00E15709">
      <w:pPr>
        <w:spacing w:after="120" w:line="240" w:lineRule="auto"/>
        <w:jc w:val="both"/>
      </w:pPr>
      <w:r w:rsidRPr="00A527F0">
        <w:t>Note that this report specification is not a concrete definition of what an “up</w:t>
      </w:r>
      <w:r w:rsidR="003D0E84" w:rsidRPr="00A527F0">
        <w:t xml:space="preserve"> to date” dataset (or ECDIS) is;</w:t>
      </w:r>
      <w:r w:rsidRPr="00A527F0">
        <w:t xml:space="preserve"> it only shows a status of each dataset with respect to the last data installed on the system. If a period of time has passed since the last update then some data may well be “out of date” relative to the time the report is run – the report only records the up to date status relative to the last data installed (the date being defined by the issue date of the latest S-128 dataset). The equipment manual should explain terms “up to date” and “out of date”</w:t>
      </w:r>
      <w:r w:rsidR="003D0E84" w:rsidRPr="00A527F0">
        <w:t>.</w:t>
      </w:r>
    </w:p>
    <w:p w14:paraId="3BE2E110" w14:textId="52F9D035" w:rsidR="000A0D43" w:rsidRPr="00A527F0" w:rsidRDefault="000A0D43" w:rsidP="00E15709">
      <w:pPr>
        <w:spacing w:after="120" w:line="240" w:lineRule="auto"/>
        <w:jc w:val="both"/>
      </w:pPr>
      <w:r w:rsidRPr="00A527F0">
        <w:t xml:space="preserve">This report only reports the status of datasets delivered as part of a data service using S-100 Part </w:t>
      </w:r>
      <w:r w:rsidR="001D68D0" w:rsidRPr="00A527F0">
        <w:t xml:space="preserve">17 </w:t>
      </w:r>
      <w:r w:rsidRPr="00A527F0">
        <w:t xml:space="preserve">Exchange Set </w:t>
      </w:r>
      <w:r w:rsidR="003D0E84" w:rsidRPr="00A527F0">
        <w:t>metadata and (as part of dual-</w:t>
      </w:r>
      <w:r w:rsidRPr="00A527F0">
        <w:t xml:space="preserve">fuel mode) IHO S-57 datasets (as illustrated in the hybrid </w:t>
      </w:r>
      <w:r w:rsidR="003D0E84" w:rsidRPr="00A527F0">
        <w:t>E</w:t>
      </w:r>
      <w:r w:rsidRPr="00A527F0">
        <w:t xml:space="preserve">xchange </w:t>
      </w:r>
      <w:r w:rsidR="003D0E84" w:rsidRPr="00A527F0">
        <w:t>S</w:t>
      </w:r>
      <w:r w:rsidRPr="00A527F0">
        <w:t xml:space="preserve">et in S-100 Part </w:t>
      </w:r>
      <w:r w:rsidR="001D68D0" w:rsidRPr="00A527F0">
        <w:t>17</w:t>
      </w:r>
      <w:r w:rsidR="003D0E84" w:rsidRPr="00A527F0">
        <w:t>,</w:t>
      </w:r>
      <w:r w:rsidR="001D68D0" w:rsidRPr="00A527F0">
        <w:t xml:space="preserve"> </w:t>
      </w:r>
      <w:r w:rsidR="006A69C3" w:rsidRPr="00A527F0">
        <w:t>clause 17-4.2</w:t>
      </w:r>
      <w:r w:rsidRPr="00A527F0">
        <w:t>). Where other S-100 datasets are installed on the system from other sources (</w:t>
      </w:r>
      <w:r w:rsidR="003D0E84" w:rsidRPr="00A527F0">
        <w:t>for example,</w:t>
      </w:r>
      <w:r w:rsidRPr="00A527F0">
        <w:t xml:space="preserve"> Unencrypted ENCs) then they should be displayed with a status of “unknown”. The Equipment manual should explain terms “unknown”.</w:t>
      </w:r>
    </w:p>
    <w:p w14:paraId="0D1AF39A" w14:textId="4A87140A" w:rsidR="006E3C4C" w:rsidRPr="00DF6704" w:rsidRDefault="000A0D43" w:rsidP="00E15709">
      <w:pPr>
        <w:spacing w:after="120" w:line="240" w:lineRule="auto"/>
        <w:jc w:val="both"/>
      </w:pPr>
      <w:r w:rsidRPr="00A527F0">
        <w:t xml:space="preserve">This </w:t>
      </w:r>
      <w:r w:rsidR="003D0E84" w:rsidRPr="00A527F0">
        <w:t>Appendix</w:t>
      </w:r>
      <w:r w:rsidRPr="00A527F0">
        <w:t xml:space="preserve"> provides a specification for a report which can be run on a compliant ECDIS to determine the status of S-100 datasets held within the </w:t>
      </w:r>
      <w:r w:rsidR="003B11C8" w:rsidRPr="00A527F0">
        <w:t>System Database</w:t>
      </w:r>
      <w:r w:rsidRPr="00A527F0">
        <w:t>.</w:t>
      </w:r>
    </w:p>
    <w:p w14:paraId="7156D5EA" w14:textId="36FFC450" w:rsidR="006E3C4C" w:rsidRPr="002D7DEE" w:rsidRDefault="006E3C4C" w:rsidP="00E15709">
      <w:pPr>
        <w:spacing w:after="120" w:line="240" w:lineRule="auto"/>
        <w:jc w:val="both"/>
        <w:rPr>
          <w:b/>
          <w:bCs/>
          <w:u w:val="single"/>
        </w:rPr>
      </w:pPr>
      <w:r w:rsidRPr="002D7DEE">
        <w:rPr>
          <w:b/>
          <w:bCs/>
          <w:u w:val="single"/>
        </w:rPr>
        <w:t>Completeness and Up-to-datedness</w:t>
      </w:r>
    </w:p>
    <w:p w14:paraId="26495206" w14:textId="579278FE" w:rsidR="006A2C2C" w:rsidRDefault="006A2C2C" w:rsidP="00DF6704">
      <w:pPr>
        <w:spacing w:after="120" w:line="240" w:lineRule="auto"/>
        <w:jc w:val="both"/>
      </w:pPr>
      <w:r>
        <w:t xml:space="preserve">Update status reports </w:t>
      </w:r>
      <w:del w:id="2379" w:author="Jonathan Pritchard" w:date="2025-03-07T18:14:00Z" w16du:dateUtc="2025-03-07T18:14:00Z">
        <w:r w:rsidDel="00382554">
          <w:delText xml:space="preserve">currently </w:delText>
        </w:r>
      </w:del>
      <w:r>
        <w:t xml:space="preserve">report whether the data which is installed in the system database are all up to date with reference to </w:t>
      </w:r>
      <w:r w:rsidR="001A0951">
        <w:t xml:space="preserve">the </w:t>
      </w:r>
      <w:r>
        <w:t xml:space="preserve">one or more S-128 datasets, which together represent </w:t>
      </w:r>
      <w:ins w:id="2380" w:author="Jonathan Pritchard" w:date="2025-03-07T18:14:00Z" w16du:dateUtc="2025-03-07T18:14:00Z">
        <w:r w:rsidR="00382554">
          <w:t xml:space="preserve">the </w:t>
        </w:r>
      </w:ins>
      <w:r>
        <w:t>status of a service provider’s entire service.</w:t>
      </w:r>
    </w:p>
    <w:p w14:paraId="202E885B" w14:textId="77BA0FD7" w:rsidR="006A2C2C" w:rsidRDefault="006A2C2C" w:rsidP="00DF6704">
      <w:pPr>
        <w:spacing w:after="120" w:line="240" w:lineRule="auto"/>
        <w:jc w:val="both"/>
      </w:pPr>
      <w:r>
        <w:lastRenderedPageBreak/>
        <w:t xml:space="preserve">Update status reports may also show whether there are any items </w:t>
      </w:r>
      <w:del w:id="2381" w:author="Jonathan Pritchard" w:date="2025-03-10T12:39:00Z" w16du:dateUtc="2025-03-10T12:39:00Z">
        <w:r w:rsidDel="00B21F04">
          <w:delText xml:space="preserve">present </w:delText>
        </w:r>
      </w:del>
      <w:ins w:id="2382" w:author="Jonathan Pritchard" w:date="2025-03-10T12:39:00Z" w16du:dateUtc="2025-03-10T12:39:00Z">
        <w:r w:rsidR="00B21F04">
          <w:t xml:space="preserve">contained </w:t>
        </w:r>
      </w:ins>
      <w:r>
        <w:t>in the combined S-128 service which are not installed in the system database. This represents a “Comple</w:t>
      </w:r>
      <w:r w:rsidR="00DB1913">
        <w:t>te</w:t>
      </w:r>
      <w:r w:rsidR="001A0951">
        <w:t>ness</w:t>
      </w:r>
      <w:r>
        <w:t>” status on a product by product basis.</w:t>
      </w:r>
    </w:p>
    <w:p w14:paraId="10F03B86" w14:textId="21EE88F5" w:rsidR="006A2C2C" w:rsidRDefault="006A2C2C" w:rsidP="00DF6704">
      <w:pPr>
        <w:spacing w:after="120" w:line="240" w:lineRule="auto"/>
        <w:jc w:val="both"/>
      </w:pPr>
      <w:r>
        <w:t xml:space="preserve">The primary use case for the completeness feature is to assess </w:t>
      </w:r>
      <w:r w:rsidR="001A0951">
        <w:t xml:space="preserve">the installation of </w:t>
      </w:r>
      <w:r>
        <w:t xml:space="preserve">S-124 Navigational warnings against </w:t>
      </w:r>
      <w:r w:rsidR="001A0951">
        <w:t xml:space="preserve">the </w:t>
      </w:r>
      <w:r>
        <w:t xml:space="preserve">in force bulletins produced by navigational warning providers. </w:t>
      </w:r>
    </w:p>
    <w:p w14:paraId="302C6BFD" w14:textId="3819EB62" w:rsidR="006E3C4C" w:rsidRDefault="006A2C2C" w:rsidP="00E15709">
      <w:pPr>
        <w:spacing w:after="120" w:line="240" w:lineRule="auto"/>
        <w:jc w:val="both"/>
      </w:pPr>
      <w:r>
        <w:t>Completeness reports must be able to be restricted to individual products. They may be referenced to either S-128 datasets, or individual S-124 Navigational Warning datasets representing in-force bulletins.</w:t>
      </w:r>
    </w:p>
    <w:p w14:paraId="4142CAD6" w14:textId="0FD1A6B0" w:rsidR="006E3C4C" w:rsidRPr="002D7DEE" w:rsidRDefault="006E3C4C" w:rsidP="00E15709">
      <w:pPr>
        <w:spacing w:after="120" w:line="240" w:lineRule="auto"/>
        <w:jc w:val="both"/>
        <w:rPr>
          <w:b/>
          <w:bCs/>
          <w:u w:val="single"/>
        </w:rPr>
      </w:pPr>
      <w:r w:rsidRPr="002D7DEE">
        <w:rPr>
          <w:b/>
          <w:bCs/>
          <w:u w:val="single"/>
        </w:rPr>
        <w:t>Product Independence.</w:t>
      </w:r>
    </w:p>
    <w:p w14:paraId="7FB4091A" w14:textId="77777777" w:rsidR="00F72843" w:rsidRDefault="00F72843" w:rsidP="00DF6704">
      <w:pPr>
        <w:spacing w:after="120" w:line="240" w:lineRule="auto"/>
        <w:jc w:val="both"/>
      </w:pPr>
      <w:r>
        <w:t>When update status reports are reporting “up to datedness” the following points must be borne in mind</w:t>
      </w:r>
    </w:p>
    <w:p w14:paraId="38CE1F1C" w14:textId="4993ED84" w:rsidR="00F72843" w:rsidRDefault="00F72843" w:rsidP="00DF6704">
      <w:pPr>
        <w:pStyle w:val="ListParagraph"/>
        <w:numPr>
          <w:ilvl w:val="0"/>
          <w:numId w:val="45"/>
        </w:numPr>
        <w:spacing w:after="120" w:line="240" w:lineRule="auto"/>
        <w:jc w:val="both"/>
      </w:pPr>
      <w:r>
        <w:t>S-128 datasets from multiple sources must be combined together to form a complete picture of what is “available” from service providers.</w:t>
      </w:r>
      <w:ins w:id="2383" w:author="Jonathan Pritchard" w:date="2025-03-10T12:40:00Z" w16du:dateUtc="2025-03-10T12:40:00Z">
        <w:r w:rsidR="00B21F04">
          <w:t xml:space="preserve"> </w:t>
        </w:r>
      </w:ins>
      <w:r w:rsidR="00DF6704">
        <w:t>When they are combined the most recent dates of any content should be used as the reference against which the report is generated.</w:t>
      </w:r>
    </w:p>
    <w:p w14:paraId="568C47F7" w14:textId="5B051A31" w:rsidR="00F72843" w:rsidRDefault="00F72843" w:rsidP="00DF6704">
      <w:pPr>
        <w:pStyle w:val="ListParagraph"/>
        <w:numPr>
          <w:ilvl w:val="0"/>
          <w:numId w:val="45"/>
        </w:numPr>
        <w:spacing w:after="120" w:line="240" w:lineRule="auto"/>
        <w:jc w:val="both"/>
      </w:pPr>
      <w:r>
        <w:t>S-128 datasets are “official” data by definition and have a data producer status (as defined in section</w:t>
      </w:r>
      <w:r w:rsidR="00DF6704">
        <w:t xml:space="preserve"> </w:t>
      </w:r>
      <w:r>
        <w:t>)</w:t>
      </w:r>
    </w:p>
    <w:p w14:paraId="597DE80C" w14:textId="1550056A" w:rsidR="006E3C4C" w:rsidRPr="00DF6704" w:rsidRDefault="00F72843" w:rsidP="00E15709">
      <w:pPr>
        <w:pStyle w:val="ListParagraph"/>
        <w:numPr>
          <w:ilvl w:val="0"/>
          <w:numId w:val="45"/>
        </w:numPr>
        <w:spacing w:after="120" w:line="240" w:lineRule="auto"/>
        <w:jc w:val="both"/>
      </w:pPr>
      <w:r>
        <w:t>S-128 datasets containing only a single product only contain revision for that product, not other products which m</w:t>
      </w:r>
      <w:ins w:id="2384" w:author="Jonathan Pritchard" w:date="2025-03-10T12:38:00Z" w16du:dateUtc="2025-03-10T12:38:00Z">
        <w:r w:rsidR="00B21F04">
          <w:t>a</w:t>
        </w:r>
      </w:ins>
      <w:r>
        <w:t>y be contained in other S-128 datasets. This is to ensure that products with a high rate of update do not invalidate the revision status of other less frequently updated products. For example, a vessel may have an S-128 dataset initially installed with a mixture of S-101, S-102 and S-104 data. When approaching a port requiring more up to date S-104 data a new exchanges set containing updated S-104 data and an accompanying S-104-only S-128 dataset may be installed. This does not change the revision status of the S-101 data on the ECDIS. If the vessel installs a more up to date mixed exchange set (with S-101, S-102 and S-104) then the S-128 it contains is then used as the reference for the up to date status reports</w:t>
      </w:r>
    </w:p>
    <w:p w14:paraId="05182E26" w14:textId="77777777" w:rsidR="000A0D43" w:rsidRPr="00A527F0" w:rsidRDefault="000A0D43" w:rsidP="00F323B7">
      <w:pPr>
        <w:spacing w:after="120" w:line="240" w:lineRule="auto"/>
        <w:rPr>
          <w:b/>
          <w:bCs/>
          <w:u w:val="single"/>
        </w:rPr>
      </w:pPr>
      <w:r w:rsidRPr="00A527F0">
        <w:rPr>
          <w:b/>
          <w:bCs/>
          <w:u w:val="single"/>
        </w:rPr>
        <w:t>Report Definitions</w:t>
      </w:r>
    </w:p>
    <w:p w14:paraId="54D68BEF" w14:textId="77777777" w:rsidR="000A0D43" w:rsidRPr="00A527F0" w:rsidRDefault="000A0D43" w:rsidP="00F323B7">
      <w:pPr>
        <w:spacing w:after="120" w:line="240" w:lineRule="auto"/>
        <w:jc w:val="both"/>
        <w:rPr>
          <w:b/>
          <w:bCs/>
          <w:u w:val="single"/>
        </w:rPr>
      </w:pPr>
      <w:r w:rsidRPr="00A527F0">
        <w:rPr>
          <w:b/>
          <w:bCs/>
          <w:u w:val="single"/>
        </w:rPr>
        <w:t>Report Contents</w:t>
      </w:r>
    </w:p>
    <w:p w14:paraId="45C33C65" w14:textId="4FD63361" w:rsidR="000A0D43" w:rsidRPr="00A527F0" w:rsidRDefault="00931691" w:rsidP="00F323B7">
      <w:pPr>
        <w:spacing w:after="120" w:line="240" w:lineRule="auto"/>
        <w:jc w:val="both"/>
      </w:pPr>
      <w:ins w:id="2385" w:author="Jonathan Pritchard" w:date="2025-03-07T18:18:00Z" w16du:dateUtc="2025-03-07T18:18:00Z">
        <w:r>
          <w:t>The mariner must be able to select the type of report to be created:</w:t>
        </w:r>
      </w:ins>
      <w:del w:id="2386" w:author="Jonathan Pritchard" w:date="2025-03-07T18:18:00Z" w16du:dateUtc="2025-03-07T18:18:00Z">
        <w:r w:rsidR="000A0D43" w:rsidRPr="00A527F0" w:rsidDel="00931691">
          <w:delText>Two reports are required:</w:delText>
        </w:r>
      </w:del>
    </w:p>
    <w:p w14:paraId="6DF0D019" w14:textId="77777777" w:rsidR="000A0D43" w:rsidRPr="00A527F0" w:rsidRDefault="000A0D43" w:rsidP="00AE2737">
      <w:pPr>
        <w:pStyle w:val="ListParagraph"/>
        <w:numPr>
          <w:ilvl w:val="0"/>
          <w:numId w:val="82"/>
        </w:numPr>
        <w:spacing w:after="60" w:line="240" w:lineRule="auto"/>
        <w:ind w:hanging="294"/>
        <w:jc w:val="both"/>
      </w:pPr>
      <w:r w:rsidRPr="00A527F0">
        <w:t>An ENC Update Status Report, which reports the contents of electronic charts and directly related information. This report shows the status of IHO S-100 datasets of the following product types:</w:t>
      </w:r>
    </w:p>
    <w:p w14:paraId="4A6C2E04" w14:textId="77777777" w:rsidR="000A0D43" w:rsidRPr="00A527F0" w:rsidRDefault="000A0D43" w:rsidP="00AE2737">
      <w:pPr>
        <w:pStyle w:val="ListParagraph"/>
        <w:numPr>
          <w:ilvl w:val="1"/>
          <w:numId w:val="82"/>
        </w:numPr>
        <w:spacing w:after="60" w:line="240" w:lineRule="auto"/>
        <w:ind w:hanging="357"/>
        <w:jc w:val="both"/>
      </w:pPr>
      <w:r w:rsidRPr="00A527F0">
        <w:t>ENC, either S-101 or S-57</w:t>
      </w:r>
    </w:p>
    <w:p w14:paraId="332E2EB0" w14:textId="77777777" w:rsidR="000A0D43" w:rsidRPr="00A527F0" w:rsidRDefault="000A0D43" w:rsidP="00AE2737">
      <w:pPr>
        <w:pStyle w:val="ListParagraph"/>
        <w:numPr>
          <w:ilvl w:val="1"/>
          <w:numId w:val="82"/>
        </w:numPr>
        <w:spacing w:after="60" w:line="240" w:lineRule="auto"/>
        <w:ind w:hanging="357"/>
        <w:jc w:val="both"/>
      </w:pPr>
      <w:r w:rsidRPr="00A527F0">
        <w:t>S-102</w:t>
      </w:r>
    </w:p>
    <w:p w14:paraId="0DC1EA9C" w14:textId="77777777" w:rsidR="000A0D43" w:rsidRPr="00A527F0" w:rsidRDefault="000A0D43" w:rsidP="00AE2737">
      <w:pPr>
        <w:pStyle w:val="ListParagraph"/>
        <w:numPr>
          <w:ilvl w:val="1"/>
          <w:numId w:val="82"/>
        </w:numPr>
        <w:spacing w:after="120" w:line="240" w:lineRule="auto"/>
        <w:jc w:val="both"/>
      </w:pPr>
      <w:r w:rsidRPr="00A527F0">
        <w:t>S-104</w:t>
      </w:r>
    </w:p>
    <w:p w14:paraId="609E30AA" w14:textId="687E4212" w:rsidR="000A0D43" w:rsidRPr="00A527F0" w:rsidRDefault="000A0D43" w:rsidP="00AE2737">
      <w:pPr>
        <w:pStyle w:val="ListParagraph"/>
        <w:numPr>
          <w:ilvl w:val="0"/>
          <w:numId w:val="82"/>
        </w:numPr>
        <w:spacing w:after="120" w:line="240" w:lineRule="auto"/>
        <w:ind w:hanging="294"/>
        <w:jc w:val="both"/>
      </w:pPr>
      <w:r w:rsidRPr="00A527F0">
        <w:t>An ENP (</w:t>
      </w:r>
      <w:r w:rsidR="00F323B7" w:rsidRPr="00A527F0">
        <w:t>E</w:t>
      </w:r>
      <w:r w:rsidRPr="00A527F0">
        <w:t xml:space="preserve">lectronic </w:t>
      </w:r>
      <w:r w:rsidR="00F323B7" w:rsidRPr="00A527F0">
        <w:t>N</w:t>
      </w:r>
      <w:r w:rsidRPr="00A527F0">
        <w:t xml:space="preserve">autical </w:t>
      </w:r>
      <w:r w:rsidR="00F323B7" w:rsidRPr="00A527F0">
        <w:t>P</w:t>
      </w:r>
      <w:r w:rsidRPr="00A527F0">
        <w:t xml:space="preserve">ublication) Update Status Report which reports the status of ENPs. All other S-100 products (with the exception of S-128 itself) installed in the </w:t>
      </w:r>
      <w:r w:rsidR="003B11C8" w:rsidRPr="00A527F0">
        <w:t xml:space="preserve">System Database </w:t>
      </w:r>
      <w:r w:rsidRPr="00A527F0">
        <w:t>are in this category.</w:t>
      </w:r>
    </w:p>
    <w:p w14:paraId="2FBDC47F" w14:textId="6B1AAE10" w:rsidR="000A0D43" w:rsidRPr="00A527F0" w:rsidRDefault="000A0D43" w:rsidP="00F323B7">
      <w:pPr>
        <w:spacing w:after="120" w:line="240" w:lineRule="auto"/>
        <w:jc w:val="both"/>
      </w:pPr>
      <w:r w:rsidRPr="00A527F0">
        <w:t xml:space="preserve">The report name at the top of the report header shows the type of </w:t>
      </w:r>
      <w:r w:rsidR="00F323B7" w:rsidRPr="00A527F0">
        <w:t>R</w:t>
      </w:r>
      <w:r w:rsidRPr="00A527F0">
        <w:t xml:space="preserve">eport being produced. </w:t>
      </w:r>
    </w:p>
    <w:p w14:paraId="02AF0BB2" w14:textId="4785BED5" w:rsidR="000A0D43" w:rsidRPr="00A527F0" w:rsidRDefault="000A0D43" w:rsidP="00F323B7">
      <w:pPr>
        <w:spacing w:after="120" w:line="240" w:lineRule="auto"/>
        <w:jc w:val="both"/>
        <w:rPr>
          <w:b/>
          <w:bCs/>
          <w:u w:val="single"/>
        </w:rPr>
      </w:pPr>
      <w:r w:rsidRPr="00A527F0">
        <w:rPr>
          <w:b/>
          <w:bCs/>
          <w:u w:val="single"/>
        </w:rPr>
        <w:t>Report Filters</w:t>
      </w:r>
    </w:p>
    <w:p w14:paraId="01463CAA" w14:textId="77777777" w:rsidR="00931691" w:rsidRDefault="00931691" w:rsidP="00F323B7">
      <w:pPr>
        <w:spacing w:after="60" w:line="240" w:lineRule="auto"/>
        <w:jc w:val="both"/>
        <w:rPr>
          <w:ins w:id="2387" w:author="Jonathan Pritchard" w:date="2025-03-07T18:19:00Z" w16du:dateUtc="2025-03-07T18:19:00Z"/>
        </w:rPr>
      </w:pPr>
      <w:ins w:id="2388" w:author="Jonathan Pritchard" w:date="2025-03-07T18:18:00Z" w16du:dateUtc="2025-03-07T18:18:00Z">
        <w:r>
          <w:t xml:space="preserve">The </w:t>
        </w:r>
      </w:ins>
      <w:ins w:id="2389" w:author="Jonathan Pritchard" w:date="2025-03-07T18:19:00Z" w16du:dateUtc="2025-03-07T18:19:00Z">
        <w:r>
          <w:t>mariner must be able to select the report filter to be one of the following:</w:t>
        </w:r>
      </w:ins>
    </w:p>
    <w:p w14:paraId="10605806" w14:textId="62A767DB" w:rsidR="000A0D43" w:rsidRPr="00A527F0" w:rsidDel="00931691" w:rsidRDefault="000A0D43" w:rsidP="00F323B7">
      <w:pPr>
        <w:spacing w:after="60" w:line="240" w:lineRule="auto"/>
        <w:jc w:val="both"/>
        <w:rPr>
          <w:del w:id="2390" w:author="Jonathan Pritchard" w:date="2025-03-07T18:19:00Z" w16du:dateUtc="2025-03-07T18:19:00Z"/>
        </w:rPr>
      </w:pPr>
      <w:del w:id="2391" w:author="Jonathan Pritchard" w:date="2025-03-07T18:19:00Z" w16du:dateUtc="2025-03-07T18:19:00Z">
        <w:r w:rsidRPr="00A527F0" w:rsidDel="00931691">
          <w:delText>The Update status report defined in can take one of two forms:</w:delText>
        </w:r>
      </w:del>
    </w:p>
    <w:p w14:paraId="1B779F88" w14:textId="4EB9AC71" w:rsidR="000A0D43" w:rsidRPr="00A527F0" w:rsidRDefault="000A0D43" w:rsidP="00AE2737">
      <w:pPr>
        <w:pStyle w:val="ListParagraph"/>
        <w:numPr>
          <w:ilvl w:val="0"/>
          <w:numId w:val="83"/>
        </w:numPr>
        <w:spacing w:after="60" w:line="240" w:lineRule="auto"/>
        <w:ind w:left="709" w:hanging="283"/>
        <w:jc w:val="both"/>
      </w:pPr>
      <w:r w:rsidRPr="00A527F0">
        <w:t xml:space="preserve">A report detailing the status of all datasets within the </w:t>
      </w:r>
      <w:r w:rsidR="003B11C8" w:rsidRPr="00A527F0">
        <w:t xml:space="preserve">System Database </w:t>
      </w:r>
      <w:r w:rsidRPr="00A527F0">
        <w:t>of the ECDIS for the appropriate type (ENC or ENP). This shows the status of the datasets with respect to the date contained in the S-128 dataset of the last update for each data server’s service installed.</w:t>
      </w:r>
    </w:p>
    <w:p w14:paraId="572FEC56" w14:textId="77777777" w:rsidR="000A0D43" w:rsidRPr="00A527F0" w:rsidRDefault="000A0D43" w:rsidP="00AE2737">
      <w:pPr>
        <w:pStyle w:val="ListParagraph"/>
        <w:numPr>
          <w:ilvl w:val="0"/>
          <w:numId w:val="83"/>
        </w:numPr>
        <w:spacing w:after="120" w:line="240" w:lineRule="auto"/>
        <w:ind w:left="709" w:hanging="283"/>
        <w:jc w:val="both"/>
      </w:pPr>
      <w:r w:rsidRPr="00A527F0">
        <w:t>A report detailing the status of each S-100 dataset along a predefined section of a route contained within the ECDIS.</w:t>
      </w:r>
    </w:p>
    <w:p w14:paraId="26C46C15" w14:textId="77777777" w:rsidR="009E15EE" w:rsidRPr="00A527F0" w:rsidRDefault="009E15EE" w:rsidP="009E15EE">
      <w:pPr>
        <w:spacing w:after="120" w:line="240" w:lineRule="auto"/>
        <w:jc w:val="both"/>
      </w:pPr>
    </w:p>
    <w:p w14:paraId="317BD379" w14:textId="77777777" w:rsidR="000A0D43" w:rsidRPr="00A527F0" w:rsidRDefault="000A0D43" w:rsidP="00F323B7">
      <w:pPr>
        <w:spacing w:after="120" w:line="240" w:lineRule="auto"/>
        <w:jc w:val="both"/>
        <w:rPr>
          <w:b/>
          <w:bCs/>
          <w:u w:val="single"/>
        </w:rPr>
      </w:pPr>
      <w:r w:rsidRPr="00A527F0">
        <w:rPr>
          <w:b/>
          <w:bCs/>
          <w:u w:val="single"/>
        </w:rPr>
        <w:t>Example</w:t>
      </w:r>
    </w:p>
    <w:p w14:paraId="766C8A5E" w14:textId="4A3A7636" w:rsidR="000A0D43" w:rsidRDefault="000A0D43" w:rsidP="00F323B7">
      <w:pPr>
        <w:spacing w:after="120" w:line="240" w:lineRule="auto"/>
        <w:jc w:val="both"/>
      </w:pPr>
      <w:r w:rsidRPr="00A527F0">
        <w:t xml:space="preserve">An example of an Update </w:t>
      </w:r>
      <w:r w:rsidR="00062E19" w:rsidRPr="00A527F0">
        <w:t>S</w:t>
      </w:r>
      <w:r w:rsidRPr="00A527F0">
        <w:t xml:space="preserve">tatus </w:t>
      </w:r>
      <w:r w:rsidR="00062E19" w:rsidRPr="00A527F0">
        <w:t>R</w:t>
      </w:r>
      <w:r w:rsidRPr="00A527F0">
        <w:t xml:space="preserve">eport </w:t>
      </w:r>
      <w:r w:rsidR="001640BB" w:rsidRPr="00A527F0">
        <w:t xml:space="preserve">for current ECDIS with S-57 ENCs </w:t>
      </w:r>
      <w:r w:rsidRPr="00A527F0">
        <w:t xml:space="preserve">is shown in the </w:t>
      </w:r>
      <w:r w:rsidR="00062E19" w:rsidRPr="00A527F0">
        <w:t xml:space="preserve">Figure </w:t>
      </w:r>
      <w:del w:id="2392" w:author="Jonathan Pritchard" w:date="2025-03-10T08:03:00Z" w16du:dateUtc="2025-03-10T08:03:00Z">
        <w:r w:rsidR="00062E19" w:rsidRPr="00A527F0" w:rsidDel="00663161">
          <w:delText>C-3-</w:delText>
        </w:r>
      </w:del>
      <w:r w:rsidR="001640BB" w:rsidRPr="00A527F0">
        <w:t xml:space="preserve">1, followed by an illustrative revised report for S-100 datasets in Figure </w:t>
      </w:r>
      <w:del w:id="2393" w:author="Jonathan Pritchard" w:date="2025-03-10T08:06:00Z" w16du:dateUtc="2025-03-10T08:06:00Z">
        <w:r w:rsidR="001640BB" w:rsidRPr="00A527F0" w:rsidDel="00663161">
          <w:delText>C-3-</w:delText>
        </w:r>
      </w:del>
      <w:r w:rsidR="001640BB" w:rsidRPr="00A527F0">
        <w:t>2</w:t>
      </w:r>
      <w:r w:rsidRPr="00A527F0">
        <w:t>. The example shown is an ENC Update Status Report.</w:t>
      </w:r>
    </w:p>
    <w:p w14:paraId="164FEA13" w14:textId="77777777" w:rsidR="00DF6704" w:rsidRPr="00A527F0" w:rsidRDefault="00DF6704" w:rsidP="00F323B7">
      <w:pPr>
        <w:spacing w:after="120" w:line="240" w:lineRule="auto"/>
        <w:jc w:val="both"/>
      </w:pPr>
    </w:p>
    <w:p w14:paraId="09DA22B1" w14:textId="77777777" w:rsidR="000A0D43" w:rsidRPr="00A527F0" w:rsidRDefault="000A0D43" w:rsidP="004E61EE">
      <w:pPr>
        <w:spacing w:line="240" w:lineRule="auto"/>
        <w:jc w:val="center"/>
      </w:pPr>
      <w:r w:rsidRPr="00B812CA">
        <w:rPr>
          <w:noProof/>
          <w:lang w:eastAsia="fr-FR"/>
        </w:rPr>
        <w:lastRenderedPageBreak/>
        <w:drawing>
          <wp:inline distT="0" distB="0" distL="0" distR="0" wp14:anchorId="5BB05308" wp14:editId="69860778">
            <wp:extent cx="4993831" cy="3486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5562" cy="3508301"/>
                    </a:xfrm>
                    <a:prstGeom prst="rect">
                      <a:avLst/>
                    </a:prstGeom>
                    <a:noFill/>
                    <a:ln>
                      <a:noFill/>
                    </a:ln>
                  </pic:spPr>
                </pic:pic>
              </a:graphicData>
            </a:graphic>
          </wp:inline>
        </w:drawing>
      </w:r>
    </w:p>
    <w:p w14:paraId="15660E68" w14:textId="5AD5DC37" w:rsidR="00F323B7" w:rsidRPr="00A527F0" w:rsidRDefault="00F323B7" w:rsidP="001640BB">
      <w:pPr>
        <w:pStyle w:val="Caption"/>
        <w:spacing w:after="120" w:line="240" w:lineRule="auto"/>
        <w:jc w:val="center"/>
      </w:pPr>
      <w:r w:rsidRPr="00A527F0">
        <w:t xml:space="preserve">Figure </w:t>
      </w:r>
      <w:r w:rsidR="00062E19" w:rsidRPr="00A527F0">
        <w:t>1</w:t>
      </w:r>
      <w:r w:rsidRPr="00A527F0">
        <w:t xml:space="preserve"> </w:t>
      </w:r>
      <w:r w:rsidR="00062E19" w:rsidRPr="00A527F0">
        <w:t>-</w:t>
      </w:r>
      <w:r w:rsidRPr="00A527F0">
        <w:t xml:space="preserve"> </w:t>
      </w:r>
      <w:r w:rsidR="00062E19" w:rsidRPr="00A527F0">
        <w:t xml:space="preserve">Update Status Report </w:t>
      </w:r>
      <w:r w:rsidR="001640BB" w:rsidRPr="00A527F0">
        <w:t>–</w:t>
      </w:r>
      <w:r w:rsidR="00062E19" w:rsidRPr="00A527F0">
        <w:t xml:space="preserve"> </w:t>
      </w:r>
      <w:r w:rsidR="001640BB" w:rsidRPr="00A527F0">
        <w:t xml:space="preserve">current report </w:t>
      </w:r>
      <w:r w:rsidR="00062E19" w:rsidRPr="00A527F0">
        <w:t>example</w:t>
      </w:r>
    </w:p>
    <w:p w14:paraId="38C90EC0" w14:textId="68A8D4A1" w:rsidR="000A0D43" w:rsidRPr="00A527F0" w:rsidRDefault="001640BB" w:rsidP="0095577A">
      <w:pPr>
        <w:spacing w:after="120" w:line="240" w:lineRule="auto"/>
        <w:jc w:val="center"/>
      </w:pPr>
      <w:r w:rsidRPr="00B812CA">
        <w:rPr>
          <w:noProof/>
          <w:lang w:eastAsia="fr-FR"/>
        </w:rPr>
        <w:drawing>
          <wp:inline distT="0" distB="0" distL="0" distR="0" wp14:anchorId="2FF20299" wp14:editId="6D3083DF">
            <wp:extent cx="5444490" cy="2975878"/>
            <wp:effectExtent l="19050" t="19050" r="2286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4727" cy="2981474"/>
                    </a:xfrm>
                    <a:prstGeom prst="rect">
                      <a:avLst/>
                    </a:prstGeom>
                    <a:noFill/>
                    <a:ln>
                      <a:solidFill>
                        <a:schemeClr val="tx1"/>
                      </a:solidFill>
                    </a:ln>
                  </pic:spPr>
                </pic:pic>
              </a:graphicData>
            </a:graphic>
          </wp:inline>
        </w:drawing>
      </w:r>
    </w:p>
    <w:p w14:paraId="1C4BBB4E" w14:textId="712FEBEF" w:rsidR="001640BB" w:rsidRPr="00A527F0" w:rsidRDefault="001640BB" w:rsidP="001640BB">
      <w:pPr>
        <w:pStyle w:val="Caption"/>
        <w:spacing w:after="120" w:line="240" w:lineRule="auto"/>
        <w:jc w:val="center"/>
      </w:pPr>
      <w:r w:rsidRPr="00A527F0">
        <w:t>Figure 2 - Update Status Report - notional example for S-100 datasets</w:t>
      </w:r>
    </w:p>
    <w:p w14:paraId="1E450EAA" w14:textId="77777777" w:rsidR="0095577A" w:rsidRPr="00A527F0" w:rsidRDefault="0095577A" w:rsidP="001640BB">
      <w:pPr>
        <w:spacing w:after="120" w:line="240" w:lineRule="auto"/>
        <w:jc w:val="both"/>
        <w:rPr>
          <w:b/>
          <w:bCs/>
          <w:u w:val="single"/>
        </w:rPr>
      </w:pPr>
    </w:p>
    <w:p w14:paraId="4A2A05B7" w14:textId="7D7BFD16" w:rsidR="001640BB" w:rsidRPr="00A527F0" w:rsidRDefault="001640BB" w:rsidP="001640BB">
      <w:pPr>
        <w:spacing w:after="120" w:line="240" w:lineRule="auto"/>
        <w:jc w:val="both"/>
        <w:rPr>
          <w:b/>
          <w:bCs/>
          <w:u w:val="single"/>
        </w:rPr>
      </w:pPr>
      <w:r w:rsidRPr="00A527F0">
        <w:rPr>
          <w:b/>
          <w:bCs/>
          <w:u w:val="single"/>
        </w:rPr>
        <w:t>Report specification</w:t>
      </w:r>
    </w:p>
    <w:p w14:paraId="1C732606" w14:textId="10122E1F" w:rsidR="000A0D43" w:rsidRPr="00A527F0" w:rsidRDefault="000A0D43" w:rsidP="003A3D1B">
      <w:pPr>
        <w:spacing w:after="120" w:line="240" w:lineRule="auto"/>
        <w:jc w:val="both"/>
      </w:pPr>
      <w:r w:rsidRPr="00A527F0">
        <w:t xml:space="preserve">The ENC </w:t>
      </w:r>
      <w:r w:rsidR="003A3D1B" w:rsidRPr="00A527F0">
        <w:t>U</w:t>
      </w:r>
      <w:r w:rsidRPr="00A527F0">
        <w:t xml:space="preserve">pdate </w:t>
      </w:r>
      <w:r w:rsidR="003A3D1B" w:rsidRPr="00A527F0">
        <w:t>S</w:t>
      </w:r>
      <w:r w:rsidRPr="00A527F0">
        <w:t xml:space="preserve">tatus </w:t>
      </w:r>
      <w:r w:rsidR="003A3D1B" w:rsidRPr="00A527F0">
        <w:t>R</w:t>
      </w:r>
      <w:r w:rsidRPr="00A527F0">
        <w:t xml:space="preserve">eport is a formatted output from the ECDIS. It should be formatted to </w:t>
      </w:r>
      <w:r w:rsidR="003A3D1B" w:rsidRPr="00A527F0">
        <w:t>fit within</w:t>
      </w:r>
      <w:r w:rsidRPr="00A527F0">
        <w:t xml:space="preserve"> the width of the ECDIS screen and, if printable, split into individual A4 pages.</w:t>
      </w:r>
    </w:p>
    <w:p w14:paraId="2945F28E" w14:textId="6C2C2F05" w:rsidR="000A0D43" w:rsidRPr="00A527F0" w:rsidRDefault="000A0D43" w:rsidP="003A3D1B">
      <w:pPr>
        <w:spacing w:after="60" w:line="240" w:lineRule="auto"/>
        <w:jc w:val="both"/>
      </w:pPr>
      <w:r w:rsidRPr="00A527F0">
        <w:t xml:space="preserve">Reports of both types (complete </w:t>
      </w:r>
      <w:r w:rsidR="003B11C8" w:rsidRPr="00A527F0">
        <w:t xml:space="preserve">System Database </w:t>
      </w:r>
      <w:r w:rsidRPr="00A527F0">
        <w:t xml:space="preserve">contents and </w:t>
      </w:r>
      <w:r w:rsidR="003A3D1B" w:rsidRPr="00A527F0">
        <w:t>f</w:t>
      </w:r>
      <w:r w:rsidRPr="00A527F0">
        <w:t>iltered by route) are divided into two sections:</w:t>
      </w:r>
    </w:p>
    <w:p w14:paraId="1F9C962E" w14:textId="7614D198" w:rsidR="000A0D43" w:rsidRPr="00A527F0" w:rsidRDefault="000A0D43" w:rsidP="00AE2737">
      <w:pPr>
        <w:numPr>
          <w:ilvl w:val="0"/>
          <w:numId w:val="74"/>
        </w:numPr>
        <w:spacing w:after="60" w:line="240" w:lineRule="auto"/>
        <w:jc w:val="both"/>
      </w:pPr>
      <w:r w:rsidRPr="00A527F0">
        <w:t xml:space="preserve">A header containing information on the vessel and report content selected (either filtered for a route (or part of a route) or for the entire </w:t>
      </w:r>
      <w:r w:rsidR="003B11C8" w:rsidRPr="00A527F0">
        <w:t xml:space="preserve">System Database </w:t>
      </w:r>
      <w:r w:rsidRPr="00A527F0">
        <w:t>contents. This header contains vessel information and report reference dates followed by a summary totals for each report status.</w:t>
      </w:r>
    </w:p>
    <w:p w14:paraId="553A1DFA" w14:textId="77777777" w:rsidR="000A0D43" w:rsidRPr="00A527F0" w:rsidRDefault="000A0D43" w:rsidP="00AE2737">
      <w:pPr>
        <w:numPr>
          <w:ilvl w:val="0"/>
          <w:numId w:val="74"/>
        </w:numPr>
        <w:spacing w:after="120" w:line="240" w:lineRule="auto"/>
        <w:jc w:val="both"/>
      </w:pPr>
      <w:r w:rsidRPr="00A527F0">
        <w:lastRenderedPageBreak/>
        <w:t>A table containing information for each cell within the chosen content type. This provides detailed information on each dataset within the chosen content category.</w:t>
      </w:r>
    </w:p>
    <w:p w14:paraId="7E09B1F8" w14:textId="77777777" w:rsidR="009E15EE" w:rsidRPr="00A527F0" w:rsidRDefault="009E15EE" w:rsidP="003A3D1B">
      <w:pPr>
        <w:spacing w:after="120" w:line="240" w:lineRule="auto"/>
        <w:jc w:val="both"/>
        <w:rPr>
          <w:bCs/>
        </w:rPr>
      </w:pPr>
    </w:p>
    <w:p w14:paraId="6D3C6D30" w14:textId="2CCCA389" w:rsidR="000A0D43" w:rsidRPr="00A527F0" w:rsidRDefault="000A0D43" w:rsidP="003A3D1B">
      <w:pPr>
        <w:spacing w:after="120" w:line="240" w:lineRule="auto"/>
        <w:jc w:val="both"/>
        <w:rPr>
          <w:b/>
          <w:bCs/>
          <w:u w:val="single"/>
        </w:rPr>
      </w:pPr>
      <w:r w:rsidRPr="00A527F0">
        <w:rPr>
          <w:b/>
          <w:bCs/>
          <w:u w:val="single"/>
        </w:rPr>
        <w:t xml:space="preserve">Report </w:t>
      </w:r>
      <w:r w:rsidR="001640BB" w:rsidRPr="00A527F0">
        <w:rPr>
          <w:b/>
          <w:bCs/>
          <w:u w:val="single"/>
        </w:rPr>
        <w:t>h</w:t>
      </w:r>
      <w:r w:rsidRPr="00A527F0">
        <w:rPr>
          <w:b/>
          <w:bCs/>
          <w:u w:val="single"/>
        </w:rPr>
        <w:t>eader</w:t>
      </w:r>
    </w:p>
    <w:p w14:paraId="23053A43" w14:textId="7BAAFA09" w:rsidR="000A0D43" w:rsidRPr="00A527F0" w:rsidRDefault="000A0D43" w:rsidP="003A3D1B">
      <w:pPr>
        <w:spacing w:after="120" w:line="240" w:lineRule="auto"/>
        <w:jc w:val="both"/>
      </w:pPr>
      <w:r w:rsidRPr="00A527F0">
        <w:t xml:space="preserve">The data content of each of the header fields is defined in </w:t>
      </w:r>
      <w:r w:rsidR="003A3D1B" w:rsidRPr="00A527F0">
        <w:t>T</w:t>
      </w:r>
      <w:r w:rsidRPr="00A527F0">
        <w:t>able</w:t>
      </w:r>
      <w:r w:rsidR="003A3D1B" w:rsidRPr="00A527F0">
        <w:t xml:space="preserve"> </w:t>
      </w:r>
      <w:del w:id="2394" w:author="Jonathan Pritchard" w:date="2025-03-10T08:03:00Z" w16du:dateUtc="2025-03-10T08:03:00Z">
        <w:r w:rsidR="003A3D1B" w:rsidRPr="00A527F0" w:rsidDel="00663161">
          <w:delText>C-</w:delText>
        </w:r>
      </w:del>
      <w:r w:rsidR="003A3D1B" w:rsidRPr="00A527F0">
        <w:t>3</w:t>
      </w:r>
      <w:del w:id="2395" w:author="Jonathan Pritchard" w:date="2025-03-10T08:03:00Z" w16du:dateUtc="2025-03-10T08:03:00Z">
        <w:r w:rsidR="003A3D1B" w:rsidRPr="00A527F0" w:rsidDel="00663161">
          <w:delText>-1</w:delText>
        </w:r>
      </w:del>
      <w:r w:rsidRPr="00A527F0">
        <w:t xml:space="preserve"> below:</w:t>
      </w:r>
    </w:p>
    <w:tbl>
      <w:tblPr>
        <w:tblStyle w:val="TableGrid"/>
        <w:tblW w:w="0" w:type="auto"/>
        <w:tblLook w:val="04A0" w:firstRow="1" w:lastRow="0" w:firstColumn="1" w:lastColumn="0" w:noHBand="0" w:noVBand="1"/>
      </w:tblPr>
      <w:tblGrid>
        <w:gridCol w:w="2972"/>
        <w:gridCol w:w="1134"/>
        <w:gridCol w:w="4910"/>
      </w:tblGrid>
      <w:tr w:rsidR="000A0D43" w:rsidRPr="00A527F0" w14:paraId="468B6106" w14:textId="77777777" w:rsidTr="00F74131">
        <w:trPr>
          <w:trHeight w:val="297"/>
        </w:trPr>
        <w:tc>
          <w:tcPr>
            <w:tcW w:w="2972" w:type="dxa"/>
            <w:shd w:val="clear" w:color="auto" w:fill="D9D9D9" w:themeFill="background1" w:themeFillShade="D9"/>
          </w:tcPr>
          <w:p w14:paraId="76B89395" w14:textId="6034598C" w:rsidR="000A0D43" w:rsidRPr="00A527F0" w:rsidRDefault="000A0D43" w:rsidP="00F74131">
            <w:pPr>
              <w:spacing w:before="60" w:after="60"/>
              <w:rPr>
                <w:b/>
                <w:bCs/>
              </w:rPr>
            </w:pPr>
            <w:r w:rsidRPr="00A527F0">
              <w:rPr>
                <w:b/>
                <w:bCs/>
              </w:rPr>
              <w:t>Field Name.</w:t>
            </w:r>
          </w:p>
        </w:tc>
        <w:tc>
          <w:tcPr>
            <w:tcW w:w="1134" w:type="dxa"/>
            <w:shd w:val="clear" w:color="auto" w:fill="D9D9D9" w:themeFill="background1" w:themeFillShade="D9"/>
          </w:tcPr>
          <w:p w14:paraId="2202BB8F" w14:textId="77777777" w:rsidR="000A0D43" w:rsidRPr="00A527F0" w:rsidRDefault="000A0D43" w:rsidP="00F74131">
            <w:pPr>
              <w:spacing w:before="60" w:after="60"/>
              <w:rPr>
                <w:b/>
                <w:bCs/>
              </w:rPr>
            </w:pPr>
            <w:r w:rsidRPr="00A527F0">
              <w:rPr>
                <w:b/>
                <w:bCs/>
              </w:rPr>
              <w:t>Type</w:t>
            </w:r>
          </w:p>
        </w:tc>
        <w:tc>
          <w:tcPr>
            <w:tcW w:w="4910" w:type="dxa"/>
            <w:shd w:val="clear" w:color="auto" w:fill="D9D9D9" w:themeFill="background1" w:themeFillShade="D9"/>
          </w:tcPr>
          <w:p w14:paraId="5DE21D50" w14:textId="77777777" w:rsidR="000A0D43" w:rsidRPr="00A527F0" w:rsidRDefault="000A0D43" w:rsidP="00F74131">
            <w:pPr>
              <w:spacing w:before="60" w:after="60"/>
              <w:rPr>
                <w:b/>
                <w:bCs/>
              </w:rPr>
            </w:pPr>
            <w:r w:rsidRPr="00A527F0">
              <w:rPr>
                <w:b/>
                <w:bCs/>
              </w:rPr>
              <w:t>Source</w:t>
            </w:r>
          </w:p>
        </w:tc>
      </w:tr>
      <w:tr w:rsidR="000A0D43" w:rsidRPr="00A527F0" w14:paraId="7E627633" w14:textId="77777777" w:rsidTr="00D437A1">
        <w:tc>
          <w:tcPr>
            <w:tcW w:w="2972" w:type="dxa"/>
          </w:tcPr>
          <w:p w14:paraId="6C1610A6" w14:textId="77777777" w:rsidR="000A0D43" w:rsidRPr="00A527F0" w:rsidRDefault="000A0D43" w:rsidP="00AE2737">
            <w:pPr>
              <w:numPr>
                <w:ilvl w:val="0"/>
                <w:numId w:val="79"/>
              </w:numPr>
              <w:spacing w:before="60" w:after="60"/>
            </w:pPr>
            <w:r w:rsidRPr="00A527F0">
              <w:t>Report Name</w:t>
            </w:r>
          </w:p>
        </w:tc>
        <w:tc>
          <w:tcPr>
            <w:tcW w:w="1134" w:type="dxa"/>
          </w:tcPr>
          <w:p w14:paraId="2589989B" w14:textId="77777777" w:rsidR="000A0D43" w:rsidRPr="00A527F0" w:rsidRDefault="000A0D43" w:rsidP="00F74131">
            <w:pPr>
              <w:spacing w:before="60" w:after="60"/>
            </w:pPr>
            <w:r w:rsidRPr="00A527F0">
              <w:t>Text</w:t>
            </w:r>
          </w:p>
        </w:tc>
        <w:tc>
          <w:tcPr>
            <w:tcW w:w="4910" w:type="dxa"/>
          </w:tcPr>
          <w:p w14:paraId="2AB04628" w14:textId="14564B92" w:rsidR="000A0D43" w:rsidRPr="00A527F0" w:rsidRDefault="000A0D43" w:rsidP="00F74131">
            <w:pPr>
              <w:spacing w:before="60" w:after="60"/>
            </w:pPr>
            <w:r w:rsidRPr="00A527F0">
              <w:t xml:space="preserve">Two Report names are possible depending on which </w:t>
            </w:r>
            <w:r w:rsidR="00F74131" w:rsidRPr="00A527F0">
              <w:t>R</w:t>
            </w:r>
            <w:r w:rsidRPr="00A527F0">
              <w:t>eport is being shown. Either:</w:t>
            </w:r>
          </w:p>
          <w:p w14:paraId="478029D3" w14:textId="77777777" w:rsidR="000A0D43" w:rsidRPr="00A527F0" w:rsidRDefault="000A0D43" w:rsidP="00AE2737">
            <w:pPr>
              <w:numPr>
                <w:ilvl w:val="0"/>
                <w:numId w:val="78"/>
              </w:numPr>
              <w:spacing w:before="60" w:after="60"/>
            </w:pPr>
            <w:r w:rsidRPr="00A527F0">
              <w:t>Electronic Navigational Charts (ENC) Update Status Report</w:t>
            </w:r>
          </w:p>
          <w:p w14:paraId="6A95581E" w14:textId="6301B8CD" w:rsidR="000A0D43" w:rsidRPr="00A527F0" w:rsidRDefault="000A0D43" w:rsidP="00AE2737">
            <w:pPr>
              <w:numPr>
                <w:ilvl w:val="0"/>
                <w:numId w:val="78"/>
              </w:numPr>
              <w:spacing w:before="60" w:after="60"/>
            </w:pPr>
            <w:bookmarkStart w:id="2396" w:name="_Hlk87104123"/>
            <w:r w:rsidRPr="00A527F0">
              <w:t>Electronic Nautical Publications (ENP) Update Status Report</w:t>
            </w:r>
            <w:bookmarkEnd w:id="2396"/>
          </w:p>
        </w:tc>
      </w:tr>
      <w:tr w:rsidR="000A0D43" w:rsidRPr="00A527F0" w14:paraId="5D7A8D6B" w14:textId="77777777" w:rsidTr="00D437A1">
        <w:tc>
          <w:tcPr>
            <w:tcW w:w="2972" w:type="dxa"/>
          </w:tcPr>
          <w:p w14:paraId="225D73AC" w14:textId="77777777" w:rsidR="000A0D43" w:rsidRPr="00A527F0" w:rsidRDefault="000A0D43" w:rsidP="00AE2737">
            <w:pPr>
              <w:numPr>
                <w:ilvl w:val="0"/>
                <w:numId w:val="79"/>
              </w:numPr>
              <w:spacing w:before="60" w:after="60"/>
            </w:pPr>
            <w:r w:rsidRPr="00A527F0">
              <w:t>Vessel Name</w:t>
            </w:r>
          </w:p>
        </w:tc>
        <w:tc>
          <w:tcPr>
            <w:tcW w:w="1134" w:type="dxa"/>
          </w:tcPr>
          <w:p w14:paraId="762B4BBF" w14:textId="77777777" w:rsidR="000A0D43" w:rsidRPr="00A527F0" w:rsidRDefault="000A0D43" w:rsidP="00F74131">
            <w:pPr>
              <w:spacing w:before="60" w:after="60"/>
            </w:pPr>
            <w:r w:rsidRPr="00A527F0">
              <w:t>Text</w:t>
            </w:r>
          </w:p>
        </w:tc>
        <w:tc>
          <w:tcPr>
            <w:tcW w:w="4910" w:type="dxa"/>
          </w:tcPr>
          <w:p w14:paraId="59E5BC6D" w14:textId="3B62A9E1" w:rsidR="000A0D43" w:rsidRPr="00A527F0" w:rsidRDefault="000A0D43" w:rsidP="00F74131">
            <w:pPr>
              <w:spacing w:before="60" w:after="60"/>
            </w:pPr>
            <w:r w:rsidRPr="00A527F0">
              <w:t>The name of the vesse</w:t>
            </w:r>
            <w:r w:rsidR="00F74131" w:rsidRPr="00A527F0">
              <w:t>l as recorded within the ECDIS.</w:t>
            </w:r>
          </w:p>
        </w:tc>
      </w:tr>
      <w:tr w:rsidR="000A0D43" w:rsidRPr="00A527F0" w14:paraId="10653551" w14:textId="77777777" w:rsidTr="00D437A1">
        <w:tc>
          <w:tcPr>
            <w:tcW w:w="2972" w:type="dxa"/>
          </w:tcPr>
          <w:p w14:paraId="41902A52" w14:textId="77777777" w:rsidR="000A0D43" w:rsidRPr="00A527F0" w:rsidRDefault="000A0D43" w:rsidP="00AE2737">
            <w:pPr>
              <w:numPr>
                <w:ilvl w:val="0"/>
                <w:numId w:val="79"/>
              </w:numPr>
              <w:spacing w:before="60" w:after="60"/>
            </w:pPr>
            <w:r w:rsidRPr="00A527F0">
              <w:t xml:space="preserve">Identifier </w:t>
            </w:r>
          </w:p>
        </w:tc>
        <w:tc>
          <w:tcPr>
            <w:tcW w:w="1134" w:type="dxa"/>
          </w:tcPr>
          <w:p w14:paraId="52B46D92" w14:textId="77777777" w:rsidR="000A0D43" w:rsidRPr="00A527F0" w:rsidRDefault="000A0D43" w:rsidP="00F74131">
            <w:pPr>
              <w:spacing w:before="60" w:after="60"/>
            </w:pPr>
            <w:r w:rsidRPr="00A527F0">
              <w:t>Text</w:t>
            </w:r>
          </w:p>
        </w:tc>
        <w:tc>
          <w:tcPr>
            <w:tcW w:w="4910" w:type="dxa"/>
          </w:tcPr>
          <w:p w14:paraId="15C70DB2" w14:textId="748169E8" w:rsidR="000A0D43" w:rsidRPr="00A527F0" w:rsidRDefault="000A0D43" w:rsidP="00F74131">
            <w:pPr>
              <w:spacing w:before="60" w:after="60"/>
            </w:pPr>
            <w:r w:rsidRPr="00A527F0">
              <w:t>A unique identifier,</w:t>
            </w:r>
            <w:r w:rsidR="00F74131" w:rsidRPr="00A527F0">
              <w:t xml:space="preserve"> the MMSI or vessel IMO number.</w:t>
            </w:r>
          </w:p>
        </w:tc>
      </w:tr>
      <w:tr w:rsidR="000A0D43" w:rsidRPr="00A527F0" w14:paraId="7A036B72" w14:textId="77777777" w:rsidTr="00D437A1">
        <w:tc>
          <w:tcPr>
            <w:tcW w:w="2972" w:type="dxa"/>
          </w:tcPr>
          <w:p w14:paraId="15BB1B20" w14:textId="77777777" w:rsidR="000A0D43" w:rsidRPr="00A527F0" w:rsidRDefault="000A0D43" w:rsidP="00AE2737">
            <w:pPr>
              <w:numPr>
                <w:ilvl w:val="0"/>
                <w:numId w:val="79"/>
              </w:numPr>
              <w:spacing w:before="60" w:after="60"/>
            </w:pPr>
            <w:r w:rsidRPr="00A527F0">
              <w:t>Update reference date</w:t>
            </w:r>
          </w:p>
        </w:tc>
        <w:tc>
          <w:tcPr>
            <w:tcW w:w="1134" w:type="dxa"/>
          </w:tcPr>
          <w:p w14:paraId="460C6507" w14:textId="77777777" w:rsidR="000A0D43" w:rsidRPr="00A527F0" w:rsidRDefault="000A0D43" w:rsidP="00F74131">
            <w:pPr>
              <w:spacing w:before="60" w:after="60"/>
            </w:pPr>
            <w:r w:rsidRPr="00A527F0">
              <w:t>Date</w:t>
            </w:r>
          </w:p>
        </w:tc>
        <w:tc>
          <w:tcPr>
            <w:tcW w:w="4910" w:type="dxa"/>
          </w:tcPr>
          <w:p w14:paraId="02B7A3D6" w14:textId="17B99AF3" w:rsidR="000A0D43" w:rsidRPr="00A527F0" w:rsidRDefault="000A0D43" w:rsidP="00F74131">
            <w:pPr>
              <w:spacing w:before="60" w:after="60"/>
            </w:pPr>
            <w:r w:rsidRPr="00A527F0">
              <w:t xml:space="preserve">The data used as the reference for the status of each of the cells. This is the issue date of the last S-128 dataset in the </w:t>
            </w:r>
            <w:r w:rsidR="00F74131" w:rsidRPr="00A527F0">
              <w:t>E</w:t>
            </w:r>
            <w:r w:rsidRPr="00A527F0">
              <w:t xml:space="preserve">xchange </w:t>
            </w:r>
            <w:r w:rsidR="00F74131" w:rsidRPr="00A527F0">
              <w:t>S</w:t>
            </w:r>
            <w:r w:rsidRPr="00A527F0">
              <w:t xml:space="preserve">et used to update the </w:t>
            </w:r>
            <w:r w:rsidR="003B11C8" w:rsidRPr="00A527F0">
              <w:t>System Database</w:t>
            </w:r>
            <w:r w:rsidRPr="00A527F0">
              <w:t>. The date is taken from the latest S-128 datasets issueDate in the CATALOG.XML and is</w:t>
            </w:r>
            <w:r w:rsidR="00F74131" w:rsidRPr="00A527F0">
              <w:t xml:space="preserve"> expressed in ISO8601 notation:</w:t>
            </w:r>
          </w:p>
          <w:p w14:paraId="704DF6D6" w14:textId="184DF07C" w:rsidR="000A0D43" w:rsidRPr="00A527F0" w:rsidRDefault="000A0D43" w:rsidP="00F74131">
            <w:pPr>
              <w:spacing w:before="60" w:after="60"/>
            </w:pPr>
            <w:r w:rsidRPr="00A527F0">
              <w:t xml:space="preserve"> [</w:t>
            </w:r>
            <w:r w:rsidRPr="00A527F0">
              <w:rPr>
                <w:b/>
                <w:bCs/>
              </w:rPr>
              <w:t>YYYMMDDZHHMMSS</w:t>
            </w:r>
            <w:r w:rsidR="00F74131" w:rsidRPr="00A527F0">
              <w:t>]</w:t>
            </w:r>
          </w:p>
        </w:tc>
      </w:tr>
      <w:tr w:rsidR="000A0D43" w:rsidRPr="00A527F0" w14:paraId="6178331E" w14:textId="77777777" w:rsidTr="00D437A1">
        <w:tc>
          <w:tcPr>
            <w:tcW w:w="2972" w:type="dxa"/>
          </w:tcPr>
          <w:p w14:paraId="133D2A64" w14:textId="5A98481B" w:rsidR="000A0D43" w:rsidRPr="00A527F0" w:rsidRDefault="000A0D43" w:rsidP="00AE2737">
            <w:pPr>
              <w:numPr>
                <w:ilvl w:val="0"/>
                <w:numId w:val="79"/>
              </w:numPr>
              <w:spacing w:before="60" w:after="60"/>
            </w:pPr>
            <w:r w:rsidRPr="00A527F0">
              <w:t xml:space="preserve">Date of report </w:t>
            </w:r>
          </w:p>
        </w:tc>
        <w:tc>
          <w:tcPr>
            <w:tcW w:w="1134" w:type="dxa"/>
          </w:tcPr>
          <w:p w14:paraId="2C8FF900" w14:textId="77777777" w:rsidR="000A0D43" w:rsidRPr="00A527F0" w:rsidRDefault="000A0D43" w:rsidP="00F74131">
            <w:pPr>
              <w:spacing w:before="60" w:after="60"/>
            </w:pPr>
            <w:r w:rsidRPr="00A527F0">
              <w:t>Date</w:t>
            </w:r>
          </w:p>
        </w:tc>
        <w:tc>
          <w:tcPr>
            <w:tcW w:w="4910" w:type="dxa"/>
          </w:tcPr>
          <w:p w14:paraId="2A503118" w14:textId="7722392B" w:rsidR="000A0D43" w:rsidRPr="00A527F0" w:rsidRDefault="000A0D43" w:rsidP="00F74131">
            <w:pPr>
              <w:spacing w:before="60" w:after="60"/>
            </w:pPr>
            <w:r w:rsidRPr="00A527F0">
              <w:t xml:space="preserve">The date the </w:t>
            </w:r>
            <w:r w:rsidR="00F74131" w:rsidRPr="00A527F0">
              <w:t>R</w:t>
            </w:r>
            <w:r w:rsidRPr="00A527F0">
              <w:t>eport was run.</w:t>
            </w:r>
          </w:p>
        </w:tc>
      </w:tr>
      <w:tr w:rsidR="000A0D43" w:rsidRPr="00A527F0" w14:paraId="76C063F9" w14:textId="77777777" w:rsidTr="00D437A1">
        <w:tc>
          <w:tcPr>
            <w:tcW w:w="2972" w:type="dxa"/>
          </w:tcPr>
          <w:p w14:paraId="5B4DF816" w14:textId="77777777" w:rsidR="000A0D43" w:rsidRPr="00A527F0" w:rsidRDefault="000A0D43" w:rsidP="00AE2737">
            <w:pPr>
              <w:numPr>
                <w:ilvl w:val="0"/>
                <w:numId w:val="79"/>
              </w:numPr>
              <w:spacing w:before="60" w:after="60"/>
            </w:pPr>
            <w:r w:rsidRPr="00A527F0">
              <w:t>Content</w:t>
            </w:r>
          </w:p>
        </w:tc>
        <w:tc>
          <w:tcPr>
            <w:tcW w:w="1134" w:type="dxa"/>
          </w:tcPr>
          <w:p w14:paraId="59335D4D" w14:textId="77777777" w:rsidR="000A0D43" w:rsidRPr="00A527F0" w:rsidRDefault="000A0D43" w:rsidP="00F74131">
            <w:pPr>
              <w:spacing w:before="60" w:after="60"/>
            </w:pPr>
            <w:r w:rsidRPr="00A527F0">
              <w:t>Text</w:t>
            </w:r>
          </w:p>
        </w:tc>
        <w:tc>
          <w:tcPr>
            <w:tcW w:w="4910" w:type="dxa"/>
          </w:tcPr>
          <w:p w14:paraId="228F2FBC" w14:textId="467A10F4" w:rsidR="000A0D43" w:rsidRPr="00A527F0" w:rsidRDefault="000A0D43" w:rsidP="00F74131">
            <w:pPr>
              <w:spacing w:before="60" w:after="60"/>
            </w:pPr>
            <w:r w:rsidRPr="00A527F0">
              <w:t xml:space="preserve">Each Report can be optionally filtered for an individual route plan or report the full </w:t>
            </w:r>
            <w:r w:rsidR="003B11C8" w:rsidRPr="00A527F0">
              <w:t xml:space="preserve">System Database </w:t>
            </w:r>
            <w:r w:rsidRPr="00A527F0">
              <w:t xml:space="preserve">contents for each </w:t>
            </w:r>
            <w:r w:rsidR="00F74131" w:rsidRPr="00A527F0">
              <w:t>R</w:t>
            </w:r>
            <w:r w:rsidRPr="00A527F0">
              <w:t>eport type:</w:t>
            </w:r>
          </w:p>
          <w:p w14:paraId="6A271430" w14:textId="77777777" w:rsidR="000A0D43" w:rsidRPr="00A527F0" w:rsidRDefault="000A0D43" w:rsidP="00AE2737">
            <w:pPr>
              <w:numPr>
                <w:ilvl w:val="0"/>
                <w:numId w:val="75"/>
              </w:numPr>
              <w:spacing w:before="60" w:after="60"/>
            </w:pPr>
            <w:r w:rsidRPr="00A527F0">
              <w:t>“Filtered for Route Plan XXX to YYY” where XXX and YYY are the textual names of the point of origin and destination on the chosen route.</w:t>
            </w:r>
          </w:p>
          <w:p w14:paraId="0E0BD393" w14:textId="53E92EB7" w:rsidR="000A0D43" w:rsidRPr="00A527F0" w:rsidRDefault="000A0D43" w:rsidP="00AE2737">
            <w:pPr>
              <w:numPr>
                <w:ilvl w:val="0"/>
                <w:numId w:val="75"/>
              </w:numPr>
              <w:spacing w:before="60" w:after="60"/>
            </w:pPr>
            <w:r w:rsidRPr="00A527F0">
              <w:t xml:space="preserve">Full </w:t>
            </w:r>
            <w:r w:rsidR="003B11C8" w:rsidRPr="00A527F0">
              <w:t xml:space="preserve">System Database </w:t>
            </w:r>
            <w:r w:rsidRPr="00A527F0">
              <w:t>contents.</w:t>
            </w:r>
          </w:p>
        </w:tc>
      </w:tr>
      <w:tr w:rsidR="000A0D43" w:rsidRPr="00A527F0" w14:paraId="558A2080" w14:textId="77777777" w:rsidTr="00D437A1">
        <w:tc>
          <w:tcPr>
            <w:tcW w:w="2972" w:type="dxa"/>
          </w:tcPr>
          <w:p w14:paraId="4DC842CA" w14:textId="77777777" w:rsidR="000A0D43" w:rsidRPr="00A527F0" w:rsidRDefault="000A0D43" w:rsidP="00AE2737">
            <w:pPr>
              <w:numPr>
                <w:ilvl w:val="0"/>
                <w:numId w:val="79"/>
              </w:numPr>
              <w:spacing w:before="60" w:after="60"/>
            </w:pPr>
            <w:r w:rsidRPr="00A527F0">
              <w:t>Start WP</w:t>
            </w:r>
          </w:p>
        </w:tc>
        <w:tc>
          <w:tcPr>
            <w:tcW w:w="1134" w:type="dxa"/>
          </w:tcPr>
          <w:p w14:paraId="16B718A0" w14:textId="77777777" w:rsidR="000A0D43" w:rsidRPr="00A527F0" w:rsidRDefault="000A0D43" w:rsidP="00F74131">
            <w:pPr>
              <w:spacing w:before="60" w:after="60"/>
            </w:pPr>
            <w:r w:rsidRPr="00A527F0">
              <w:t>Text</w:t>
            </w:r>
          </w:p>
        </w:tc>
        <w:tc>
          <w:tcPr>
            <w:tcW w:w="4910" w:type="dxa"/>
          </w:tcPr>
          <w:p w14:paraId="0938726B" w14:textId="2B9574E4" w:rsidR="000A0D43" w:rsidRPr="00A527F0" w:rsidRDefault="000A0D43" w:rsidP="00F74131">
            <w:pPr>
              <w:spacing w:before="60" w:after="60"/>
            </w:pPr>
            <w:r w:rsidRPr="00A527F0">
              <w:t xml:space="preserve">This field is only present if the </w:t>
            </w:r>
            <w:r w:rsidR="00F74131" w:rsidRPr="00A527F0">
              <w:t>R</w:t>
            </w:r>
            <w:r w:rsidRPr="00A527F0">
              <w:t>eport is filtered for a route. It should comprise the textual name of the starting waypoint of the route (if one exists) and the lat/lon</w:t>
            </w:r>
            <w:r w:rsidR="00F74131" w:rsidRPr="00A527F0">
              <w:t>g</w:t>
            </w:r>
            <w:r w:rsidRPr="00A527F0">
              <w:t xml:space="preserve"> coordinates of the waypoint. There is no fixed form that the coordinates should take.</w:t>
            </w:r>
          </w:p>
        </w:tc>
      </w:tr>
      <w:tr w:rsidR="000A0D43" w:rsidRPr="00A527F0" w14:paraId="1CC06EB3" w14:textId="77777777" w:rsidTr="00D437A1">
        <w:tc>
          <w:tcPr>
            <w:tcW w:w="2972" w:type="dxa"/>
          </w:tcPr>
          <w:p w14:paraId="2F0DC018" w14:textId="77777777" w:rsidR="000A0D43" w:rsidRPr="00A527F0" w:rsidRDefault="000A0D43" w:rsidP="00AE2737">
            <w:pPr>
              <w:numPr>
                <w:ilvl w:val="0"/>
                <w:numId w:val="79"/>
              </w:numPr>
              <w:spacing w:before="60" w:after="60"/>
            </w:pPr>
            <w:r w:rsidRPr="00A527F0">
              <w:t>End WP</w:t>
            </w:r>
          </w:p>
        </w:tc>
        <w:tc>
          <w:tcPr>
            <w:tcW w:w="1134" w:type="dxa"/>
          </w:tcPr>
          <w:p w14:paraId="3D8F1A48" w14:textId="77777777" w:rsidR="000A0D43" w:rsidRPr="00A527F0" w:rsidRDefault="000A0D43" w:rsidP="00F74131">
            <w:pPr>
              <w:spacing w:before="60" w:after="60"/>
            </w:pPr>
            <w:r w:rsidRPr="00A527F0">
              <w:t>Text</w:t>
            </w:r>
          </w:p>
        </w:tc>
        <w:tc>
          <w:tcPr>
            <w:tcW w:w="4910" w:type="dxa"/>
          </w:tcPr>
          <w:p w14:paraId="5629CD93" w14:textId="62017DB0" w:rsidR="000A0D43" w:rsidRPr="00A527F0" w:rsidRDefault="000A0D43" w:rsidP="00F74131">
            <w:pPr>
              <w:spacing w:before="60" w:after="60"/>
            </w:pPr>
            <w:r w:rsidRPr="00A527F0">
              <w:t xml:space="preserve">This field is only present if the </w:t>
            </w:r>
            <w:r w:rsidR="00F74131" w:rsidRPr="00A527F0">
              <w:t>R</w:t>
            </w:r>
            <w:r w:rsidRPr="00A527F0">
              <w:t>eport is filtered for a route. It should comprise the textual name of the last waypoint of the route (if one exists) and its lat/lon</w:t>
            </w:r>
            <w:r w:rsidR="00F74131" w:rsidRPr="00A527F0">
              <w:t>g</w:t>
            </w:r>
            <w:r w:rsidRPr="00A527F0">
              <w:t xml:space="preserve"> coordinates. There is no fixed form th</w:t>
            </w:r>
            <w:r w:rsidR="00F74131" w:rsidRPr="00A527F0">
              <w:t>at the coordinates should take.</w:t>
            </w:r>
          </w:p>
        </w:tc>
      </w:tr>
    </w:tbl>
    <w:p w14:paraId="7F613EBF" w14:textId="178AB84E" w:rsidR="000054D6" w:rsidRPr="00A527F0" w:rsidRDefault="00331A1D" w:rsidP="00DF6704">
      <w:pPr>
        <w:pStyle w:val="Caption"/>
        <w:spacing w:after="120" w:line="240" w:lineRule="auto"/>
        <w:jc w:val="center"/>
        <w:rPr>
          <w:bCs/>
        </w:rPr>
      </w:pPr>
      <w:r w:rsidRPr="00A527F0">
        <w:t>Table 3 - Data content of header fields</w:t>
      </w:r>
    </w:p>
    <w:p w14:paraId="0ED419B5" w14:textId="77777777" w:rsidR="000A0D43" w:rsidRPr="00A527F0" w:rsidRDefault="000A0D43" w:rsidP="000054D6">
      <w:pPr>
        <w:spacing w:after="120" w:line="240" w:lineRule="auto"/>
        <w:jc w:val="both"/>
        <w:rPr>
          <w:b/>
          <w:bCs/>
          <w:u w:val="single"/>
        </w:rPr>
      </w:pPr>
      <w:r w:rsidRPr="00A527F0">
        <w:rPr>
          <w:b/>
          <w:bCs/>
          <w:u w:val="single"/>
        </w:rPr>
        <w:t>Filtering of Update status report for route section</w:t>
      </w:r>
    </w:p>
    <w:p w14:paraId="45F2990D" w14:textId="4FB6559D" w:rsidR="000A0D43" w:rsidRPr="00A527F0" w:rsidRDefault="000A0D43" w:rsidP="000054D6">
      <w:pPr>
        <w:spacing w:after="120" w:line="240" w:lineRule="auto"/>
        <w:jc w:val="both"/>
      </w:pPr>
      <w:r w:rsidRPr="00A527F0">
        <w:t xml:space="preserve">Where an Update </w:t>
      </w:r>
      <w:r w:rsidR="000054D6" w:rsidRPr="00A527F0">
        <w:t>S</w:t>
      </w:r>
      <w:r w:rsidRPr="00A527F0">
        <w:t xml:space="preserve">tatus </w:t>
      </w:r>
      <w:r w:rsidR="000054D6" w:rsidRPr="00A527F0">
        <w:t>R</w:t>
      </w:r>
      <w:r w:rsidRPr="00A527F0">
        <w:t xml:space="preserve">eport is filtered for a route plan then the datasets of the appropriate type (ENC or ENP) in the </w:t>
      </w:r>
      <w:r w:rsidR="003B11C8" w:rsidRPr="00A527F0">
        <w:t xml:space="preserve">System Database </w:t>
      </w:r>
      <w:r w:rsidRPr="00A527F0">
        <w:t xml:space="preserve">whose status are checked are defined by the intersection of the route corridor with the dataset boundaries (as defined by dataset’s coverage features (or coverage defined in the S-100 CATALOG.XML within the </w:t>
      </w:r>
      <w:r w:rsidR="003B11C8" w:rsidRPr="00A527F0">
        <w:t>System Database</w:t>
      </w:r>
      <w:r w:rsidRPr="00A527F0">
        <w:t>)</w:t>
      </w:r>
      <w:r w:rsidR="000054D6" w:rsidRPr="00A527F0">
        <w:t>)</w:t>
      </w:r>
      <w:r w:rsidRPr="00A527F0">
        <w:t>.</w:t>
      </w:r>
    </w:p>
    <w:p w14:paraId="2A481E80" w14:textId="20FF482C" w:rsidR="000A0D43" w:rsidRPr="00A527F0" w:rsidRDefault="000A0D43" w:rsidP="000054D6">
      <w:pPr>
        <w:spacing w:after="60" w:line="240" w:lineRule="auto"/>
        <w:jc w:val="both"/>
      </w:pPr>
      <w:r w:rsidRPr="00A527F0">
        <w:t>The width of the filtering corridor is equal to the “user specified d</w:t>
      </w:r>
      <w:r w:rsidR="000054D6" w:rsidRPr="00A527F0">
        <w:t xml:space="preserve">istance” implemented inside the </w:t>
      </w:r>
      <w:r w:rsidRPr="00A527F0">
        <w:t>ECDIS to fulfil IMO MSC.</w:t>
      </w:r>
      <w:r w:rsidR="002514B8" w:rsidRPr="00A527F0">
        <w:t>532(106)</w:t>
      </w:r>
      <w:r w:rsidRPr="00A527F0">
        <w:t xml:space="preserve"> </w:t>
      </w:r>
      <w:r w:rsidRPr="00A527F0">
        <w:rPr>
          <w:i/>
          <w:iCs/>
        </w:rPr>
        <w:t>11.3.5:</w:t>
      </w:r>
    </w:p>
    <w:p w14:paraId="082E42BD" w14:textId="474AD615" w:rsidR="000A0D43" w:rsidRPr="00A527F0" w:rsidRDefault="000A0D43" w:rsidP="00C50708">
      <w:pPr>
        <w:spacing w:after="120" w:line="240" w:lineRule="auto"/>
        <w:ind w:left="284" w:right="317"/>
        <w:jc w:val="both"/>
      </w:pPr>
      <w:r w:rsidRPr="00A527F0">
        <w:rPr>
          <w:i/>
          <w:iCs/>
        </w:rPr>
        <w:lastRenderedPageBreak/>
        <w:t>“A</w:t>
      </w:r>
      <w:r w:rsidR="00C50708" w:rsidRPr="00A527F0">
        <w:rPr>
          <w:i/>
          <w:iCs/>
        </w:rPr>
        <w:t xml:space="preserve"> graphical</w:t>
      </w:r>
      <w:r w:rsidRPr="00A527F0">
        <w:rPr>
          <w:i/>
          <w:iCs/>
        </w:rPr>
        <w:t xml:space="preserve"> indication should be given if the mariner plans a route closer than</w:t>
      </w:r>
      <w:r w:rsidR="000054D6" w:rsidRPr="00A527F0">
        <w:rPr>
          <w:i/>
          <w:iCs/>
        </w:rPr>
        <w:t xml:space="preserve"> a user-specified distance from </w:t>
      </w:r>
      <w:r w:rsidRPr="00A527F0">
        <w:rPr>
          <w:i/>
          <w:iCs/>
        </w:rPr>
        <w:t>the boundary of a</w:t>
      </w:r>
      <w:r w:rsidR="00C50708" w:rsidRPr="00A527F0">
        <w:rPr>
          <w:i/>
          <w:iCs/>
        </w:rPr>
        <w:t xml:space="preserve"> </w:t>
      </w:r>
      <w:r w:rsidR="00C50708" w:rsidRPr="00A527F0">
        <w:t>user-selectable category of</w:t>
      </w:r>
      <w:r w:rsidRPr="00A527F0">
        <w:rPr>
          <w:i/>
          <w:iCs/>
        </w:rPr>
        <w:t xml:space="preserve"> prohibited area or a geographic area for which special conditions exist (see appendix 4). A</w:t>
      </w:r>
      <w:r w:rsidR="00C50708" w:rsidRPr="00A527F0">
        <w:rPr>
          <w:i/>
          <w:iCs/>
        </w:rPr>
        <w:t xml:space="preserve"> graphical</w:t>
      </w:r>
      <w:r w:rsidRPr="00A527F0">
        <w:rPr>
          <w:i/>
          <w:iCs/>
        </w:rPr>
        <w:t xml:space="preserve"> indication should also be given if the mariner plans a route closer than a user specified distance from a </w:t>
      </w:r>
      <w:r w:rsidR="00C50708" w:rsidRPr="00A527F0">
        <w:rPr>
          <w:i/>
          <w:iCs/>
        </w:rPr>
        <w:t xml:space="preserve">user-selectable category of </w:t>
      </w:r>
      <w:r w:rsidRPr="00A527F0">
        <w:rPr>
          <w:i/>
          <w:iCs/>
        </w:rPr>
        <w:t>point object</w:t>
      </w:r>
      <w:r w:rsidR="00A954C0" w:rsidRPr="00A527F0">
        <w:rPr>
          <w:i/>
          <w:iCs/>
        </w:rPr>
        <w:t>s</w:t>
      </w:r>
      <w:r w:rsidRPr="00A527F0">
        <w:rPr>
          <w:i/>
          <w:iCs/>
        </w:rPr>
        <w:t>, such as a fixed or floating aid to navigation or isolated danger</w:t>
      </w:r>
      <w:r w:rsidRPr="00A527F0">
        <w:t xml:space="preserve">. </w:t>
      </w:r>
      <w:r w:rsidR="00C50708" w:rsidRPr="00A527F0">
        <w:rPr>
          <w:i/>
          <w:iCs/>
        </w:rPr>
        <w:t>The user-selectable categories should be the same as the user selections for the display of objects and be based on IHO standards. There should be a permanent indication when any user-selectable categories are deselected. Details of the deselection should be available on demand</w:t>
      </w:r>
      <w:r w:rsidR="00C50708" w:rsidRPr="00A527F0">
        <w:t>.</w:t>
      </w:r>
      <w:r w:rsidRPr="00A527F0">
        <w:t>“</w:t>
      </w:r>
    </w:p>
    <w:p w14:paraId="63BA8FED" w14:textId="77777777" w:rsidR="000A0D43" w:rsidRPr="00A527F0" w:rsidRDefault="000A0D43" w:rsidP="000054D6">
      <w:pPr>
        <w:spacing w:after="120" w:line="240" w:lineRule="auto"/>
        <w:jc w:val="both"/>
      </w:pPr>
      <w:commentRangeStart w:id="2397"/>
      <w:r w:rsidRPr="00A527F0">
        <w:t>This is not the same as the XTD distance.</w:t>
      </w:r>
      <w:commentRangeEnd w:id="2397"/>
      <w:r w:rsidR="005D7D6F">
        <w:rPr>
          <w:rStyle w:val="CommentReference"/>
        </w:rPr>
        <w:commentReference w:id="2397"/>
      </w:r>
    </w:p>
    <w:p w14:paraId="073051FD" w14:textId="77777777" w:rsidR="000A0D43" w:rsidRPr="00A527F0" w:rsidRDefault="000A0D43" w:rsidP="000054D6">
      <w:pPr>
        <w:spacing w:after="120" w:line="240" w:lineRule="auto"/>
        <w:jc w:val="both"/>
      </w:pPr>
    </w:p>
    <w:p w14:paraId="63C6170C" w14:textId="1A29F81E" w:rsidR="000A0D43" w:rsidRPr="00A527F0" w:rsidRDefault="000A0D43" w:rsidP="000054D6">
      <w:pPr>
        <w:spacing w:after="120" w:line="240" w:lineRule="auto"/>
        <w:jc w:val="both"/>
        <w:rPr>
          <w:b/>
          <w:bCs/>
          <w:u w:val="single"/>
        </w:rPr>
      </w:pPr>
      <w:r w:rsidRPr="00A527F0">
        <w:rPr>
          <w:b/>
          <w:bCs/>
          <w:u w:val="single"/>
        </w:rPr>
        <w:t xml:space="preserve">Summary </w:t>
      </w:r>
      <w:r w:rsidR="009E15EE" w:rsidRPr="00A527F0">
        <w:rPr>
          <w:b/>
          <w:bCs/>
          <w:u w:val="single"/>
        </w:rPr>
        <w:t>t</w:t>
      </w:r>
      <w:r w:rsidRPr="00A527F0">
        <w:rPr>
          <w:b/>
          <w:bCs/>
          <w:u w:val="single"/>
        </w:rPr>
        <w:t>otals</w:t>
      </w:r>
    </w:p>
    <w:p w14:paraId="5D56B320" w14:textId="0C179F6B" w:rsidR="000A0D43" w:rsidRPr="00A527F0" w:rsidRDefault="000A0D43" w:rsidP="00AD7F90">
      <w:pPr>
        <w:spacing w:after="60" w:line="240" w:lineRule="auto"/>
        <w:jc w:val="both"/>
      </w:pPr>
      <w:r w:rsidRPr="00A527F0">
        <w:t xml:space="preserve">The summary section of the </w:t>
      </w:r>
      <w:r w:rsidR="00AD7F90" w:rsidRPr="00A527F0">
        <w:t>R</w:t>
      </w:r>
      <w:r w:rsidRPr="00A527F0">
        <w:t>eport follows directl</w:t>
      </w:r>
      <w:r w:rsidR="00AD7F90" w:rsidRPr="00A527F0">
        <w:t xml:space="preserve">y after the header. The summary </w:t>
      </w:r>
      <w:r w:rsidRPr="00A527F0">
        <w:t>contains the following information:</w:t>
      </w:r>
    </w:p>
    <w:p w14:paraId="6222B9CD" w14:textId="2E36D6D2" w:rsidR="000A0D43" w:rsidRPr="00A527F0" w:rsidRDefault="00AD7F90" w:rsidP="00AE2737">
      <w:pPr>
        <w:numPr>
          <w:ilvl w:val="0"/>
          <w:numId w:val="76"/>
        </w:numPr>
        <w:spacing w:after="60" w:line="240" w:lineRule="auto"/>
        <w:jc w:val="both"/>
      </w:pPr>
      <w:r w:rsidRPr="00A527F0">
        <w:t>The title</w:t>
      </w:r>
      <w:r w:rsidR="000A0D43" w:rsidRPr="00A527F0">
        <w:t>: “Chart Status Summary”</w:t>
      </w:r>
      <w:r w:rsidR="00086C24" w:rsidRPr="00A527F0">
        <w:t>.</w:t>
      </w:r>
    </w:p>
    <w:p w14:paraId="292071D9" w14:textId="012F030F" w:rsidR="000A0D43" w:rsidRPr="00A527F0" w:rsidRDefault="000A0D43" w:rsidP="00AE2737">
      <w:pPr>
        <w:numPr>
          <w:ilvl w:val="0"/>
          <w:numId w:val="76"/>
        </w:numPr>
        <w:spacing w:after="60" w:line="240" w:lineRule="auto"/>
        <w:jc w:val="both"/>
      </w:pPr>
      <w:r w:rsidRPr="00A527F0">
        <w:t>Totals of cells with the relevant sta</w:t>
      </w:r>
      <w:r w:rsidR="00EB5BEE" w:rsidRPr="00A527F0">
        <w:t>tus in the order defined below.</w:t>
      </w:r>
    </w:p>
    <w:p w14:paraId="5CBC5604" w14:textId="1D03C171" w:rsidR="000A0D43" w:rsidRPr="00A527F0" w:rsidRDefault="000A0D43" w:rsidP="00AE2737">
      <w:pPr>
        <w:numPr>
          <w:ilvl w:val="1"/>
          <w:numId w:val="76"/>
        </w:numPr>
        <w:spacing w:after="60" w:line="240" w:lineRule="auto"/>
        <w:jc w:val="both"/>
      </w:pPr>
      <w:r w:rsidRPr="00A527F0">
        <w:t xml:space="preserve">Total – the total number of datasets available in the </w:t>
      </w:r>
      <w:r w:rsidR="005324CD" w:rsidRPr="00A527F0">
        <w:t xml:space="preserve">System Database </w:t>
      </w:r>
      <w:r w:rsidRPr="00A527F0">
        <w:t xml:space="preserve">for the content type (ENC or ENP), selected for the </w:t>
      </w:r>
      <w:r w:rsidR="00EB5BEE" w:rsidRPr="00A527F0">
        <w:t>Report</w:t>
      </w:r>
      <w:r w:rsidRPr="00A527F0">
        <w:t xml:space="preserve"> (either full or filtered by route).</w:t>
      </w:r>
    </w:p>
    <w:p w14:paraId="403CBC88" w14:textId="77777777" w:rsidR="000A0D43" w:rsidRPr="00A527F0" w:rsidRDefault="000A0D43" w:rsidP="00AE2737">
      <w:pPr>
        <w:numPr>
          <w:ilvl w:val="1"/>
          <w:numId w:val="76"/>
        </w:numPr>
        <w:spacing w:after="60" w:line="240" w:lineRule="auto"/>
        <w:jc w:val="both"/>
      </w:pPr>
      <w:r w:rsidRPr="00A527F0">
        <w:t>Up to date – the total number of datasets (for the content selected) which have status “Up to date”.</w:t>
      </w:r>
    </w:p>
    <w:p w14:paraId="75198884" w14:textId="77777777" w:rsidR="000A0D43" w:rsidRPr="00A527F0" w:rsidRDefault="000A0D43" w:rsidP="00AE2737">
      <w:pPr>
        <w:numPr>
          <w:ilvl w:val="1"/>
          <w:numId w:val="76"/>
        </w:numPr>
        <w:spacing w:after="60" w:line="240" w:lineRule="auto"/>
        <w:jc w:val="both"/>
      </w:pPr>
      <w:r w:rsidRPr="00A527F0">
        <w:t>Not up to date – the total number of datasets (for the content selected) which have status “Not up to date”.</w:t>
      </w:r>
    </w:p>
    <w:p w14:paraId="6F972B5C" w14:textId="77777777" w:rsidR="000A0D43" w:rsidRPr="00A527F0" w:rsidRDefault="000A0D43" w:rsidP="00AE2737">
      <w:pPr>
        <w:numPr>
          <w:ilvl w:val="1"/>
          <w:numId w:val="76"/>
        </w:numPr>
        <w:spacing w:after="60" w:line="240" w:lineRule="auto"/>
        <w:jc w:val="both"/>
      </w:pPr>
      <w:r w:rsidRPr="00A527F0">
        <w:t>Withdrawn – the total number of datasets (for the content selected) which have status “Withdrawn”.</w:t>
      </w:r>
    </w:p>
    <w:p w14:paraId="1567488F" w14:textId="77777777" w:rsidR="000A0D43" w:rsidRPr="00A527F0" w:rsidRDefault="000A0D43" w:rsidP="00AE2737">
      <w:pPr>
        <w:numPr>
          <w:ilvl w:val="1"/>
          <w:numId w:val="76"/>
        </w:numPr>
        <w:spacing w:after="60" w:line="240" w:lineRule="auto"/>
        <w:jc w:val="both"/>
      </w:pPr>
      <w:r w:rsidRPr="00A527F0">
        <w:t>Cancelled – the total number of datasets (for the content selected) which have status “Cancelled”.</w:t>
      </w:r>
    </w:p>
    <w:p w14:paraId="36574B39" w14:textId="77777777" w:rsidR="000A0D43" w:rsidRPr="00A527F0" w:rsidRDefault="000A0D43" w:rsidP="00AE2737">
      <w:pPr>
        <w:numPr>
          <w:ilvl w:val="1"/>
          <w:numId w:val="76"/>
        </w:numPr>
        <w:spacing w:after="60" w:line="240" w:lineRule="auto"/>
        <w:jc w:val="both"/>
      </w:pPr>
      <w:r w:rsidRPr="00A527F0">
        <w:t>Unknown – the number of datasets for which a status cannot be determined for any reason.</w:t>
      </w:r>
    </w:p>
    <w:p w14:paraId="4DEDA92A" w14:textId="68398645" w:rsidR="000A0D43" w:rsidRPr="00A527F0" w:rsidRDefault="000A0D43" w:rsidP="00AE2737">
      <w:pPr>
        <w:numPr>
          <w:ilvl w:val="0"/>
          <w:numId w:val="76"/>
        </w:numPr>
        <w:spacing w:after="120" w:line="240" w:lineRule="auto"/>
        <w:jc w:val="both"/>
      </w:pPr>
      <w:r w:rsidRPr="00A527F0">
        <w:t xml:space="preserve">The possibilities for each dataset’s status are listed in </w:t>
      </w:r>
      <w:r w:rsidR="00AD7F90" w:rsidRPr="00A527F0">
        <w:t>T</w:t>
      </w:r>
      <w:r w:rsidRPr="00A527F0">
        <w:t xml:space="preserve">able </w:t>
      </w:r>
      <w:del w:id="2398" w:author="Jonathan Pritchard" w:date="2025-03-10T08:05:00Z" w16du:dateUtc="2025-03-10T08:05:00Z">
        <w:r w:rsidR="00AD7F90" w:rsidRPr="00A527F0" w:rsidDel="00663161">
          <w:delText>C-3-2</w:delText>
        </w:r>
      </w:del>
      <w:ins w:id="2399" w:author="Jonathan Pritchard" w:date="2025-03-10T08:05:00Z" w16du:dateUtc="2025-03-10T08:05:00Z">
        <w:r w:rsidR="00663161">
          <w:t>4</w:t>
        </w:r>
      </w:ins>
      <w:r w:rsidRPr="00A527F0">
        <w:t xml:space="preserve"> </w:t>
      </w:r>
      <w:r w:rsidR="009E15EE" w:rsidRPr="00A527F0">
        <w:t xml:space="preserve">below </w:t>
      </w:r>
      <w:r w:rsidRPr="00A527F0">
        <w:t>along with their definitions.</w:t>
      </w:r>
    </w:p>
    <w:p w14:paraId="073D5799" w14:textId="77777777" w:rsidR="000A0D43" w:rsidRPr="00A527F0" w:rsidRDefault="000A0D43" w:rsidP="000054D6">
      <w:pPr>
        <w:spacing w:after="120" w:line="240" w:lineRule="auto"/>
        <w:jc w:val="both"/>
        <w:rPr>
          <w:b/>
          <w:bCs/>
        </w:rPr>
      </w:pPr>
    </w:p>
    <w:p w14:paraId="57564C8A" w14:textId="77777777" w:rsidR="000A0D43" w:rsidRPr="00A527F0" w:rsidRDefault="000A0D43" w:rsidP="00086C24">
      <w:pPr>
        <w:spacing w:after="120" w:line="240" w:lineRule="auto"/>
        <w:jc w:val="both"/>
        <w:rPr>
          <w:b/>
          <w:bCs/>
          <w:u w:val="single"/>
        </w:rPr>
      </w:pPr>
      <w:r w:rsidRPr="00A527F0">
        <w:rPr>
          <w:b/>
          <w:bCs/>
          <w:u w:val="single"/>
        </w:rPr>
        <w:t>Data Server content tables</w:t>
      </w:r>
    </w:p>
    <w:p w14:paraId="7194C798" w14:textId="3420CF6A" w:rsidR="000A0D43" w:rsidRPr="00A527F0" w:rsidRDefault="000A0D43" w:rsidP="00086C24">
      <w:pPr>
        <w:spacing w:after="120" w:line="240" w:lineRule="auto"/>
        <w:jc w:val="both"/>
      </w:pPr>
      <w:r w:rsidRPr="00A527F0">
        <w:t xml:space="preserve">The detailed tables in each </w:t>
      </w:r>
      <w:r w:rsidR="00086C24" w:rsidRPr="00A527F0">
        <w:t>R</w:t>
      </w:r>
      <w:r w:rsidRPr="00A527F0">
        <w:t>eport are arranged by d</w:t>
      </w:r>
      <w:r w:rsidR="00086C24" w:rsidRPr="00A527F0">
        <w:t xml:space="preserve">ata server – each separate data </w:t>
      </w:r>
      <w:r w:rsidRPr="00A527F0">
        <w:t xml:space="preserve">server or dataset data source within the </w:t>
      </w:r>
      <w:r w:rsidR="005324CD" w:rsidRPr="00A527F0">
        <w:t xml:space="preserve">System Database </w:t>
      </w:r>
      <w:r w:rsidRPr="00A527F0">
        <w:t xml:space="preserve">has its own separate table listing all datasets by content type (as reported in the “Content” field in the report header) and S-100 </w:t>
      </w:r>
      <w:r w:rsidR="00086C24" w:rsidRPr="00A527F0">
        <w:t>P</w:t>
      </w:r>
      <w:r w:rsidRPr="00A527F0">
        <w:t xml:space="preserve">roduct </w:t>
      </w:r>
      <w:r w:rsidR="00086C24" w:rsidRPr="00A527F0">
        <w:t>S</w:t>
      </w:r>
      <w:r w:rsidRPr="00A527F0">
        <w:t xml:space="preserve">pecification order. </w:t>
      </w:r>
    </w:p>
    <w:p w14:paraId="437E7520" w14:textId="77777777" w:rsidR="000A0D43" w:rsidRPr="00A527F0" w:rsidRDefault="000A0D43" w:rsidP="00086C24">
      <w:pPr>
        <w:spacing w:after="60" w:line="240" w:lineRule="auto"/>
        <w:jc w:val="both"/>
      </w:pPr>
      <w:r w:rsidRPr="00A527F0">
        <w:t>The detailed tables contain the following information:</w:t>
      </w:r>
    </w:p>
    <w:p w14:paraId="31AE1790" w14:textId="20A3ED1D" w:rsidR="000A0D43" w:rsidRPr="00A527F0" w:rsidRDefault="000A0D43" w:rsidP="00AE2737">
      <w:pPr>
        <w:numPr>
          <w:ilvl w:val="0"/>
          <w:numId w:val="77"/>
        </w:numPr>
        <w:spacing w:after="60" w:line="240" w:lineRule="auto"/>
        <w:jc w:val="both"/>
      </w:pPr>
      <w:r w:rsidRPr="00A527F0">
        <w:t>Title: Data Server Name</w:t>
      </w:r>
      <w:r w:rsidR="00086C24" w:rsidRPr="00A527F0">
        <w:t xml:space="preserve"> –</w:t>
      </w:r>
      <w:r w:rsidRPr="00A527F0">
        <w:t xml:space="preserve"> this</w:t>
      </w:r>
      <w:r w:rsidR="00086C24" w:rsidRPr="00A527F0">
        <w:t xml:space="preserve"> </w:t>
      </w:r>
      <w:r w:rsidRPr="00A527F0">
        <w:t xml:space="preserve">is the data server identified by the S-128 Producer </w:t>
      </w:r>
      <w:r w:rsidR="00DF6704">
        <w:t xml:space="preserve">Code </w:t>
      </w:r>
      <w:r w:rsidR="00DF6704" w:rsidRPr="00DF6704">
        <w:t>(which can either be a data producer, an aggregator or data aggregator (as identified by Section 9.1.1)</w:t>
      </w:r>
    </w:p>
    <w:p w14:paraId="7ECAC09B" w14:textId="69C1D44C" w:rsidR="000A0D43" w:rsidRPr="00A527F0" w:rsidRDefault="000A0D43" w:rsidP="00AE2737">
      <w:pPr>
        <w:numPr>
          <w:ilvl w:val="0"/>
          <w:numId w:val="77"/>
        </w:numPr>
        <w:spacing w:after="60" w:line="240" w:lineRule="auto"/>
        <w:jc w:val="both"/>
      </w:pPr>
      <w:r w:rsidRPr="00A527F0">
        <w:t xml:space="preserve">For each cell installed in the </w:t>
      </w:r>
      <w:r w:rsidR="005324CD" w:rsidRPr="00A527F0">
        <w:t xml:space="preserve">System Database </w:t>
      </w:r>
      <w:r w:rsidRPr="00A527F0">
        <w:t>from the data server:</w:t>
      </w:r>
    </w:p>
    <w:p w14:paraId="434BFD95" w14:textId="4C2BBE73" w:rsidR="000A0D43" w:rsidRPr="00A527F0" w:rsidRDefault="000A0D43" w:rsidP="00AE2737">
      <w:pPr>
        <w:numPr>
          <w:ilvl w:val="1"/>
          <w:numId w:val="77"/>
        </w:numPr>
        <w:spacing w:after="60" w:line="240" w:lineRule="auto"/>
        <w:jc w:val="both"/>
      </w:pPr>
      <w:r w:rsidRPr="00A527F0">
        <w:t>Dataset Name – the name of the dataset. (DSNM)</w:t>
      </w:r>
      <w:r w:rsidR="00086C24" w:rsidRPr="00A527F0">
        <w:t>.</w:t>
      </w:r>
    </w:p>
    <w:p w14:paraId="554C1FF5" w14:textId="4BFA49B1" w:rsidR="000A0D43" w:rsidRPr="00A527F0" w:rsidRDefault="000A0D43" w:rsidP="00AE2737">
      <w:pPr>
        <w:numPr>
          <w:ilvl w:val="1"/>
          <w:numId w:val="77"/>
        </w:numPr>
        <w:spacing w:after="60" w:line="240" w:lineRule="auto"/>
        <w:jc w:val="both"/>
      </w:pPr>
      <w:r w:rsidRPr="00A527F0">
        <w:t xml:space="preserve">Edition – the </w:t>
      </w:r>
      <w:r w:rsidR="00086C24" w:rsidRPr="00A527F0">
        <w:t>E</w:t>
      </w:r>
      <w:r w:rsidRPr="00A527F0">
        <w:t xml:space="preserve">dition of the dataset in the </w:t>
      </w:r>
      <w:r w:rsidR="005324CD" w:rsidRPr="00A527F0">
        <w:t xml:space="preserve">System Database </w:t>
      </w:r>
      <w:r w:rsidRPr="00A527F0">
        <w:t>(EDTN).</w:t>
      </w:r>
    </w:p>
    <w:p w14:paraId="6472EA3F" w14:textId="35B25724" w:rsidR="000A0D43" w:rsidRPr="00A527F0" w:rsidRDefault="000A0D43" w:rsidP="00AE2737">
      <w:pPr>
        <w:numPr>
          <w:ilvl w:val="1"/>
          <w:numId w:val="77"/>
        </w:numPr>
        <w:spacing w:after="60" w:line="240" w:lineRule="auto"/>
        <w:jc w:val="both"/>
      </w:pPr>
      <w:r w:rsidRPr="00A527F0">
        <w:t xml:space="preserve">Update – the update number of the dataset in the </w:t>
      </w:r>
      <w:r w:rsidR="005324CD" w:rsidRPr="00A527F0">
        <w:t>System Database</w:t>
      </w:r>
      <w:r w:rsidRPr="00A527F0">
        <w:t xml:space="preserve">. If the product does not support updates, then this </w:t>
      </w:r>
      <w:r w:rsidR="00B15F52" w:rsidRPr="00A527F0">
        <w:t xml:space="preserve">must </w:t>
      </w:r>
      <w:r w:rsidRPr="00A527F0">
        <w:t>be labelled “-“</w:t>
      </w:r>
      <w:r w:rsidR="00086C24" w:rsidRPr="00A527F0">
        <w:t>.</w:t>
      </w:r>
    </w:p>
    <w:p w14:paraId="27915079" w14:textId="15C5D127" w:rsidR="000A0D43" w:rsidRPr="00A527F0" w:rsidRDefault="000A0D43" w:rsidP="00AE2737">
      <w:pPr>
        <w:numPr>
          <w:ilvl w:val="1"/>
          <w:numId w:val="77"/>
        </w:numPr>
        <w:spacing w:after="60" w:line="240" w:lineRule="auto"/>
        <w:jc w:val="both"/>
      </w:pPr>
      <w:r w:rsidRPr="00A527F0">
        <w:t xml:space="preserve">Issue Date – the issue date of the last applied update to the dataset in the </w:t>
      </w:r>
      <w:r w:rsidR="005324CD" w:rsidRPr="00A527F0">
        <w:t xml:space="preserve">System Database </w:t>
      </w:r>
      <w:r w:rsidRPr="00A527F0">
        <w:t>(or “-“ where no updates are supported for the S-100 product)</w:t>
      </w:r>
      <w:r w:rsidR="00086C24" w:rsidRPr="00A527F0">
        <w:t>.</w:t>
      </w:r>
    </w:p>
    <w:p w14:paraId="0CC906C8" w14:textId="77777777" w:rsidR="000A0D43" w:rsidRPr="00A527F0" w:rsidRDefault="000A0D43" w:rsidP="00AE2737">
      <w:pPr>
        <w:numPr>
          <w:ilvl w:val="1"/>
          <w:numId w:val="77"/>
        </w:numPr>
        <w:spacing w:after="120" w:line="240" w:lineRule="auto"/>
        <w:jc w:val="both"/>
        <w:rPr>
          <w:b/>
          <w:bCs/>
        </w:rPr>
      </w:pPr>
      <w:r w:rsidRPr="00A527F0">
        <w:t>Status – the status of the cell. The status may have one of four values determined according to the criteria in the following table:</w:t>
      </w:r>
    </w:p>
    <w:tbl>
      <w:tblPr>
        <w:tblStyle w:val="TableGrid"/>
        <w:tblW w:w="0" w:type="auto"/>
        <w:tblLook w:val="04A0" w:firstRow="1" w:lastRow="0" w:firstColumn="1" w:lastColumn="0" w:noHBand="0" w:noVBand="1"/>
      </w:tblPr>
      <w:tblGrid>
        <w:gridCol w:w="1838"/>
        <w:gridCol w:w="7178"/>
      </w:tblGrid>
      <w:tr w:rsidR="000A0D43" w:rsidRPr="00A527F0" w14:paraId="379DA686" w14:textId="77777777" w:rsidTr="00086C24">
        <w:tc>
          <w:tcPr>
            <w:tcW w:w="1838" w:type="dxa"/>
            <w:shd w:val="clear" w:color="auto" w:fill="D9D9D9" w:themeFill="background1" w:themeFillShade="D9"/>
          </w:tcPr>
          <w:p w14:paraId="3A2AB55F" w14:textId="77777777" w:rsidR="000A0D43" w:rsidRPr="00A527F0" w:rsidRDefault="000A0D43" w:rsidP="00086C24">
            <w:pPr>
              <w:spacing w:before="60" w:after="60"/>
              <w:rPr>
                <w:b/>
                <w:bCs/>
              </w:rPr>
            </w:pPr>
            <w:r w:rsidRPr="00A527F0">
              <w:rPr>
                <w:b/>
                <w:bCs/>
              </w:rPr>
              <w:t>Status</w:t>
            </w:r>
          </w:p>
        </w:tc>
        <w:tc>
          <w:tcPr>
            <w:tcW w:w="7178" w:type="dxa"/>
            <w:shd w:val="clear" w:color="auto" w:fill="D9D9D9" w:themeFill="background1" w:themeFillShade="D9"/>
          </w:tcPr>
          <w:p w14:paraId="137CD901" w14:textId="77777777" w:rsidR="000A0D43" w:rsidRPr="00A527F0" w:rsidRDefault="000A0D43" w:rsidP="00086C24">
            <w:pPr>
              <w:spacing w:before="60" w:after="60"/>
              <w:rPr>
                <w:b/>
                <w:bCs/>
              </w:rPr>
            </w:pPr>
            <w:r w:rsidRPr="00A527F0">
              <w:rPr>
                <w:b/>
                <w:bCs/>
              </w:rPr>
              <w:t>Specification</w:t>
            </w:r>
          </w:p>
        </w:tc>
      </w:tr>
      <w:tr w:rsidR="000A0D43" w:rsidRPr="00A527F0" w14:paraId="2F87B36F" w14:textId="77777777" w:rsidTr="00D437A1">
        <w:tc>
          <w:tcPr>
            <w:tcW w:w="1838" w:type="dxa"/>
          </w:tcPr>
          <w:p w14:paraId="360A2E22" w14:textId="77777777" w:rsidR="000A0D43" w:rsidRPr="00A527F0" w:rsidRDefault="000A0D43" w:rsidP="00086C24">
            <w:pPr>
              <w:spacing w:before="60" w:after="60"/>
              <w:rPr>
                <w:b/>
                <w:bCs/>
              </w:rPr>
            </w:pPr>
            <w:r w:rsidRPr="00A527F0">
              <w:rPr>
                <w:b/>
                <w:bCs/>
              </w:rPr>
              <w:t>Up to date</w:t>
            </w:r>
          </w:p>
        </w:tc>
        <w:tc>
          <w:tcPr>
            <w:tcW w:w="7178" w:type="dxa"/>
          </w:tcPr>
          <w:p w14:paraId="5DF7D74A" w14:textId="60F58D2C" w:rsidR="000A0D43" w:rsidRPr="00A527F0" w:rsidRDefault="000A0D43" w:rsidP="00086C24">
            <w:pPr>
              <w:spacing w:before="60" w:after="60"/>
            </w:pPr>
            <w:r w:rsidRPr="00A527F0">
              <w:t xml:space="preserve">This is where the </w:t>
            </w:r>
            <w:r w:rsidR="005324CD" w:rsidRPr="00A527F0">
              <w:t xml:space="preserve">System Database </w:t>
            </w:r>
            <w:r w:rsidRPr="00A527F0">
              <w:t xml:space="preserve">has all the latest </w:t>
            </w:r>
            <w:r w:rsidR="00086C24" w:rsidRPr="00A527F0">
              <w:t>E</w:t>
            </w:r>
            <w:r w:rsidRPr="00A527F0">
              <w:t xml:space="preserve">dition and (where supported by the S-100 </w:t>
            </w:r>
            <w:r w:rsidR="00086C24" w:rsidRPr="00A527F0">
              <w:t>P</w:t>
            </w:r>
            <w:r w:rsidRPr="00A527F0">
              <w:t xml:space="preserve">roduct </w:t>
            </w:r>
            <w:r w:rsidR="00086C24" w:rsidRPr="00A527F0">
              <w:t>S</w:t>
            </w:r>
            <w:r w:rsidRPr="00A527F0">
              <w:t>pecification) update information for the dataset installed as defined by the latest S-128 dataset received from</w:t>
            </w:r>
            <w:r w:rsidR="00086C24" w:rsidRPr="00A527F0">
              <w:t xml:space="preserve"> the data server. </w:t>
            </w:r>
          </w:p>
          <w:p w14:paraId="080B2B45" w14:textId="4735C02E" w:rsidR="000A0D43" w:rsidRPr="00A527F0" w:rsidRDefault="000A0D43" w:rsidP="00086C24">
            <w:pPr>
              <w:spacing w:before="60" w:after="60"/>
              <w:rPr>
                <w:b/>
                <w:bCs/>
              </w:rPr>
            </w:pPr>
            <w:r w:rsidRPr="00A527F0">
              <w:lastRenderedPageBreak/>
              <w:t xml:space="preserve">The reference date for the most up to date information is defined by the S-128 dataset issue date. The dataset update reference date must be within the last four weeks from the time of the </w:t>
            </w:r>
            <w:r w:rsidR="00086C24" w:rsidRPr="00A527F0">
              <w:t>R</w:t>
            </w:r>
            <w:r w:rsidRPr="00A527F0">
              <w:t xml:space="preserve">eport execution or the cell </w:t>
            </w:r>
            <w:r w:rsidR="00B15F52" w:rsidRPr="00A527F0">
              <w:t xml:space="preserve">must </w:t>
            </w:r>
            <w:r w:rsidRPr="00A527F0">
              <w:t>be displayed as “Not up to date” regardless of its status as defined by the S-128 data.</w:t>
            </w:r>
          </w:p>
        </w:tc>
      </w:tr>
      <w:tr w:rsidR="000A0D43" w:rsidRPr="00A527F0" w14:paraId="35327E15" w14:textId="77777777" w:rsidTr="00D437A1">
        <w:tc>
          <w:tcPr>
            <w:tcW w:w="1838" w:type="dxa"/>
          </w:tcPr>
          <w:p w14:paraId="03FB7A1A" w14:textId="77777777" w:rsidR="000A0D43" w:rsidRPr="00A527F0" w:rsidRDefault="000A0D43" w:rsidP="00086C24">
            <w:pPr>
              <w:spacing w:before="60" w:after="60"/>
              <w:rPr>
                <w:b/>
                <w:bCs/>
              </w:rPr>
            </w:pPr>
            <w:r w:rsidRPr="00A527F0">
              <w:rPr>
                <w:b/>
                <w:bCs/>
              </w:rPr>
              <w:t>Not Up to date</w:t>
            </w:r>
          </w:p>
        </w:tc>
        <w:tc>
          <w:tcPr>
            <w:tcW w:w="7178" w:type="dxa"/>
          </w:tcPr>
          <w:p w14:paraId="6187E394" w14:textId="34E65662" w:rsidR="000A0D43" w:rsidRPr="00A527F0" w:rsidRDefault="000A0D43" w:rsidP="00086C24">
            <w:pPr>
              <w:spacing w:before="60" w:after="60"/>
              <w:rPr>
                <w:b/>
                <w:bCs/>
              </w:rPr>
            </w:pPr>
            <w:r w:rsidRPr="00A527F0">
              <w:t xml:space="preserve">This is where the </w:t>
            </w:r>
            <w:r w:rsidR="005324CD" w:rsidRPr="00A527F0">
              <w:t xml:space="preserve">System Database </w:t>
            </w:r>
            <w:r w:rsidRPr="00A527F0">
              <w:t xml:space="preserve">has NOT installed all the latest update and/or </w:t>
            </w:r>
            <w:r w:rsidR="00086C24" w:rsidRPr="00A527F0">
              <w:t>N</w:t>
            </w:r>
            <w:r w:rsidRPr="00A527F0">
              <w:t xml:space="preserve">ew </w:t>
            </w:r>
            <w:r w:rsidR="00086C24" w:rsidRPr="00A527F0">
              <w:t>E</w:t>
            </w:r>
            <w:r w:rsidRPr="00A527F0">
              <w:t xml:space="preserve">dition for the cell. Again, the reference point for what should be installed is defined by the S-128 dataset issue date. If the reference date is older than four weeks then cells </w:t>
            </w:r>
            <w:r w:rsidR="00B15F52" w:rsidRPr="00A527F0">
              <w:t xml:space="preserve">must </w:t>
            </w:r>
            <w:r w:rsidRPr="00A527F0">
              <w:t>be displayed as “not up to date” by definition.</w:t>
            </w:r>
          </w:p>
        </w:tc>
      </w:tr>
      <w:tr w:rsidR="000A0D43" w:rsidRPr="00A527F0" w14:paraId="59BD9B5B" w14:textId="77777777" w:rsidTr="00D437A1">
        <w:tc>
          <w:tcPr>
            <w:tcW w:w="1838" w:type="dxa"/>
          </w:tcPr>
          <w:p w14:paraId="6D1BB2E2" w14:textId="77777777" w:rsidR="000A0D43" w:rsidRPr="00A527F0" w:rsidRDefault="000A0D43" w:rsidP="00086C24">
            <w:pPr>
              <w:spacing w:before="60" w:after="60"/>
              <w:rPr>
                <w:b/>
                <w:bCs/>
              </w:rPr>
            </w:pPr>
            <w:r w:rsidRPr="00A527F0">
              <w:rPr>
                <w:b/>
                <w:bCs/>
              </w:rPr>
              <w:t>Withdrawn</w:t>
            </w:r>
          </w:p>
        </w:tc>
        <w:tc>
          <w:tcPr>
            <w:tcW w:w="7178" w:type="dxa"/>
          </w:tcPr>
          <w:p w14:paraId="5AAA7E56" w14:textId="038CB3AA" w:rsidR="000A0D43" w:rsidRPr="00A527F0" w:rsidRDefault="000A0D43" w:rsidP="00086C24">
            <w:pPr>
              <w:spacing w:before="60" w:after="60"/>
              <w:rPr>
                <w:b/>
                <w:bCs/>
              </w:rPr>
            </w:pPr>
            <w:r w:rsidRPr="00A527F0">
              <w:t xml:space="preserve">The number of datasets which have been withdrawn by the data server or cancelled but which are still available within the </w:t>
            </w:r>
            <w:r w:rsidR="005324CD" w:rsidRPr="00A527F0">
              <w:t>System Database</w:t>
            </w:r>
            <w:r w:rsidRPr="00A527F0">
              <w:t>.</w:t>
            </w:r>
          </w:p>
        </w:tc>
      </w:tr>
      <w:tr w:rsidR="000A0D43" w:rsidRPr="00A527F0" w14:paraId="582DB4B5" w14:textId="77777777" w:rsidTr="00D437A1">
        <w:tc>
          <w:tcPr>
            <w:tcW w:w="1838" w:type="dxa"/>
          </w:tcPr>
          <w:p w14:paraId="59FDE466" w14:textId="77777777" w:rsidR="000A0D43" w:rsidRPr="00A527F0" w:rsidRDefault="000A0D43" w:rsidP="00086C24">
            <w:pPr>
              <w:spacing w:before="60" w:after="60"/>
              <w:rPr>
                <w:b/>
                <w:bCs/>
              </w:rPr>
            </w:pPr>
            <w:r w:rsidRPr="00A527F0">
              <w:rPr>
                <w:b/>
                <w:bCs/>
              </w:rPr>
              <w:t>Unknown</w:t>
            </w:r>
          </w:p>
        </w:tc>
        <w:tc>
          <w:tcPr>
            <w:tcW w:w="7178" w:type="dxa"/>
          </w:tcPr>
          <w:p w14:paraId="7C2FFDEF" w14:textId="47D52DDD" w:rsidR="000A0D43" w:rsidRPr="00A527F0" w:rsidRDefault="000A0D43" w:rsidP="009E15EE">
            <w:pPr>
              <w:keepNext/>
              <w:spacing w:before="60" w:after="60"/>
            </w:pPr>
            <w:r w:rsidRPr="00A527F0">
              <w:t>Datasets for which a status cannot</w:t>
            </w:r>
            <w:r w:rsidR="00086C24" w:rsidRPr="00A527F0">
              <w:t xml:space="preserve"> be determined for any reason. </w:t>
            </w:r>
            <w:r w:rsidRPr="00A527F0">
              <w:t xml:space="preserve">If the revision information in the latest S-128 dataset is incomplete for any reason then all datasets in the data server’s service not included in the partial S-128 </w:t>
            </w:r>
            <w:r w:rsidR="00B15F52" w:rsidRPr="00A527F0">
              <w:t xml:space="preserve">must </w:t>
            </w:r>
            <w:r w:rsidRPr="00A527F0">
              <w:t>be deemed to be “Unknown” as no definitive information on them can be determined. S-128 content is required to specify the status of all datasets in a data server’s service.</w:t>
            </w:r>
          </w:p>
        </w:tc>
      </w:tr>
    </w:tbl>
    <w:p w14:paraId="6C7A5965" w14:textId="0B7FD414" w:rsidR="000A0D43" w:rsidRPr="00A527F0" w:rsidRDefault="00A00ECD" w:rsidP="009E15EE">
      <w:pPr>
        <w:pStyle w:val="Caption"/>
        <w:spacing w:after="120" w:line="240" w:lineRule="auto"/>
        <w:jc w:val="center"/>
        <w:rPr>
          <w:bCs/>
        </w:rPr>
      </w:pPr>
      <w:r w:rsidRPr="00A527F0">
        <w:t xml:space="preserve">Table </w:t>
      </w:r>
      <w:del w:id="2400" w:author="Jonathan Pritchard" w:date="2025-03-10T08:03:00Z" w16du:dateUtc="2025-03-10T08:03:00Z">
        <w:r w:rsidRPr="00A527F0" w:rsidDel="00663161">
          <w:delText>C-</w:delText>
        </w:r>
      </w:del>
      <w:r w:rsidR="00A310A1">
        <w:t>4</w:t>
      </w:r>
      <w:r w:rsidRPr="00A527F0">
        <w:t xml:space="preserve"> - Status values</w:t>
      </w:r>
    </w:p>
    <w:p w14:paraId="7CAAA123" w14:textId="77777777" w:rsidR="009E15EE" w:rsidRPr="00A527F0" w:rsidRDefault="009E15EE" w:rsidP="009E15EE">
      <w:pPr>
        <w:spacing w:after="120" w:line="240" w:lineRule="auto"/>
        <w:rPr>
          <w:bCs/>
        </w:rPr>
      </w:pPr>
    </w:p>
    <w:p w14:paraId="2CC46922" w14:textId="272BEF1B" w:rsidR="000A0D43" w:rsidRPr="00A527F0" w:rsidRDefault="0095577A" w:rsidP="009E15EE">
      <w:pPr>
        <w:spacing w:after="120" w:line="240" w:lineRule="auto"/>
        <w:rPr>
          <w:b/>
          <w:bCs/>
          <w:u w:val="single"/>
        </w:rPr>
      </w:pPr>
      <w:r w:rsidRPr="00A527F0">
        <w:rPr>
          <w:b/>
          <w:bCs/>
          <w:u w:val="single"/>
        </w:rPr>
        <w:t>Example</w:t>
      </w:r>
      <w:r w:rsidR="000A0D43" w:rsidRPr="00A527F0">
        <w:rPr>
          <w:b/>
          <w:bCs/>
          <w:u w:val="single"/>
        </w:rPr>
        <w:t xml:space="preserve"> of ENC update status report</w:t>
      </w:r>
    </w:p>
    <w:p w14:paraId="194C03F5" w14:textId="77777777" w:rsidR="000A0D43" w:rsidRPr="00A527F0" w:rsidRDefault="000A0D43" w:rsidP="009E15EE">
      <w:pPr>
        <w:spacing w:after="120" w:line="240" w:lineRule="auto"/>
        <w:rPr>
          <w:b/>
          <w:bCs/>
          <w:i/>
          <w:iCs/>
        </w:rPr>
      </w:pPr>
      <w:r w:rsidRPr="00A527F0">
        <w:rPr>
          <w:b/>
          <w:bCs/>
          <w:i/>
          <w:iCs/>
        </w:rPr>
        <w:t>Report Name: ENC Update Status Report</w:t>
      </w:r>
    </w:p>
    <w:p w14:paraId="144096EA" w14:textId="77777777" w:rsidR="000A0D43" w:rsidRPr="00B812CA" w:rsidRDefault="000A0D43" w:rsidP="009E15EE">
      <w:pPr>
        <w:spacing w:after="120" w:line="240" w:lineRule="auto"/>
      </w:pPr>
      <w:r w:rsidRPr="00B812CA">
        <w:rPr>
          <w:b/>
          <w:bCs/>
        </w:rPr>
        <w:t xml:space="preserve">Vessel Name: </w:t>
      </w:r>
      <w:r w:rsidRPr="00B812CA">
        <w:t>HMS Goteborg</w:t>
      </w:r>
    </w:p>
    <w:p w14:paraId="0CEA385F" w14:textId="77777777" w:rsidR="000A0D43" w:rsidRPr="00B812CA" w:rsidRDefault="000A0D43" w:rsidP="009E15EE">
      <w:pPr>
        <w:spacing w:after="120" w:line="240" w:lineRule="auto"/>
      </w:pPr>
      <w:r w:rsidRPr="00B812CA">
        <w:rPr>
          <w:b/>
          <w:bCs/>
        </w:rPr>
        <w:t xml:space="preserve">Identifier: </w:t>
      </w:r>
      <w:r w:rsidRPr="00B812CA">
        <w:t>IMO 4653321</w:t>
      </w:r>
    </w:p>
    <w:p w14:paraId="1081522E" w14:textId="77777777" w:rsidR="000A0D43" w:rsidRPr="00A527F0" w:rsidRDefault="000A0D43" w:rsidP="009E15EE">
      <w:pPr>
        <w:spacing w:after="120" w:line="240" w:lineRule="auto"/>
      </w:pPr>
      <w:r w:rsidRPr="00A527F0">
        <w:rPr>
          <w:b/>
          <w:bCs/>
        </w:rPr>
        <w:t xml:space="preserve">Update Reference Date: </w:t>
      </w:r>
      <w:r w:rsidRPr="00A527F0">
        <w:t>16 May 2013</w:t>
      </w:r>
    </w:p>
    <w:p w14:paraId="4C3A74FE" w14:textId="77777777" w:rsidR="000A0D43" w:rsidRPr="00A527F0" w:rsidRDefault="000A0D43" w:rsidP="009E15EE">
      <w:pPr>
        <w:spacing w:after="120" w:line="240" w:lineRule="auto"/>
      </w:pPr>
      <w:r w:rsidRPr="00A527F0">
        <w:rPr>
          <w:b/>
          <w:bCs/>
        </w:rPr>
        <w:t>Date of Report</w:t>
      </w:r>
      <w:r w:rsidRPr="00A527F0">
        <w:t>: 1 Jun 2013</w:t>
      </w:r>
    </w:p>
    <w:p w14:paraId="79A71CA5" w14:textId="77777777" w:rsidR="000A0D43" w:rsidRPr="00A527F0" w:rsidRDefault="000A0D43" w:rsidP="009E15EE">
      <w:pPr>
        <w:spacing w:after="120" w:line="240" w:lineRule="auto"/>
      </w:pPr>
      <w:r w:rsidRPr="00A527F0">
        <w:rPr>
          <w:b/>
          <w:bCs/>
        </w:rPr>
        <w:t xml:space="preserve">Content: </w:t>
      </w:r>
      <w:r w:rsidRPr="00A527F0">
        <w:t>Full</w:t>
      </w:r>
    </w:p>
    <w:p w14:paraId="1B02E71F" w14:textId="77777777" w:rsidR="000A0D43" w:rsidRPr="00A527F0" w:rsidRDefault="000A0D43" w:rsidP="009E15EE">
      <w:pPr>
        <w:spacing w:after="120" w:line="240" w:lineRule="auto"/>
        <w:rPr>
          <w:b/>
          <w:bCs/>
        </w:rPr>
      </w:pPr>
      <w:r w:rsidRPr="00A527F0">
        <w:rPr>
          <w:b/>
          <w:bCs/>
        </w:rPr>
        <w:t>Chart Status Summary:</w:t>
      </w:r>
    </w:p>
    <w:p w14:paraId="5969496E" w14:textId="77777777" w:rsidR="000A0D43" w:rsidRPr="00A527F0" w:rsidRDefault="000A0D43" w:rsidP="009E15EE">
      <w:pPr>
        <w:spacing w:after="120" w:line="240" w:lineRule="auto"/>
        <w:rPr>
          <w:b/>
          <w:bCs/>
        </w:rPr>
      </w:pPr>
      <w:r w:rsidRPr="00A527F0">
        <w:rPr>
          <w:b/>
          <w:bCs/>
        </w:rPr>
        <w:t>Chart Status: Count</w:t>
      </w:r>
    </w:p>
    <w:p w14:paraId="3732F181" w14:textId="77777777" w:rsidR="000A0D43" w:rsidRPr="00A527F0" w:rsidRDefault="000A0D43" w:rsidP="009E15EE">
      <w:pPr>
        <w:spacing w:after="120" w:line="240" w:lineRule="auto"/>
      </w:pPr>
      <w:r w:rsidRPr="00A527F0">
        <w:t>Total: 50</w:t>
      </w:r>
    </w:p>
    <w:p w14:paraId="3867B4F6" w14:textId="77777777" w:rsidR="000A0D43" w:rsidRPr="00A527F0" w:rsidRDefault="000A0D43" w:rsidP="009E15EE">
      <w:pPr>
        <w:spacing w:after="120" w:line="240" w:lineRule="auto"/>
      </w:pPr>
      <w:r w:rsidRPr="00A527F0">
        <w:t>Up to Date 38/50</w:t>
      </w:r>
    </w:p>
    <w:p w14:paraId="7D9605B3" w14:textId="77777777" w:rsidR="000A0D43" w:rsidRPr="00A527F0" w:rsidRDefault="000A0D43" w:rsidP="009E15EE">
      <w:pPr>
        <w:spacing w:after="120" w:line="240" w:lineRule="auto"/>
      </w:pPr>
      <w:r w:rsidRPr="00A527F0">
        <w:t>Not Up to Date 10/50</w:t>
      </w:r>
    </w:p>
    <w:p w14:paraId="7F65970A" w14:textId="77777777" w:rsidR="000A0D43" w:rsidRPr="00A527F0" w:rsidRDefault="000A0D43" w:rsidP="009E15EE">
      <w:pPr>
        <w:spacing w:after="120" w:line="240" w:lineRule="auto"/>
      </w:pPr>
      <w:r w:rsidRPr="00A527F0">
        <w:t>Withdrawn 2/50</w:t>
      </w:r>
    </w:p>
    <w:p w14:paraId="776053F0" w14:textId="77777777" w:rsidR="000A0D43" w:rsidRPr="00A527F0" w:rsidRDefault="000A0D43" w:rsidP="009E15EE">
      <w:pPr>
        <w:spacing w:after="120" w:line="240" w:lineRule="auto"/>
      </w:pPr>
      <w:r w:rsidRPr="00A527F0">
        <w:t>Unknown 0/50</w:t>
      </w:r>
    </w:p>
    <w:p w14:paraId="45812163" w14:textId="77777777" w:rsidR="000A0D43" w:rsidRPr="00A527F0" w:rsidRDefault="000A0D43" w:rsidP="009E15EE">
      <w:pPr>
        <w:spacing w:after="120" w:line="240" w:lineRule="auto"/>
        <w:rPr>
          <w:b/>
          <w:bCs/>
          <w:i/>
          <w:iCs/>
        </w:rPr>
      </w:pPr>
      <w:r w:rsidRPr="00A527F0">
        <w:rPr>
          <w:b/>
          <w:bCs/>
          <w:i/>
          <w:iCs/>
        </w:rPr>
        <w:t>Table:</w:t>
      </w:r>
    </w:p>
    <w:p w14:paraId="05EAAEE8" w14:textId="77777777" w:rsidR="000A0D43" w:rsidRPr="00A527F0" w:rsidRDefault="000A0D43" w:rsidP="009E15EE">
      <w:pPr>
        <w:spacing w:after="120" w:line="240" w:lineRule="auto"/>
        <w:rPr>
          <w:b/>
          <w:bCs/>
          <w:iCs/>
        </w:rPr>
      </w:pPr>
      <w:r w:rsidRPr="00A527F0">
        <w:rPr>
          <w:b/>
          <w:bCs/>
          <w:iCs/>
        </w:rPr>
        <w:t>Data Server: XXXX</w:t>
      </w:r>
    </w:p>
    <w:tbl>
      <w:tblPr>
        <w:tblStyle w:val="TableGrid"/>
        <w:tblW w:w="0" w:type="auto"/>
        <w:tblLook w:val="04A0" w:firstRow="1" w:lastRow="0" w:firstColumn="1" w:lastColumn="0" w:noHBand="0" w:noVBand="1"/>
      </w:tblPr>
      <w:tblGrid>
        <w:gridCol w:w="1480"/>
        <w:gridCol w:w="1718"/>
        <w:gridCol w:w="1477"/>
        <w:gridCol w:w="1477"/>
        <w:gridCol w:w="1470"/>
        <w:gridCol w:w="1474"/>
      </w:tblGrid>
      <w:tr w:rsidR="000A0D43" w:rsidRPr="00A527F0" w14:paraId="5C4095E4" w14:textId="77777777" w:rsidTr="0043278E">
        <w:tc>
          <w:tcPr>
            <w:tcW w:w="1502" w:type="dxa"/>
          </w:tcPr>
          <w:p w14:paraId="1744A8E4" w14:textId="77777777" w:rsidR="000A0D43" w:rsidRPr="00A527F0" w:rsidRDefault="000A0D43" w:rsidP="004E61EE">
            <w:pPr>
              <w:rPr>
                <w:b/>
                <w:bCs/>
                <w:iCs/>
              </w:rPr>
            </w:pPr>
            <w:r w:rsidRPr="00A527F0">
              <w:rPr>
                <w:b/>
                <w:bCs/>
                <w:iCs/>
              </w:rPr>
              <w:t xml:space="preserve">Product </w:t>
            </w:r>
          </w:p>
        </w:tc>
        <w:tc>
          <w:tcPr>
            <w:tcW w:w="1718" w:type="dxa"/>
          </w:tcPr>
          <w:p w14:paraId="400FE58E" w14:textId="77777777" w:rsidR="000A0D43" w:rsidRPr="00A527F0" w:rsidRDefault="000A0D43" w:rsidP="004E61EE">
            <w:pPr>
              <w:rPr>
                <w:b/>
                <w:bCs/>
                <w:iCs/>
              </w:rPr>
            </w:pPr>
            <w:r w:rsidRPr="00A527F0">
              <w:rPr>
                <w:b/>
                <w:bCs/>
                <w:iCs/>
              </w:rPr>
              <w:t>Dataset Name</w:t>
            </w:r>
          </w:p>
        </w:tc>
        <w:tc>
          <w:tcPr>
            <w:tcW w:w="1503" w:type="dxa"/>
          </w:tcPr>
          <w:p w14:paraId="3CE6514D" w14:textId="77777777" w:rsidR="000A0D43" w:rsidRPr="00A527F0" w:rsidRDefault="000A0D43" w:rsidP="004E61EE">
            <w:pPr>
              <w:rPr>
                <w:b/>
                <w:bCs/>
                <w:iCs/>
              </w:rPr>
            </w:pPr>
            <w:r w:rsidRPr="00A527F0">
              <w:rPr>
                <w:b/>
                <w:bCs/>
                <w:iCs/>
              </w:rPr>
              <w:t>Edition</w:t>
            </w:r>
          </w:p>
        </w:tc>
        <w:tc>
          <w:tcPr>
            <w:tcW w:w="1503" w:type="dxa"/>
          </w:tcPr>
          <w:p w14:paraId="6AC9D335" w14:textId="77777777" w:rsidR="000A0D43" w:rsidRPr="00A527F0" w:rsidRDefault="000A0D43" w:rsidP="004E61EE">
            <w:pPr>
              <w:rPr>
                <w:b/>
                <w:bCs/>
                <w:iCs/>
              </w:rPr>
            </w:pPr>
            <w:r w:rsidRPr="00A527F0">
              <w:rPr>
                <w:b/>
                <w:bCs/>
                <w:iCs/>
              </w:rPr>
              <w:t>Update</w:t>
            </w:r>
          </w:p>
        </w:tc>
        <w:tc>
          <w:tcPr>
            <w:tcW w:w="1503" w:type="dxa"/>
          </w:tcPr>
          <w:p w14:paraId="5BB88918" w14:textId="77777777" w:rsidR="000A0D43" w:rsidRPr="00A527F0" w:rsidRDefault="000A0D43" w:rsidP="004E61EE">
            <w:pPr>
              <w:rPr>
                <w:b/>
                <w:bCs/>
                <w:iCs/>
              </w:rPr>
            </w:pPr>
            <w:r w:rsidRPr="00A527F0">
              <w:rPr>
                <w:b/>
                <w:bCs/>
                <w:iCs/>
              </w:rPr>
              <w:t xml:space="preserve">Issue Date </w:t>
            </w:r>
          </w:p>
        </w:tc>
        <w:tc>
          <w:tcPr>
            <w:tcW w:w="1503" w:type="dxa"/>
          </w:tcPr>
          <w:p w14:paraId="51704CD6" w14:textId="77777777" w:rsidR="000A0D43" w:rsidRPr="00A527F0" w:rsidRDefault="000A0D43" w:rsidP="004E61EE">
            <w:pPr>
              <w:rPr>
                <w:b/>
                <w:bCs/>
                <w:iCs/>
              </w:rPr>
            </w:pPr>
            <w:r w:rsidRPr="00A527F0">
              <w:rPr>
                <w:b/>
                <w:bCs/>
                <w:iCs/>
              </w:rPr>
              <w:t>Status</w:t>
            </w:r>
          </w:p>
        </w:tc>
      </w:tr>
      <w:tr w:rsidR="000A0D43" w:rsidRPr="00A527F0" w14:paraId="7D444BF0" w14:textId="77777777" w:rsidTr="0043278E">
        <w:tc>
          <w:tcPr>
            <w:tcW w:w="1502" w:type="dxa"/>
          </w:tcPr>
          <w:p w14:paraId="34C3381A" w14:textId="77777777" w:rsidR="000A0D43" w:rsidRPr="00A527F0" w:rsidRDefault="000A0D43" w:rsidP="004E61EE">
            <w:pPr>
              <w:rPr>
                <w:b/>
                <w:bCs/>
                <w:iCs/>
              </w:rPr>
            </w:pPr>
            <w:r w:rsidRPr="00A527F0">
              <w:rPr>
                <w:b/>
                <w:bCs/>
                <w:iCs/>
              </w:rPr>
              <w:t>S-101</w:t>
            </w:r>
          </w:p>
        </w:tc>
        <w:tc>
          <w:tcPr>
            <w:tcW w:w="1718" w:type="dxa"/>
          </w:tcPr>
          <w:p w14:paraId="404C02FB" w14:textId="77777777" w:rsidR="000A0D43" w:rsidRPr="00A527F0" w:rsidRDefault="000A0D43" w:rsidP="004E61EE">
            <w:pPr>
              <w:rPr>
                <w:b/>
                <w:bCs/>
                <w:iCs/>
              </w:rPr>
            </w:pPr>
            <w:r w:rsidRPr="00A527F0">
              <w:rPr>
                <w:b/>
                <w:bCs/>
                <w:iCs/>
              </w:rPr>
              <w:t>101US23495820</w:t>
            </w:r>
          </w:p>
        </w:tc>
        <w:tc>
          <w:tcPr>
            <w:tcW w:w="1503" w:type="dxa"/>
          </w:tcPr>
          <w:p w14:paraId="3F1B203D" w14:textId="77777777" w:rsidR="000A0D43" w:rsidRPr="00A527F0" w:rsidRDefault="000A0D43" w:rsidP="004E61EE">
            <w:pPr>
              <w:rPr>
                <w:b/>
                <w:bCs/>
                <w:iCs/>
              </w:rPr>
            </w:pPr>
            <w:r w:rsidRPr="00A527F0">
              <w:rPr>
                <w:b/>
                <w:bCs/>
                <w:iCs/>
              </w:rPr>
              <w:t>10</w:t>
            </w:r>
          </w:p>
        </w:tc>
        <w:tc>
          <w:tcPr>
            <w:tcW w:w="1503" w:type="dxa"/>
          </w:tcPr>
          <w:p w14:paraId="0EB0A1D3" w14:textId="77777777" w:rsidR="000A0D43" w:rsidRPr="00A527F0" w:rsidRDefault="000A0D43" w:rsidP="004E61EE">
            <w:pPr>
              <w:rPr>
                <w:b/>
                <w:bCs/>
                <w:iCs/>
              </w:rPr>
            </w:pPr>
            <w:r w:rsidRPr="00A527F0">
              <w:rPr>
                <w:b/>
                <w:bCs/>
                <w:iCs/>
              </w:rPr>
              <w:t>4</w:t>
            </w:r>
          </w:p>
        </w:tc>
        <w:tc>
          <w:tcPr>
            <w:tcW w:w="1503" w:type="dxa"/>
          </w:tcPr>
          <w:p w14:paraId="293CD114" w14:textId="77777777" w:rsidR="000A0D43" w:rsidRPr="00A527F0" w:rsidRDefault="000A0D43" w:rsidP="004E61EE">
            <w:pPr>
              <w:rPr>
                <w:b/>
                <w:bCs/>
                <w:iCs/>
              </w:rPr>
            </w:pPr>
            <w:r w:rsidRPr="00A527F0">
              <w:rPr>
                <w:b/>
                <w:bCs/>
                <w:iCs/>
              </w:rPr>
              <w:t>2020-01-02</w:t>
            </w:r>
          </w:p>
        </w:tc>
        <w:tc>
          <w:tcPr>
            <w:tcW w:w="1503" w:type="dxa"/>
          </w:tcPr>
          <w:p w14:paraId="1D2DB34D" w14:textId="77777777" w:rsidR="000A0D43" w:rsidRPr="00A527F0" w:rsidRDefault="000A0D43" w:rsidP="004E61EE">
            <w:pPr>
              <w:rPr>
                <w:b/>
                <w:bCs/>
                <w:iCs/>
              </w:rPr>
            </w:pPr>
            <w:r w:rsidRPr="00A527F0">
              <w:rPr>
                <w:b/>
                <w:bCs/>
                <w:iCs/>
              </w:rPr>
              <w:t xml:space="preserve">Up to Date </w:t>
            </w:r>
          </w:p>
        </w:tc>
      </w:tr>
    </w:tbl>
    <w:p w14:paraId="106DAB74" w14:textId="77777777" w:rsidR="000A0D43" w:rsidRPr="00A527F0" w:rsidRDefault="000A0D43" w:rsidP="009E15EE">
      <w:pPr>
        <w:spacing w:after="120" w:line="240" w:lineRule="auto"/>
      </w:pPr>
    </w:p>
    <w:p w14:paraId="5E22E7B9" w14:textId="46EC9828" w:rsidR="000A0D43" w:rsidRPr="00A527F0" w:rsidRDefault="00E12CBC" w:rsidP="004E61EE">
      <w:pPr>
        <w:spacing w:line="240" w:lineRule="auto"/>
        <w:rPr>
          <w:b/>
          <w:bCs/>
          <w:u w:val="single"/>
        </w:rPr>
      </w:pPr>
      <w:r w:rsidRPr="00A527F0">
        <w:rPr>
          <w:b/>
          <w:bCs/>
          <w:u w:val="single"/>
        </w:rPr>
        <w:t>Example</w:t>
      </w:r>
      <w:r w:rsidR="000A0D43" w:rsidRPr="00A527F0">
        <w:rPr>
          <w:b/>
          <w:bCs/>
          <w:u w:val="single"/>
        </w:rPr>
        <w:t xml:space="preserve"> of ENP update status report</w:t>
      </w:r>
    </w:p>
    <w:p w14:paraId="0A7B6B64" w14:textId="77777777" w:rsidR="000A0D43" w:rsidRPr="00A527F0" w:rsidRDefault="000A0D43" w:rsidP="00E12CBC">
      <w:pPr>
        <w:spacing w:after="120" w:line="240" w:lineRule="auto"/>
        <w:rPr>
          <w:b/>
          <w:bCs/>
          <w:i/>
          <w:iCs/>
        </w:rPr>
      </w:pPr>
      <w:r w:rsidRPr="00A527F0">
        <w:rPr>
          <w:b/>
          <w:bCs/>
          <w:i/>
          <w:iCs/>
        </w:rPr>
        <w:t>Report Name: Electronic Nautical Publications (ENP) Update Status Report</w:t>
      </w:r>
    </w:p>
    <w:p w14:paraId="3BD38C68" w14:textId="77777777" w:rsidR="000A0D43" w:rsidRPr="00B812CA" w:rsidRDefault="000A0D43" w:rsidP="00E12CBC">
      <w:pPr>
        <w:spacing w:after="120" w:line="240" w:lineRule="auto"/>
      </w:pPr>
      <w:r w:rsidRPr="00B812CA">
        <w:rPr>
          <w:b/>
          <w:bCs/>
        </w:rPr>
        <w:t xml:space="preserve">Vessel Name: </w:t>
      </w:r>
      <w:r w:rsidRPr="00B812CA">
        <w:t>HMS Goteborg</w:t>
      </w:r>
    </w:p>
    <w:p w14:paraId="3DBE4AA6" w14:textId="77777777" w:rsidR="000A0D43" w:rsidRPr="00B812CA" w:rsidRDefault="000A0D43" w:rsidP="00E12CBC">
      <w:pPr>
        <w:spacing w:after="120" w:line="240" w:lineRule="auto"/>
      </w:pPr>
      <w:r w:rsidRPr="00B812CA">
        <w:rPr>
          <w:b/>
          <w:bCs/>
        </w:rPr>
        <w:t xml:space="preserve">Identifier: </w:t>
      </w:r>
      <w:r w:rsidRPr="00B812CA">
        <w:t>IMO 4653321</w:t>
      </w:r>
    </w:p>
    <w:p w14:paraId="4842861D" w14:textId="77777777" w:rsidR="000A0D43" w:rsidRPr="00A527F0" w:rsidRDefault="000A0D43" w:rsidP="00E12CBC">
      <w:pPr>
        <w:spacing w:after="120" w:line="240" w:lineRule="auto"/>
      </w:pPr>
      <w:r w:rsidRPr="00A527F0">
        <w:rPr>
          <w:b/>
          <w:bCs/>
        </w:rPr>
        <w:t xml:space="preserve">Update Reference Date: </w:t>
      </w:r>
      <w:r w:rsidRPr="00A527F0">
        <w:t>16 May 2013</w:t>
      </w:r>
    </w:p>
    <w:p w14:paraId="3B1FEF23" w14:textId="77777777" w:rsidR="000A0D43" w:rsidRPr="00A527F0" w:rsidRDefault="000A0D43" w:rsidP="00E12CBC">
      <w:pPr>
        <w:spacing w:after="120" w:line="240" w:lineRule="auto"/>
      </w:pPr>
      <w:r w:rsidRPr="00A527F0">
        <w:rPr>
          <w:b/>
          <w:bCs/>
        </w:rPr>
        <w:t>Date of Report</w:t>
      </w:r>
      <w:r w:rsidRPr="00A527F0">
        <w:t>: 1 Jun 2013</w:t>
      </w:r>
    </w:p>
    <w:p w14:paraId="5325DB12" w14:textId="77777777" w:rsidR="000A0D43" w:rsidRPr="00A527F0" w:rsidRDefault="000A0D43" w:rsidP="00E12CBC">
      <w:pPr>
        <w:spacing w:after="120" w:line="240" w:lineRule="auto"/>
      </w:pPr>
      <w:r w:rsidRPr="00A527F0">
        <w:rPr>
          <w:b/>
          <w:bCs/>
        </w:rPr>
        <w:lastRenderedPageBreak/>
        <w:t xml:space="preserve">Content: </w:t>
      </w:r>
      <w:r w:rsidRPr="00A527F0">
        <w:t>Full</w:t>
      </w:r>
    </w:p>
    <w:p w14:paraId="6E5214B5" w14:textId="77777777" w:rsidR="000A0D43" w:rsidRPr="00A527F0" w:rsidRDefault="000A0D43" w:rsidP="00E12CBC">
      <w:pPr>
        <w:spacing w:after="120" w:line="240" w:lineRule="auto"/>
        <w:rPr>
          <w:b/>
          <w:bCs/>
        </w:rPr>
      </w:pPr>
      <w:r w:rsidRPr="00A527F0">
        <w:rPr>
          <w:b/>
          <w:bCs/>
        </w:rPr>
        <w:t>Chart Status Summary:</w:t>
      </w:r>
    </w:p>
    <w:p w14:paraId="5DF1556B" w14:textId="77777777" w:rsidR="000A0D43" w:rsidRPr="00A527F0" w:rsidRDefault="000A0D43" w:rsidP="00E12CBC">
      <w:pPr>
        <w:spacing w:after="120" w:line="240" w:lineRule="auto"/>
        <w:rPr>
          <w:b/>
          <w:bCs/>
        </w:rPr>
      </w:pPr>
      <w:r w:rsidRPr="00A527F0">
        <w:rPr>
          <w:b/>
          <w:bCs/>
        </w:rPr>
        <w:t>Chart Status: Count</w:t>
      </w:r>
    </w:p>
    <w:p w14:paraId="0E66D8D8" w14:textId="77777777" w:rsidR="000A0D43" w:rsidRPr="00A527F0" w:rsidRDefault="000A0D43" w:rsidP="00E12CBC">
      <w:pPr>
        <w:spacing w:after="120" w:line="240" w:lineRule="auto"/>
      </w:pPr>
      <w:r w:rsidRPr="00A527F0">
        <w:t>Total: 50</w:t>
      </w:r>
    </w:p>
    <w:p w14:paraId="1A998A52" w14:textId="77777777" w:rsidR="000A0D43" w:rsidRPr="00A527F0" w:rsidRDefault="000A0D43" w:rsidP="00E12CBC">
      <w:pPr>
        <w:spacing w:after="120" w:line="240" w:lineRule="auto"/>
      </w:pPr>
      <w:r w:rsidRPr="00A527F0">
        <w:t>Up to Date 38/50</w:t>
      </w:r>
    </w:p>
    <w:p w14:paraId="0F5C39F1" w14:textId="77777777" w:rsidR="000A0D43" w:rsidRPr="00A527F0" w:rsidRDefault="000A0D43" w:rsidP="00E12CBC">
      <w:pPr>
        <w:spacing w:after="120" w:line="240" w:lineRule="auto"/>
      </w:pPr>
      <w:r w:rsidRPr="00A527F0">
        <w:t>Not Up to Date 10/50</w:t>
      </w:r>
    </w:p>
    <w:p w14:paraId="60279755" w14:textId="77777777" w:rsidR="000A0D43" w:rsidRPr="00A527F0" w:rsidRDefault="000A0D43" w:rsidP="00E12CBC">
      <w:pPr>
        <w:spacing w:after="120" w:line="240" w:lineRule="auto"/>
      </w:pPr>
      <w:r w:rsidRPr="00A527F0">
        <w:t>Withdrawn 2/50</w:t>
      </w:r>
    </w:p>
    <w:p w14:paraId="69E58E57" w14:textId="77777777" w:rsidR="000A0D43" w:rsidRPr="00A527F0" w:rsidRDefault="000A0D43" w:rsidP="00E12CBC">
      <w:pPr>
        <w:spacing w:after="120" w:line="240" w:lineRule="auto"/>
      </w:pPr>
      <w:r w:rsidRPr="00A527F0">
        <w:t>Unknown 0/50</w:t>
      </w:r>
    </w:p>
    <w:p w14:paraId="3BF5DA8F" w14:textId="4826176F" w:rsidR="00E12CBC" w:rsidRPr="00A527F0" w:rsidRDefault="00E12CBC" w:rsidP="00E12CBC">
      <w:pPr>
        <w:spacing w:after="120" w:line="240" w:lineRule="auto"/>
        <w:rPr>
          <w:b/>
          <w:bCs/>
          <w:i/>
          <w:iCs/>
        </w:rPr>
      </w:pPr>
      <w:r w:rsidRPr="00A527F0">
        <w:rPr>
          <w:b/>
          <w:bCs/>
          <w:i/>
          <w:iCs/>
        </w:rPr>
        <w:t>Table:</w:t>
      </w:r>
    </w:p>
    <w:tbl>
      <w:tblPr>
        <w:tblStyle w:val="TableGrid"/>
        <w:tblW w:w="0" w:type="auto"/>
        <w:tblLook w:val="04A0" w:firstRow="1" w:lastRow="0" w:firstColumn="1" w:lastColumn="0" w:noHBand="0" w:noVBand="1"/>
      </w:tblPr>
      <w:tblGrid>
        <w:gridCol w:w="1466"/>
        <w:gridCol w:w="1718"/>
        <w:gridCol w:w="1462"/>
        <w:gridCol w:w="1462"/>
        <w:gridCol w:w="1451"/>
        <w:gridCol w:w="1457"/>
      </w:tblGrid>
      <w:tr w:rsidR="000A0D43" w:rsidRPr="00A527F0" w14:paraId="5D49B093" w14:textId="77777777" w:rsidTr="00D437A1">
        <w:tc>
          <w:tcPr>
            <w:tcW w:w="9016" w:type="dxa"/>
            <w:gridSpan w:val="6"/>
          </w:tcPr>
          <w:p w14:paraId="2692801D" w14:textId="77777777" w:rsidR="000A0D43" w:rsidRPr="00A527F0" w:rsidRDefault="000A0D43" w:rsidP="004E61EE">
            <w:pPr>
              <w:rPr>
                <w:b/>
                <w:bCs/>
                <w:iCs/>
              </w:rPr>
            </w:pPr>
            <w:r w:rsidRPr="00A527F0">
              <w:rPr>
                <w:b/>
                <w:bCs/>
                <w:iCs/>
              </w:rPr>
              <w:t>Data Server: XXXX</w:t>
            </w:r>
          </w:p>
        </w:tc>
      </w:tr>
      <w:tr w:rsidR="000A0D43" w:rsidRPr="00A527F0" w14:paraId="4C30107F" w14:textId="77777777" w:rsidTr="00D437A1">
        <w:tc>
          <w:tcPr>
            <w:tcW w:w="1466" w:type="dxa"/>
          </w:tcPr>
          <w:p w14:paraId="6F07E1A6" w14:textId="77777777" w:rsidR="000A0D43" w:rsidRPr="00A527F0" w:rsidRDefault="000A0D43" w:rsidP="004E61EE">
            <w:pPr>
              <w:rPr>
                <w:b/>
                <w:bCs/>
                <w:iCs/>
              </w:rPr>
            </w:pPr>
            <w:r w:rsidRPr="00A527F0">
              <w:rPr>
                <w:b/>
                <w:bCs/>
                <w:iCs/>
              </w:rPr>
              <w:t xml:space="preserve">Product </w:t>
            </w:r>
          </w:p>
        </w:tc>
        <w:tc>
          <w:tcPr>
            <w:tcW w:w="1718" w:type="dxa"/>
          </w:tcPr>
          <w:p w14:paraId="1C688CE0" w14:textId="77777777" w:rsidR="000A0D43" w:rsidRPr="00A527F0" w:rsidRDefault="000A0D43" w:rsidP="004E61EE">
            <w:pPr>
              <w:rPr>
                <w:b/>
                <w:bCs/>
                <w:iCs/>
              </w:rPr>
            </w:pPr>
            <w:r w:rsidRPr="00A527F0">
              <w:rPr>
                <w:b/>
                <w:bCs/>
                <w:iCs/>
              </w:rPr>
              <w:t>Dataset Name</w:t>
            </w:r>
          </w:p>
        </w:tc>
        <w:tc>
          <w:tcPr>
            <w:tcW w:w="1462" w:type="dxa"/>
          </w:tcPr>
          <w:p w14:paraId="71F132AE" w14:textId="77777777" w:rsidR="000A0D43" w:rsidRPr="00A527F0" w:rsidRDefault="000A0D43" w:rsidP="004E61EE">
            <w:pPr>
              <w:rPr>
                <w:b/>
                <w:bCs/>
                <w:iCs/>
              </w:rPr>
            </w:pPr>
            <w:r w:rsidRPr="00A527F0">
              <w:rPr>
                <w:b/>
                <w:bCs/>
                <w:iCs/>
              </w:rPr>
              <w:t>Edition</w:t>
            </w:r>
          </w:p>
        </w:tc>
        <w:tc>
          <w:tcPr>
            <w:tcW w:w="1462" w:type="dxa"/>
          </w:tcPr>
          <w:p w14:paraId="4D323E16" w14:textId="77777777" w:rsidR="000A0D43" w:rsidRPr="00A527F0" w:rsidRDefault="000A0D43" w:rsidP="004E61EE">
            <w:pPr>
              <w:rPr>
                <w:b/>
                <w:bCs/>
                <w:iCs/>
              </w:rPr>
            </w:pPr>
            <w:r w:rsidRPr="00A527F0">
              <w:rPr>
                <w:b/>
                <w:bCs/>
                <w:iCs/>
              </w:rPr>
              <w:t>Update</w:t>
            </w:r>
          </w:p>
        </w:tc>
        <w:tc>
          <w:tcPr>
            <w:tcW w:w="1451" w:type="dxa"/>
          </w:tcPr>
          <w:p w14:paraId="1B84BC05" w14:textId="77777777" w:rsidR="000A0D43" w:rsidRPr="00A527F0" w:rsidRDefault="000A0D43" w:rsidP="004E61EE">
            <w:pPr>
              <w:rPr>
                <w:b/>
                <w:bCs/>
                <w:iCs/>
              </w:rPr>
            </w:pPr>
            <w:r w:rsidRPr="00A527F0">
              <w:rPr>
                <w:b/>
                <w:bCs/>
                <w:iCs/>
              </w:rPr>
              <w:t xml:space="preserve">Issue Date </w:t>
            </w:r>
          </w:p>
        </w:tc>
        <w:tc>
          <w:tcPr>
            <w:tcW w:w="1457" w:type="dxa"/>
          </w:tcPr>
          <w:p w14:paraId="4E2DC01E" w14:textId="77777777" w:rsidR="000A0D43" w:rsidRPr="00A527F0" w:rsidRDefault="000A0D43" w:rsidP="004E61EE">
            <w:pPr>
              <w:rPr>
                <w:b/>
                <w:bCs/>
                <w:iCs/>
              </w:rPr>
            </w:pPr>
            <w:r w:rsidRPr="00A527F0">
              <w:rPr>
                <w:b/>
                <w:bCs/>
                <w:iCs/>
              </w:rPr>
              <w:t>Status</w:t>
            </w:r>
          </w:p>
        </w:tc>
      </w:tr>
      <w:tr w:rsidR="000A0D43" w:rsidRPr="00A527F0" w14:paraId="5E3578F1" w14:textId="77777777" w:rsidTr="00D437A1">
        <w:tc>
          <w:tcPr>
            <w:tcW w:w="1466" w:type="dxa"/>
          </w:tcPr>
          <w:p w14:paraId="6AF5AA8E" w14:textId="77777777" w:rsidR="000A0D43" w:rsidRPr="00A527F0" w:rsidRDefault="000A0D43" w:rsidP="004E61EE">
            <w:pPr>
              <w:rPr>
                <w:b/>
                <w:bCs/>
                <w:iCs/>
              </w:rPr>
            </w:pPr>
            <w:r w:rsidRPr="00A527F0">
              <w:rPr>
                <w:b/>
                <w:bCs/>
                <w:iCs/>
              </w:rPr>
              <w:t>S-123</w:t>
            </w:r>
          </w:p>
        </w:tc>
        <w:tc>
          <w:tcPr>
            <w:tcW w:w="1718" w:type="dxa"/>
          </w:tcPr>
          <w:p w14:paraId="6D9D024B" w14:textId="77777777" w:rsidR="000A0D43" w:rsidRPr="00A527F0" w:rsidRDefault="000A0D43" w:rsidP="004E61EE">
            <w:pPr>
              <w:rPr>
                <w:b/>
                <w:bCs/>
                <w:iCs/>
              </w:rPr>
            </w:pPr>
            <w:r w:rsidRPr="00A527F0">
              <w:rPr>
                <w:b/>
                <w:bCs/>
                <w:iCs/>
              </w:rPr>
              <w:t>123US3245394</w:t>
            </w:r>
          </w:p>
        </w:tc>
        <w:tc>
          <w:tcPr>
            <w:tcW w:w="1462" w:type="dxa"/>
          </w:tcPr>
          <w:p w14:paraId="3B6DE910" w14:textId="77777777" w:rsidR="000A0D43" w:rsidRPr="00A527F0" w:rsidRDefault="000A0D43" w:rsidP="004E61EE">
            <w:pPr>
              <w:rPr>
                <w:b/>
                <w:bCs/>
                <w:iCs/>
              </w:rPr>
            </w:pPr>
            <w:r w:rsidRPr="00A527F0">
              <w:rPr>
                <w:b/>
                <w:bCs/>
                <w:iCs/>
              </w:rPr>
              <w:t>5</w:t>
            </w:r>
          </w:p>
        </w:tc>
        <w:tc>
          <w:tcPr>
            <w:tcW w:w="1462" w:type="dxa"/>
          </w:tcPr>
          <w:p w14:paraId="0292E15C" w14:textId="77777777" w:rsidR="000A0D43" w:rsidRPr="00A527F0" w:rsidRDefault="000A0D43" w:rsidP="00AE2737">
            <w:pPr>
              <w:numPr>
                <w:ilvl w:val="0"/>
                <w:numId w:val="75"/>
              </w:numPr>
              <w:rPr>
                <w:b/>
                <w:bCs/>
                <w:iCs/>
              </w:rPr>
            </w:pPr>
          </w:p>
        </w:tc>
        <w:tc>
          <w:tcPr>
            <w:tcW w:w="1451" w:type="dxa"/>
          </w:tcPr>
          <w:p w14:paraId="57DC3207" w14:textId="77777777" w:rsidR="000A0D43" w:rsidRPr="00A527F0" w:rsidRDefault="000A0D43" w:rsidP="004E61EE">
            <w:pPr>
              <w:rPr>
                <w:b/>
                <w:bCs/>
                <w:iCs/>
              </w:rPr>
            </w:pPr>
            <w:r w:rsidRPr="00A527F0">
              <w:rPr>
                <w:b/>
                <w:bCs/>
                <w:iCs/>
              </w:rPr>
              <w:t>2020-01-02</w:t>
            </w:r>
          </w:p>
        </w:tc>
        <w:tc>
          <w:tcPr>
            <w:tcW w:w="1457" w:type="dxa"/>
          </w:tcPr>
          <w:p w14:paraId="35782BCF" w14:textId="77777777" w:rsidR="000A0D43" w:rsidRPr="00A527F0" w:rsidRDefault="000A0D43" w:rsidP="004E61EE">
            <w:pPr>
              <w:rPr>
                <w:b/>
                <w:bCs/>
                <w:iCs/>
              </w:rPr>
            </w:pPr>
            <w:r w:rsidRPr="00A527F0">
              <w:rPr>
                <w:b/>
                <w:bCs/>
                <w:iCs/>
              </w:rPr>
              <w:t xml:space="preserve">Up to Date </w:t>
            </w:r>
          </w:p>
        </w:tc>
      </w:tr>
      <w:tr w:rsidR="000A0D43" w:rsidRPr="00A527F0" w14:paraId="33552C5A" w14:textId="77777777" w:rsidTr="00D437A1">
        <w:tc>
          <w:tcPr>
            <w:tcW w:w="1466" w:type="dxa"/>
          </w:tcPr>
          <w:p w14:paraId="446DA019" w14:textId="77777777" w:rsidR="000A0D43" w:rsidRPr="00A527F0" w:rsidRDefault="000A0D43" w:rsidP="004E61EE">
            <w:pPr>
              <w:rPr>
                <w:b/>
                <w:bCs/>
                <w:iCs/>
              </w:rPr>
            </w:pPr>
            <w:r w:rsidRPr="00A527F0">
              <w:rPr>
                <w:b/>
                <w:bCs/>
                <w:iCs/>
              </w:rPr>
              <w:t>S-127</w:t>
            </w:r>
          </w:p>
        </w:tc>
        <w:tc>
          <w:tcPr>
            <w:tcW w:w="1718" w:type="dxa"/>
          </w:tcPr>
          <w:p w14:paraId="3CA3C429" w14:textId="77777777" w:rsidR="000A0D43" w:rsidRPr="00A527F0" w:rsidRDefault="000A0D43" w:rsidP="004E61EE">
            <w:pPr>
              <w:rPr>
                <w:b/>
                <w:bCs/>
                <w:iCs/>
              </w:rPr>
            </w:pPr>
            <w:r w:rsidRPr="00A527F0">
              <w:rPr>
                <w:b/>
                <w:bCs/>
                <w:iCs/>
              </w:rPr>
              <w:t>127US2345032</w:t>
            </w:r>
          </w:p>
        </w:tc>
        <w:tc>
          <w:tcPr>
            <w:tcW w:w="1462" w:type="dxa"/>
          </w:tcPr>
          <w:p w14:paraId="71A93401" w14:textId="77777777" w:rsidR="000A0D43" w:rsidRPr="00A527F0" w:rsidRDefault="000A0D43" w:rsidP="004E61EE">
            <w:pPr>
              <w:rPr>
                <w:b/>
                <w:bCs/>
                <w:iCs/>
              </w:rPr>
            </w:pPr>
            <w:r w:rsidRPr="00A527F0">
              <w:rPr>
                <w:b/>
                <w:bCs/>
                <w:iCs/>
              </w:rPr>
              <w:t>6</w:t>
            </w:r>
          </w:p>
        </w:tc>
        <w:tc>
          <w:tcPr>
            <w:tcW w:w="1462" w:type="dxa"/>
          </w:tcPr>
          <w:p w14:paraId="033D05C6" w14:textId="77777777" w:rsidR="000A0D43" w:rsidRPr="00A527F0" w:rsidRDefault="000A0D43" w:rsidP="00AE2737">
            <w:pPr>
              <w:numPr>
                <w:ilvl w:val="0"/>
                <w:numId w:val="75"/>
              </w:numPr>
              <w:rPr>
                <w:b/>
                <w:bCs/>
                <w:iCs/>
              </w:rPr>
            </w:pPr>
          </w:p>
        </w:tc>
        <w:tc>
          <w:tcPr>
            <w:tcW w:w="1451" w:type="dxa"/>
          </w:tcPr>
          <w:p w14:paraId="571336B3" w14:textId="77777777" w:rsidR="000A0D43" w:rsidRPr="00A527F0" w:rsidRDefault="000A0D43" w:rsidP="004E61EE">
            <w:pPr>
              <w:rPr>
                <w:b/>
                <w:bCs/>
                <w:iCs/>
              </w:rPr>
            </w:pPr>
          </w:p>
        </w:tc>
        <w:tc>
          <w:tcPr>
            <w:tcW w:w="1457" w:type="dxa"/>
          </w:tcPr>
          <w:p w14:paraId="17264C98" w14:textId="77777777" w:rsidR="000A0D43" w:rsidRPr="00A527F0" w:rsidRDefault="000A0D43" w:rsidP="004E61EE">
            <w:pPr>
              <w:rPr>
                <w:b/>
                <w:bCs/>
                <w:iCs/>
              </w:rPr>
            </w:pPr>
          </w:p>
        </w:tc>
      </w:tr>
    </w:tbl>
    <w:p w14:paraId="659336F5" w14:textId="77777777" w:rsidR="000A0D43" w:rsidRPr="00A527F0" w:rsidRDefault="000A0D43" w:rsidP="004E61EE">
      <w:pPr>
        <w:spacing w:line="240" w:lineRule="auto"/>
      </w:pPr>
    </w:p>
    <w:p w14:paraId="5ADA483E" w14:textId="77777777" w:rsidR="00A23988" w:rsidRPr="00A527F0" w:rsidRDefault="00A23988" w:rsidP="004E61EE">
      <w:pPr>
        <w:spacing w:line="240" w:lineRule="auto"/>
        <w:sectPr w:rsidR="00A23988" w:rsidRPr="00A527F0" w:rsidSect="00686450">
          <w:headerReference w:type="even" r:id="rId57"/>
          <w:headerReference w:type="default" r:id="rId58"/>
          <w:footerReference w:type="even" r:id="rId59"/>
          <w:footerReference w:type="default" r:id="rId60"/>
          <w:pgSz w:w="11906" w:h="16838" w:code="9"/>
          <w:pgMar w:top="1440" w:right="1400" w:bottom="1440" w:left="1400" w:header="708" w:footer="708" w:gutter="0"/>
          <w:cols w:space="708"/>
          <w:docGrid w:linePitch="360"/>
        </w:sectPr>
      </w:pPr>
    </w:p>
    <w:p w14:paraId="4C09D7A0" w14:textId="7AE56984" w:rsidR="00E12CBC" w:rsidRPr="00A527F0" w:rsidRDefault="00E12CBC" w:rsidP="002D7DEE">
      <w:pPr>
        <w:pStyle w:val="Heading1"/>
        <w:numPr>
          <w:ilvl w:val="0"/>
          <w:numId w:val="0"/>
        </w:numPr>
        <w:jc w:val="center"/>
      </w:pPr>
      <w:bookmarkStart w:id="2401" w:name="_Toc194067231"/>
      <w:r w:rsidRPr="00275498">
        <w:lastRenderedPageBreak/>
        <w:t>Appendix</w:t>
      </w:r>
      <w:r w:rsidRPr="00A527F0">
        <w:t xml:space="preserve"> </w:t>
      </w:r>
      <w:r w:rsidR="000849E6">
        <w:t>D</w:t>
      </w:r>
      <w:bookmarkStart w:id="2402" w:name="_Toc100303050"/>
      <w:r w:rsidR="000806E0" w:rsidRPr="00A527F0">
        <w:t xml:space="preserve"> </w:t>
      </w:r>
      <w:del w:id="2403" w:author="jon pritchard" w:date="2025-03-28T15:09:00Z" w16du:dateUtc="2025-03-28T14:09:00Z">
        <w:r w:rsidR="000806E0" w:rsidRPr="00A527F0" w:rsidDel="00C5483B">
          <w:delText>-</w:delText>
        </w:r>
      </w:del>
      <w:ins w:id="2404" w:author="jon pritchard" w:date="2025-03-28T15:09:00Z" w16du:dateUtc="2025-03-28T14:09:00Z">
        <w:r w:rsidR="00C5483B">
          <w:t>–</w:t>
        </w:r>
      </w:ins>
      <w:r w:rsidR="000806E0" w:rsidRPr="00A527F0">
        <w:t xml:space="preserve"> </w:t>
      </w:r>
      <w:ins w:id="2405" w:author="jon pritchard" w:date="2025-03-28T15:09:00Z" w16du:dateUtc="2025-03-28T14:09:00Z">
        <w:r w:rsidR="00C5483B">
          <w:t xml:space="preserve">Enhanced </w:t>
        </w:r>
      </w:ins>
      <w:r w:rsidRPr="00A527F0">
        <w:t>Safety Contour and Water Level Adjustment</w:t>
      </w:r>
      <w:bookmarkEnd w:id="2401"/>
      <w:bookmarkEnd w:id="2402"/>
    </w:p>
    <w:p w14:paraId="06C4BBB6" w14:textId="77777777" w:rsidR="00F7700D" w:rsidRPr="00A527F0" w:rsidRDefault="00F7700D" w:rsidP="00F7700D">
      <w:pPr>
        <w:spacing w:after="120" w:line="240" w:lineRule="auto"/>
      </w:pPr>
    </w:p>
    <w:p w14:paraId="2BD58B01" w14:textId="772CC5E7" w:rsidR="001374ED" w:rsidRPr="00A527F0" w:rsidRDefault="00275498" w:rsidP="00A310A1">
      <w:pPr>
        <w:pStyle w:val="Heading1"/>
        <w:numPr>
          <w:ilvl w:val="0"/>
          <w:numId w:val="236"/>
        </w:numPr>
      </w:pPr>
      <w:bookmarkStart w:id="2406" w:name="_Toc88852880"/>
      <w:bookmarkStart w:id="2407" w:name="_Toc98339988"/>
      <w:bookmarkStart w:id="2408" w:name="_Toc98340364"/>
      <w:commentRangeStart w:id="2409"/>
      <w:del w:id="2410" w:author="jon pritchard" w:date="2025-03-27T11:25:00Z" w16du:dateUtc="2025-03-27T10:25:00Z">
        <w:r w:rsidDel="006A5A29">
          <w:delText>U</w:delText>
        </w:r>
        <w:r w:rsidR="001374ED" w:rsidRPr="00A527F0" w:rsidDel="006A5A29">
          <w:delText>ser Selectable</w:delText>
        </w:r>
      </w:del>
      <w:bookmarkStart w:id="2411" w:name="_Toc194067232"/>
      <w:ins w:id="2412" w:author="jon pritchard" w:date="2025-03-27T11:25:00Z" w16du:dateUtc="2025-03-27T10:25:00Z">
        <w:r w:rsidR="006A5A29">
          <w:t>Enhanced</w:t>
        </w:r>
      </w:ins>
      <w:r w:rsidR="001374ED" w:rsidRPr="00A527F0">
        <w:t xml:space="preserve"> Safety Contour</w:t>
      </w:r>
      <w:bookmarkEnd w:id="2406"/>
      <w:bookmarkEnd w:id="2407"/>
      <w:bookmarkEnd w:id="2408"/>
      <w:commentRangeEnd w:id="2409"/>
      <w:r w:rsidR="00397F34">
        <w:rPr>
          <w:rStyle w:val="CommentReference"/>
          <w:rFonts w:eastAsia="MS Mincho"/>
          <w:b w:val="0"/>
          <w:bCs w:val="0"/>
        </w:rPr>
        <w:commentReference w:id="2409"/>
      </w:r>
      <w:bookmarkEnd w:id="2411"/>
    </w:p>
    <w:p w14:paraId="3A426354" w14:textId="7A243E3A" w:rsidR="001374ED" w:rsidRPr="00A527F0" w:rsidRDefault="001374ED" w:rsidP="009D0DF9">
      <w:pPr>
        <w:spacing w:after="120" w:line="240" w:lineRule="auto"/>
        <w:jc w:val="both"/>
      </w:pPr>
      <w:r w:rsidRPr="00A527F0">
        <w:t xml:space="preserve">This </w:t>
      </w:r>
      <w:r w:rsidR="009D0DF9" w:rsidRPr="00A527F0">
        <w:t>Appendix</w:t>
      </w:r>
      <w:r w:rsidRPr="00A527F0">
        <w:t xml:space="preserve"> defines </w:t>
      </w:r>
      <w:r w:rsidRPr="00805181">
        <w:t xml:space="preserve">how </w:t>
      </w:r>
      <w:r w:rsidRPr="002D7DEE">
        <w:t>the “</w:t>
      </w:r>
      <w:del w:id="2413" w:author="jon pritchard" w:date="2025-03-28T11:15:00Z" w16du:dateUtc="2025-03-28T10:15:00Z">
        <w:r w:rsidRPr="002D7DEE" w:rsidDel="00415C1B">
          <w:rPr>
            <w:b/>
            <w:bCs/>
          </w:rPr>
          <w:delText>User Selectable</w:delText>
        </w:r>
      </w:del>
      <w:ins w:id="2414" w:author="jon pritchard" w:date="2025-03-28T11:15:00Z" w16du:dateUtc="2025-03-28T10:15:00Z">
        <w:r w:rsidR="00415C1B">
          <w:rPr>
            <w:b/>
            <w:bCs/>
          </w:rPr>
          <w:t>Enhanced</w:t>
        </w:r>
      </w:ins>
      <w:r w:rsidRPr="002D7DEE">
        <w:rPr>
          <w:b/>
          <w:bCs/>
        </w:rPr>
        <w:t xml:space="preserve"> Safety Contour</w:t>
      </w:r>
      <w:r w:rsidRPr="002D7DEE">
        <w:t>”</w:t>
      </w:r>
      <w:ins w:id="2415" w:author="Jonathan Pritchard" w:date="2025-03-07T18:25:00Z" w16du:dateUtc="2025-03-07T18:25:00Z">
        <w:r w:rsidR="00B70E86">
          <w:t xml:space="preserve"> (</w:t>
        </w:r>
        <w:del w:id="2416" w:author="jon pritchard" w:date="2025-03-28T11:15:00Z" w16du:dateUtc="2025-03-28T10:15:00Z">
          <w:r w:rsidR="00B70E86" w:rsidDel="00415C1B">
            <w:delText>USSC</w:delText>
          </w:r>
        </w:del>
      </w:ins>
      <w:ins w:id="2417" w:author="jon pritchard" w:date="2025-03-28T11:15:00Z" w16du:dateUtc="2025-03-28T10:15:00Z">
        <w:r w:rsidR="00415C1B">
          <w:t>ESC</w:t>
        </w:r>
      </w:ins>
      <w:ins w:id="2418" w:author="Jonathan Pritchard" w:date="2025-03-07T18:25:00Z" w16du:dateUtc="2025-03-07T18:25:00Z">
        <w:r w:rsidR="00B70E86">
          <w:t>)</w:t>
        </w:r>
      </w:ins>
      <w:r w:rsidRPr="00805181">
        <w:t xml:space="preserve"> feature</w:t>
      </w:r>
      <w:r w:rsidRPr="00A527F0">
        <w:t xml:space="preserve"> is defined and implemented.</w:t>
      </w:r>
    </w:p>
    <w:p w14:paraId="1FE96FAD" w14:textId="2F025836" w:rsidR="001374ED" w:rsidRPr="00A527F0" w:rsidRDefault="001374ED" w:rsidP="009D0DF9">
      <w:pPr>
        <w:spacing w:after="120" w:line="240" w:lineRule="auto"/>
        <w:jc w:val="both"/>
      </w:pPr>
      <w:del w:id="2419" w:author="jon pritchard" w:date="2025-03-28T15:04:00Z" w16du:dateUtc="2025-03-28T14:04:00Z">
        <w:r w:rsidRPr="00A527F0" w:rsidDel="00C5483B">
          <w:delText xml:space="preserve">User </w:delText>
        </w:r>
      </w:del>
      <w:del w:id="2420" w:author="Jonathan Pritchard" w:date="2025-03-07T18:25:00Z" w16du:dateUtc="2025-03-07T18:25:00Z">
        <w:r w:rsidRPr="00A527F0" w:rsidDel="00B70E86">
          <w:delText>s</w:delText>
        </w:r>
      </w:del>
      <w:ins w:id="2421" w:author="Jonathan Pritchard" w:date="2025-03-07T18:25:00Z" w16du:dateUtc="2025-03-07T18:25:00Z">
        <w:del w:id="2422" w:author="jon pritchard" w:date="2025-03-28T11:15:00Z" w16du:dateUtc="2025-03-28T10:15:00Z">
          <w:r w:rsidR="00B70E86" w:rsidDel="00415C1B">
            <w:delText>S</w:delText>
          </w:r>
        </w:del>
      </w:ins>
      <w:del w:id="2423" w:author="jon pritchard" w:date="2025-03-28T11:15:00Z" w16du:dateUtc="2025-03-28T10:15:00Z">
        <w:r w:rsidRPr="00A527F0" w:rsidDel="00415C1B">
          <w:delText>electable</w:delText>
        </w:r>
      </w:del>
      <w:ins w:id="2424" w:author="jon pritchard" w:date="2025-03-28T11:15:00Z" w16du:dateUtc="2025-03-28T10:15:00Z">
        <w:r w:rsidR="00415C1B">
          <w:t>Enhanced</w:t>
        </w:r>
      </w:ins>
      <w:r w:rsidRPr="00A527F0">
        <w:t xml:space="preserve"> </w:t>
      </w:r>
      <w:del w:id="2425" w:author="Jonathan Pritchard" w:date="2025-03-07T18:25:00Z" w16du:dateUtc="2025-03-07T18:25:00Z">
        <w:r w:rsidRPr="00A527F0" w:rsidDel="00B70E86">
          <w:delText>s</w:delText>
        </w:r>
      </w:del>
      <w:ins w:id="2426" w:author="Jonathan Pritchard" w:date="2025-03-07T18:25:00Z" w16du:dateUtc="2025-03-07T18:25:00Z">
        <w:r w:rsidR="00B70E86">
          <w:t>S</w:t>
        </w:r>
      </w:ins>
      <w:r w:rsidRPr="00A527F0">
        <w:t xml:space="preserve">afety </w:t>
      </w:r>
      <w:del w:id="2427" w:author="Jonathan Pritchard" w:date="2025-03-07T18:25:00Z" w16du:dateUtc="2025-03-07T18:25:00Z">
        <w:r w:rsidRPr="00A527F0" w:rsidDel="00B70E86">
          <w:delText>c</w:delText>
        </w:r>
      </w:del>
      <w:ins w:id="2428" w:author="Jonathan Pritchard" w:date="2025-03-07T18:25:00Z" w16du:dateUtc="2025-03-07T18:25:00Z">
        <w:r w:rsidR="00B70E86">
          <w:t>C</w:t>
        </w:r>
      </w:ins>
      <w:r w:rsidRPr="00A527F0">
        <w:t>ontour</w:t>
      </w:r>
      <w:ins w:id="2429" w:author="Jonathan Pritchard" w:date="2025-03-07T18:25:00Z" w16du:dateUtc="2025-03-07T18:25:00Z">
        <w:r w:rsidR="00B70E86">
          <w:t xml:space="preserve">, or </w:t>
        </w:r>
        <w:del w:id="2430" w:author="jon pritchard" w:date="2025-03-28T11:15:00Z" w16du:dateUtc="2025-03-28T10:15:00Z">
          <w:r w:rsidR="00B70E86" w:rsidDel="00415C1B">
            <w:delText>USSC</w:delText>
          </w:r>
        </w:del>
      </w:ins>
      <w:ins w:id="2431" w:author="jon pritchard" w:date="2025-03-28T11:15:00Z" w16du:dateUtc="2025-03-28T10:15:00Z">
        <w:r w:rsidR="00415C1B">
          <w:t>ESC</w:t>
        </w:r>
      </w:ins>
      <w:ins w:id="2432" w:author="Jonathan Pritchard" w:date="2025-03-07T18:25:00Z" w16du:dateUtc="2025-03-07T18:25:00Z">
        <w:r w:rsidR="00B70E86">
          <w:t>,</w:t>
        </w:r>
      </w:ins>
      <w:r w:rsidRPr="00A527F0">
        <w:t xml:space="preserve"> means creation of the safety contour from the bathymetric grid data based on the value set by the user.</w:t>
      </w:r>
    </w:p>
    <w:p w14:paraId="596DF160" w14:textId="6A387B20" w:rsidR="001374ED" w:rsidRDefault="001374ED" w:rsidP="009D0DF9">
      <w:pPr>
        <w:spacing w:after="120" w:line="240" w:lineRule="auto"/>
        <w:jc w:val="both"/>
      </w:pPr>
      <w:r w:rsidRPr="00415C1B">
        <w:t xml:space="preserve">NOTE: </w:t>
      </w:r>
      <w:r w:rsidR="00DC78C7" w:rsidRPr="00415C1B">
        <w:t xml:space="preserve">On an </w:t>
      </w:r>
      <w:ins w:id="2433" w:author="jon pritchard" w:date="2025-03-25T21:37:00Z" w16du:dateUtc="2025-03-25T20:37:00Z">
        <w:r w:rsidR="00F07B2F" w:rsidRPr="00415C1B">
          <w:rPr>
            <w:rPrChange w:id="2434" w:author="jon pritchard" w:date="2025-03-28T11:18:00Z" w16du:dateUtc="2025-03-28T10:18:00Z">
              <w:rPr>
                <w:highlight w:val="yellow"/>
              </w:rPr>
            </w:rPrChange>
          </w:rPr>
          <w:t xml:space="preserve">S-100 </w:t>
        </w:r>
      </w:ins>
      <w:r w:rsidR="00DC78C7" w:rsidRPr="00415C1B">
        <w:t xml:space="preserve">ECDIS </w:t>
      </w:r>
      <w:ins w:id="2435" w:author="jon pritchard" w:date="2025-03-28T11:18:00Z" w16du:dateUtc="2025-03-28T10:18:00Z">
        <w:r w:rsidR="0031183A">
          <w:t>with</w:t>
        </w:r>
      </w:ins>
      <w:ins w:id="2436" w:author="jon pritchard" w:date="2025-03-25T21:37:00Z" w16du:dateUtc="2025-03-25T20:37:00Z">
        <w:r w:rsidR="00F07B2F" w:rsidRPr="00415C1B">
          <w:rPr>
            <w:rPrChange w:id="2437" w:author="jon pritchard" w:date="2025-03-28T11:18:00Z" w16du:dateUtc="2025-03-28T10:18:00Z">
              <w:rPr>
                <w:highlight w:val="yellow"/>
              </w:rPr>
            </w:rPrChange>
          </w:rPr>
          <w:t xml:space="preserve"> the</w:t>
        </w:r>
      </w:ins>
      <w:ins w:id="2438" w:author="jon pritchard" w:date="2025-03-25T21:36:00Z" w16du:dateUtc="2025-03-25T20:36:00Z">
        <w:r w:rsidR="00F07B2F" w:rsidRPr="00415C1B">
          <w:rPr>
            <w:rPrChange w:id="2439" w:author="jon pritchard" w:date="2025-03-28T11:18:00Z" w16du:dateUtc="2025-03-28T10:18:00Z">
              <w:rPr>
                <w:highlight w:val="yellow"/>
              </w:rPr>
            </w:rPrChange>
          </w:rPr>
          <w:t xml:space="preserve"> </w:t>
        </w:r>
      </w:ins>
      <w:del w:id="2440" w:author="jon pritchard" w:date="2025-03-25T21:36:00Z" w16du:dateUtc="2025-03-25T20:36:00Z">
        <w:r w:rsidR="00DC78C7" w:rsidRPr="00415C1B" w:rsidDel="00F07B2F">
          <w:delText xml:space="preserve">without the </w:delText>
        </w:r>
      </w:del>
      <w:del w:id="2441" w:author="jon pritchard" w:date="2025-03-28T11:15:00Z" w16du:dateUtc="2025-03-28T10:15:00Z">
        <w:r w:rsidR="00DC78C7" w:rsidRPr="00415C1B" w:rsidDel="00415C1B">
          <w:delText>User Selectable Safety Contour</w:delText>
        </w:r>
      </w:del>
      <w:ins w:id="2442" w:author="jon pritchard" w:date="2025-03-28T11:15:00Z" w16du:dateUtc="2025-03-28T10:15:00Z">
        <w:r w:rsidR="00415C1B" w:rsidRPr="00415C1B">
          <w:rPr>
            <w:rPrChange w:id="2443" w:author="jon pritchard" w:date="2025-03-28T11:18:00Z" w16du:dateUtc="2025-03-28T10:18:00Z">
              <w:rPr>
                <w:highlight w:val="yellow"/>
              </w:rPr>
            </w:rPrChange>
          </w:rPr>
          <w:t xml:space="preserve">Enhanced Safety </w:t>
        </w:r>
      </w:ins>
      <w:ins w:id="2444" w:author="jon pritchard" w:date="2025-03-28T11:16:00Z" w16du:dateUtc="2025-03-28T10:16:00Z">
        <w:r w:rsidR="00415C1B" w:rsidRPr="00415C1B">
          <w:rPr>
            <w:rPrChange w:id="2445" w:author="jon pritchard" w:date="2025-03-28T11:18:00Z" w16du:dateUtc="2025-03-28T10:18:00Z">
              <w:rPr>
                <w:highlight w:val="yellow"/>
              </w:rPr>
            </w:rPrChange>
          </w:rPr>
          <w:t>Contour</w:t>
        </w:r>
      </w:ins>
      <w:r w:rsidR="00DC78C7" w:rsidRPr="00415C1B">
        <w:t xml:space="preserve"> feature</w:t>
      </w:r>
      <w:ins w:id="2446" w:author="jon pritchard" w:date="2025-03-25T21:36:00Z" w16du:dateUtc="2025-03-25T20:36:00Z">
        <w:r w:rsidR="00F07B2F" w:rsidRPr="00415C1B">
          <w:rPr>
            <w:rPrChange w:id="2447" w:author="jon pritchard" w:date="2025-03-28T11:18:00Z" w16du:dateUtc="2025-03-28T10:18:00Z">
              <w:rPr>
                <w:highlight w:val="yellow"/>
              </w:rPr>
            </w:rPrChange>
          </w:rPr>
          <w:t xml:space="preserve"> </w:t>
        </w:r>
      </w:ins>
      <w:ins w:id="2448" w:author="jon pritchard" w:date="2025-03-25T21:37:00Z" w16du:dateUtc="2025-03-25T20:37:00Z">
        <w:r w:rsidR="00F07B2F" w:rsidRPr="00415C1B">
          <w:rPr>
            <w:rPrChange w:id="2449" w:author="jon pritchard" w:date="2025-03-28T11:18:00Z" w16du:dateUtc="2025-03-28T10:18:00Z">
              <w:rPr>
                <w:highlight w:val="yellow"/>
              </w:rPr>
            </w:rPrChange>
          </w:rPr>
          <w:t xml:space="preserve">switched </w:t>
        </w:r>
      </w:ins>
      <w:ins w:id="2450" w:author="jon pritchard" w:date="2025-03-28T11:18:00Z" w16du:dateUtc="2025-03-28T10:18:00Z">
        <w:r w:rsidR="0031183A">
          <w:t>off</w:t>
        </w:r>
      </w:ins>
      <w:ins w:id="2451" w:author="jon pritchard" w:date="2025-03-25T21:37:00Z" w16du:dateUtc="2025-03-25T20:37:00Z">
        <w:r w:rsidR="00F07B2F" w:rsidRPr="00415C1B">
          <w:rPr>
            <w:rPrChange w:id="2452" w:author="jon pritchard" w:date="2025-03-28T11:18:00Z" w16du:dateUtc="2025-03-28T10:18:00Z">
              <w:rPr>
                <w:highlight w:val="yellow"/>
              </w:rPr>
            </w:rPrChange>
          </w:rPr>
          <w:t xml:space="preserve"> (or an S-57 ECDIS)</w:t>
        </w:r>
      </w:ins>
      <w:r w:rsidR="009604F2" w:rsidRPr="00415C1B">
        <w:t xml:space="preserve">, </w:t>
      </w:r>
      <w:r w:rsidRPr="00415C1B">
        <w:t>the user set</w:t>
      </w:r>
      <w:r w:rsidR="000C381A" w:rsidRPr="00415C1B">
        <w:t>s</w:t>
      </w:r>
      <w:r w:rsidRPr="00415C1B">
        <w:t xml:space="preserve"> the value for the safety contour, but if the exact </w:t>
      </w:r>
      <w:r w:rsidR="00F42EC6" w:rsidRPr="00415C1B">
        <w:t xml:space="preserve">value </w:t>
      </w:r>
      <w:r w:rsidRPr="00415C1B">
        <w:t>is not found from the available depth information</w:t>
      </w:r>
      <w:del w:id="2453" w:author="jon pritchard" w:date="2025-03-25T21:38:00Z" w16du:dateUtc="2025-03-25T20:38:00Z">
        <w:r w:rsidRPr="00415C1B" w:rsidDel="00F07B2F">
          <w:delText xml:space="preserve"> in</w:delText>
        </w:r>
      </w:del>
      <w:r w:rsidRPr="00415C1B">
        <w:t xml:space="preserve"> </w:t>
      </w:r>
      <w:del w:id="2454" w:author="jon pritchard" w:date="2025-03-25T21:37:00Z" w16du:dateUtc="2025-03-25T20:37:00Z">
        <w:r w:rsidRPr="00415C1B" w:rsidDel="00F07B2F">
          <w:delText xml:space="preserve">S-101 or S-57 </w:delText>
        </w:r>
      </w:del>
      <w:r w:rsidRPr="00415C1B">
        <w:t>then the safety contour</w:t>
      </w:r>
      <w:r w:rsidRPr="00A310A1">
        <w:t xml:space="preserve"> defaults to the next deepest which </w:t>
      </w:r>
      <w:r w:rsidR="000C381A" w:rsidRPr="00A310A1">
        <w:t>may</w:t>
      </w:r>
      <w:r w:rsidRPr="00A310A1">
        <w:t xml:space="preserve"> be over 10 m</w:t>
      </w:r>
      <w:r w:rsidR="000C381A" w:rsidRPr="00A310A1">
        <w:t>etres</w:t>
      </w:r>
      <w:r w:rsidRPr="00A310A1">
        <w:t xml:space="preserve"> deeper than the value set by the user.</w:t>
      </w:r>
      <w:r w:rsidR="002654C4" w:rsidRPr="00A310A1">
        <w:t xml:space="preserve"> The </w:t>
      </w:r>
      <w:del w:id="2455" w:author="jon pritchard" w:date="2025-03-28T15:05:00Z" w16du:dateUtc="2025-03-28T14:05:00Z">
        <w:r w:rsidR="002654C4" w:rsidRPr="00A310A1" w:rsidDel="00C5483B">
          <w:delText>User Selectable</w:delText>
        </w:r>
      </w:del>
      <w:ins w:id="2456" w:author="jon pritchard" w:date="2025-03-28T15:05:00Z" w16du:dateUtc="2025-03-28T14:05:00Z">
        <w:r w:rsidR="00C5483B">
          <w:t>Enhanced</w:t>
        </w:r>
      </w:ins>
      <w:r w:rsidR="002654C4" w:rsidRPr="00A310A1">
        <w:t xml:space="preserve"> Safety Contour feature addresses this issue</w:t>
      </w:r>
      <w:ins w:id="2457" w:author="Grant, David M (52400) CIV USN NIWC ATLANTIC VA (USA)" w:date="2025-02-26T15:06:00Z" w16du:dateUtc="2025-02-26T20:06:00Z">
        <w:r w:rsidR="00AB6797">
          <w:t>.</w:t>
        </w:r>
      </w:ins>
      <w:r w:rsidR="009604F2" w:rsidRPr="00A310A1">
        <w:t xml:space="preserve"> </w:t>
      </w:r>
    </w:p>
    <w:p w14:paraId="47BC76CF" w14:textId="72040C35" w:rsidR="002654C4" w:rsidRPr="00A310A1" w:rsidRDefault="00A310A1" w:rsidP="009D0DF9">
      <w:pPr>
        <w:spacing w:after="120" w:line="240" w:lineRule="auto"/>
        <w:jc w:val="both"/>
      </w:pPr>
      <w:r w:rsidRPr="00A310A1">
        <w:t xml:space="preserve">The contents of this </w:t>
      </w:r>
      <w:del w:id="2458" w:author="Jonathan Pritchard" w:date="2025-03-07T18:26:00Z" w16du:dateUtc="2025-03-07T18:26:00Z">
        <w:r w:rsidRPr="00A310A1" w:rsidDel="00B70E86">
          <w:delText>a</w:delText>
        </w:r>
      </w:del>
      <w:ins w:id="2459" w:author="Jonathan Pritchard" w:date="2025-03-07T18:26:00Z" w16du:dateUtc="2025-03-07T18:26:00Z">
        <w:r w:rsidR="00B70E86">
          <w:t>A</w:t>
        </w:r>
      </w:ins>
      <w:r w:rsidRPr="00A310A1">
        <w:t xml:space="preserve">ppendix are not currently integrated </w:t>
      </w:r>
      <w:del w:id="2460" w:author="Grant, David M (52400) CIV USN NIWC ATLANTIC VA (USA)" w:date="2025-02-26T15:06:00Z" w16du:dateUtc="2025-02-26T20:06:00Z">
        <w:r w:rsidRPr="00A310A1" w:rsidDel="00043A42">
          <w:delText xml:space="preserve">in </w:delText>
        </w:r>
      </w:del>
      <w:ins w:id="2461" w:author="Grant, David M (52400) CIV USN NIWC ATLANTIC VA (USA)" w:date="2025-02-26T15:06:00Z" w16du:dateUtc="2025-02-26T20:06:00Z">
        <w:r w:rsidR="00043A42">
          <w:t>with</w:t>
        </w:r>
        <w:r w:rsidR="00043A42" w:rsidRPr="00A310A1">
          <w:t xml:space="preserve"> </w:t>
        </w:r>
      </w:ins>
      <w:r w:rsidRPr="00A310A1">
        <w:t xml:space="preserve">the existing S-100 portrayal mechanisms specified in S-100 </w:t>
      </w:r>
      <w:ins w:id="2462" w:author="Jonathan Pritchard" w:date="2025-03-07T18:27:00Z" w16du:dateUtc="2025-03-07T18:27:00Z">
        <w:r w:rsidR="00B70E86">
          <w:t xml:space="preserve">Edition 5.2.0 </w:t>
        </w:r>
      </w:ins>
      <w:r w:rsidRPr="00A310A1">
        <w:t>Part 9. This may be rectified in future editions of S-100</w:t>
      </w:r>
      <w:r>
        <w:t>. Until then, this appendix contains the normative specification for these features and may use different language, terms and conventions than S-100 itself.</w:t>
      </w:r>
      <w:r w:rsidRPr="00A310A1">
        <w:t xml:space="preserve"> </w:t>
      </w:r>
    </w:p>
    <w:p w14:paraId="69D1CC2F" w14:textId="77777777" w:rsidR="001374ED" w:rsidRPr="00A527F0" w:rsidRDefault="001374ED" w:rsidP="009D0DF9">
      <w:pPr>
        <w:spacing w:after="60" w:line="240" w:lineRule="auto"/>
        <w:jc w:val="both"/>
      </w:pPr>
      <w:r w:rsidRPr="00A527F0">
        <w:t>In these processes an end user selects:</w:t>
      </w:r>
    </w:p>
    <w:p w14:paraId="30931EE3" w14:textId="60BFD5F9" w:rsidR="001374ED" w:rsidRPr="00C5483B" w:rsidRDefault="001374ED" w:rsidP="00AE2737">
      <w:pPr>
        <w:pStyle w:val="ListParagraph"/>
        <w:numPr>
          <w:ilvl w:val="0"/>
          <w:numId w:val="71"/>
        </w:numPr>
        <w:spacing w:after="60" w:line="240" w:lineRule="auto"/>
        <w:jc w:val="both"/>
      </w:pPr>
      <w:r w:rsidRPr="00C5483B">
        <w:t xml:space="preserve">Suppression of </w:t>
      </w:r>
      <w:del w:id="2463" w:author="Jonathan Pritchard" w:date="2025-03-07T18:28:00Z" w16du:dateUtc="2025-03-07T18:28:00Z">
        <w:r w:rsidRPr="00C5483B" w:rsidDel="00B70E86">
          <w:delText xml:space="preserve">certain </w:delText>
        </w:r>
      </w:del>
      <w:ins w:id="2464" w:author="Jonathan Pritchard" w:date="2025-03-07T18:28:00Z" w16du:dateUtc="2025-03-07T18:28:00Z">
        <w:r w:rsidR="00B70E86" w:rsidRPr="00C5483B">
          <w:t xml:space="preserve">specific </w:t>
        </w:r>
      </w:ins>
      <w:r w:rsidRPr="00C5483B">
        <w:t>S-101 features by S-102</w:t>
      </w:r>
      <w:r w:rsidR="000C381A" w:rsidRPr="00C5483B">
        <w:t>.</w:t>
      </w:r>
    </w:p>
    <w:p w14:paraId="1714AEF4" w14:textId="296F8792" w:rsidR="001374ED" w:rsidRPr="00A527F0" w:rsidRDefault="001374ED" w:rsidP="00AE2737">
      <w:pPr>
        <w:pStyle w:val="ListParagraph"/>
        <w:numPr>
          <w:ilvl w:val="0"/>
          <w:numId w:val="71"/>
        </w:numPr>
        <w:spacing w:after="120" w:line="240" w:lineRule="auto"/>
        <w:jc w:val="both"/>
      </w:pPr>
      <w:r w:rsidRPr="00A527F0">
        <w:t>A Safety Contour value of their choice</w:t>
      </w:r>
      <w:r w:rsidR="000C381A" w:rsidRPr="00A527F0">
        <w:t>.</w:t>
      </w:r>
    </w:p>
    <w:p w14:paraId="69586464" w14:textId="77777777" w:rsidR="00C5483B" w:rsidRDefault="001374ED" w:rsidP="009D0DF9">
      <w:pPr>
        <w:spacing w:after="120" w:line="240" w:lineRule="auto"/>
        <w:jc w:val="both"/>
        <w:rPr>
          <w:ins w:id="2465" w:author="jon pritchard" w:date="2025-03-28T15:00:00Z" w16du:dateUtc="2025-03-28T14:00:00Z"/>
        </w:rPr>
      </w:pPr>
      <w:r w:rsidRPr="00A527F0">
        <w:t xml:space="preserve">When a user selects a safety contour value, outside areas of S-102 coverage the source for the displayed safety contour is the existing S-101 </w:t>
      </w:r>
      <w:r w:rsidR="000C381A" w:rsidRPr="00A527F0">
        <w:t>ENC</w:t>
      </w:r>
      <w:r w:rsidRPr="00A527F0">
        <w:t xml:space="preserve"> (or S-57 </w:t>
      </w:r>
      <w:r w:rsidR="000C381A" w:rsidRPr="00A527F0">
        <w:t>ENC in dual-</w:t>
      </w:r>
      <w:r w:rsidRPr="00A527F0">
        <w:t>fuel mode)</w:t>
      </w:r>
      <w:r w:rsidR="000C381A" w:rsidRPr="00A527F0">
        <w:t>.</w:t>
      </w:r>
      <w:ins w:id="2466" w:author="jon pritchard" w:date="2025-03-28T15:00:00Z" w16du:dateUtc="2025-03-28T14:00:00Z">
        <w:r w:rsidR="00C5483B">
          <w:t xml:space="preserve"> </w:t>
        </w:r>
      </w:ins>
    </w:p>
    <w:p w14:paraId="0F887ADE" w14:textId="6D8E4299" w:rsidR="001374ED" w:rsidRPr="00A527F0" w:rsidDel="00C5483B" w:rsidRDefault="001374ED" w:rsidP="009D0DF9">
      <w:pPr>
        <w:spacing w:after="120" w:line="240" w:lineRule="auto"/>
        <w:jc w:val="both"/>
        <w:rPr>
          <w:del w:id="2467" w:author="jon pritchard" w:date="2025-03-28T15:05:00Z" w16du:dateUtc="2025-03-28T14:05:00Z"/>
        </w:rPr>
      </w:pPr>
    </w:p>
    <w:p w14:paraId="01DE6148" w14:textId="2FCD726B" w:rsidR="001374ED" w:rsidRPr="00A527F0" w:rsidRDefault="001374ED" w:rsidP="009D0DF9">
      <w:pPr>
        <w:spacing w:after="120" w:line="240" w:lineRule="auto"/>
        <w:jc w:val="both"/>
      </w:pPr>
      <w:r w:rsidRPr="00A527F0">
        <w:t xml:space="preserve">When the safety contour has been generated from S-102 data then the area over which it is generated, </w:t>
      </w:r>
      <w:r w:rsidR="000C381A" w:rsidRPr="00A527F0">
        <w:t>that is</w:t>
      </w:r>
      <w:r w:rsidRPr="00A527F0">
        <w:t xml:space="preserve"> the S-102 coverage area, </w:t>
      </w:r>
      <w:r w:rsidR="00B15F52" w:rsidRPr="00A527F0">
        <w:t xml:space="preserve">must </w:t>
      </w:r>
      <w:r w:rsidRPr="00A527F0">
        <w:t xml:space="preserve">be surrounded by a boundary line using colour token </w:t>
      </w:r>
      <w:commentRangeStart w:id="2468"/>
      <w:r w:rsidRPr="00A527F0">
        <w:t>DEPWL</w:t>
      </w:r>
      <w:commentRangeEnd w:id="2468"/>
      <w:r w:rsidR="00850978">
        <w:rPr>
          <w:rStyle w:val="CommentReference"/>
        </w:rPr>
        <w:commentReference w:id="2468"/>
      </w:r>
      <w:r w:rsidRPr="00B812CA">
        <w:rPr>
          <w:rStyle w:val="FootnoteReference"/>
          <w:noProof w:val="0"/>
          <w:sz w:val="20"/>
          <w:vertAlign w:val="superscript"/>
          <w:lang w:val="en-GB"/>
        </w:rPr>
        <w:footnoteReference w:id="4"/>
      </w:r>
      <w:r w:rsidRPr="00A527F0">
        <w:t xml:space="preserve">  see </w:t>
      </w:r>
      <w:r w:rsidR="000C381A" w:rsidRPr="00A527F0">
        <w:t>F</w:t>
      </w:r>
      <w:r w:rsidRPr="00A527F0">
        <w:t xml:space="preserve">igure </w:t>
      </w:r>
      <w:ins w:id="2469" w:author="Jonathan Pritchard" w:date="2025-03-10T06:56:00Z" w16du:dateUtc="2025-03-10T06:56:00Z">
        <w:r w:rsidR="00EB3601">
          <w:t>D</w:t>
        </w:r>
      </w:ins>
      <w:del w:id="2470" w:author="Jonathan Pritchard" w:date="2025-03-10T06:56:00Z" w16du:dateUtc="2025-03-10T06:56:00Z">
        <w:r w:rsidR="0050181D" w:rsidRPr="00A527F0" w:rsidDel="00EB3601">
          <w:delText>C</w:delText>
        </w:r>
      </w:del>
      <w:r w:rsidR="0050181D" w:rsidRPr="00A527F0">
        <w:t>-</w:t>
      </w:r>
      <w:del w:id="2471" w:author="Jonathan Pritchard" w:date="2025-03-10T06:56:00Z" w16du:dateUtc="2025-03-10T06:56:00Z">
        <w:r w:rsidR="0050181D" w:rsidRPr="00A527F0" w:rsidDel="00EB3601">
          <w:delText>4</w:delText>
        </w:r>
      </w:del>
      <w:ins w:id="2472" w:author="Jonathan Pritchard" w:date="2025-03-10T06:56:00Z" w16du:dateUtc="2025-03-10T06:56:00Z">
        <w:r w:rsidR="00EB3601">
          <w:t>1</w:t>
        </w:r>
      </w:ins>
      <w:r w:rsidR="0050181D" w:rsidRPr="00A527F0">
        <w:t>-</w:t>
      </w:r>
      <w:r w:rsidRPr="00A527F0">
        <w:t>1.</w:t>
      </w:r>
    </w:p>
    <w:p w14:paraId="4B46B756" w14:textId="1ABF23DB" w:rsidR="001374ED" w:rsidRPr="00A527F0" w:rsidRDefault="00F92055" w:rsidP="004E61EE">
      <w:pPr>
        <w:spacing w:line="240" w:lineRule="auto"/>
        <w:jc w:val="center"/>
      </w:pPr>
      <w:ins w:id="2473" w:author="jon pritchard" w:date="2025-03-28T12:13:00Z" w16du:dateUtc="2025-03-28T11:13:00Z">
        <w:r>
          <w:rPr>
            <w:noProof/>
          </w:rPr>
          <w:drawing>
            <wp:inline distT="0" distB="0" distL="0" distR="0" wp14:anchorId="31CF4D7E" wp14:editId="6BA3B872">
              <wp:extent cx="4268210" cy="2353586"/>
              <wp:effectExtent l="0" t="0" r="0" b="0"/>
              <wp:docPr id="4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7" name=""/>
                      <pic:cNvPicPr/>
                    </pic:nvPicPr>
                    <pic:blipFill>
                      <a:blip r:embed="rId61"/>
                      <a:stretch>
                        <a:fillRect/>
                      </a:stretch>
                    </pic:blipFill>
                    <pic:spPr>
                      <a:xfrm>
                        <a:off x="0" y="0"/>
                        <a:ext cx="4320697" cy="2382528"/>
                      </a:xfrm>
                      <a:prstGeom prst="rect">
                        <a:avLst/>
                      </a:prstGeom>
                    </pic:spPr>
                  </pic:pic>
                </a:graphicData>
              </a:graphic>
            </wp:inline>
          </w:drawing>
        </w:r>
      </w:ins>
      <w:del w:id="2474" w:author="jon pritchard" w:date="2025-03-28T12:13:00Z" w16du:dateUtc="2025-03-28T11:13:00Z">
        <w:r w:rsidR="001374ED" w:rsidRPr="00B812CA" w:rsidDel="00F92055">
          <w:rPr>
            <w:noProof/>
            <w:lang w:eastAsia="fr-FR"/>
          </w:rPr>
          <w:drawing>
            <wp:inline distT="0" distB="0" distL="0" distR="0" wp14:anchorId="5863EE02" wp14:editId="445AD6A2">
              <wp:extent cx="5724525" cy="3543300"/>
              <wp:effectExtent l="0" t="0" r="9525" b="0"/>
              <wp:docPr id="26" name="Kuva 8"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uva 8" descr="Map&#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noFill/>
                      <a:ln>
                        <a:noFill/>
                      </a:ln>
                    </pic:spPr>
                  </pic:pic>
                </a:graphicData>
              </a:graphic>
            </wp:inline>
          </w:drawing>
        </w:r>
      </w:del>
    </w:p>
    <w:p w14:paraId="72F43037" w14:textId="6A080E23" w:rsidR="001374ED" w:rsidRPr="00A527F0" w:rsidRDefault="001374ED" w:rsidP="00AB3A55">
      <w:pPr>
        <w:pStyle w:val="Caption"/>
        <w:spacing w:after="120" w:line="240" w:lineRule="auto"/>
        <w:jc w:val="center"/>
      </w:pPr>
      <w:r w:rsidRPr="00A527F0">
        <w:t xml:space="preserve">Figure </w:t>
      </w:r>
      <w:ins w:id="2475" w:author="Jonathan Pritchard" w:date="2025-03-10T06:54:00Z" w16du:dateUtc="2025-03-10T06:54:00Z">
        <w:r w:rsidR="00EB3601">
          <w:t>D</w:t>
        </w:r>
      </w:ins>
      <w:del w:id="2476" w:author="Jonathan Pritchard" w:date="2025-03-10T06:54:00Z" w16du:dateUtc="2025-03-10T06:54:00Z">
        <w:r w:rsidR="0050181D" w:rsidRPr="00A527F0" w:rsidDel="00EB3601">
          <w:delText>C-4</w:delText>
        </w:r>
      </w:del>
      <w:r w:rsidR="0050181D" w:rsidRPr="00A527F0">
        <w:t>-</w:t>
      </w:r>
      <w:ins w:id="2477" w:author="Jonathan Pritchard" w:date="2025-03-10T06:55:00Z" w16du:dateUtc="2025-03-10T06:55:00Z">
        <w:r w:rsidR="00EB3601">
          <w:t>1-</w:t>
        </w:r>
      </w:ins>
      <w:r w:rsidR="0050181D" w:rsidRPr="00A527F0">
        <w:t>1</w:t>
      </w:r>
      <w:r w:rsidR="00AB3A55" w:rsidRPr="00A527F0">
        <w:t xml:space="preserve"> -</w:t>
      </w:r>
      <w:r w:rsidRPr="00A527F0">
        <w:t xml:space="preserve"> Boundary line of S-102 coverage</w:t>
      </w:r>
    </w:p>
    <w:p w14:paraId="7FB9129E" w14:textId="77777777" w:rsidR="00AB3A55" w:rsidRPr="00A527F0" w:rsidRDefault="00AB3A55" w:rsidP="00AB3A55">
      <w:pPr>
        <w:spacing w:after="120" w:line="240" w:lineRule="auto"/>
      </w:pPr>
    </w:p>
    <w:p w14:paraId="348FCFBE" w14:textId="7B7E3373" w:rsidR="001019DD" w:rsidRPr="00A527F0" w:rsidRDefault="001019DD" w:rsidP="00A310A1">
      <w:pPr>
        <w:pStyle w:val="Heading2"/>
        <w:numPr>
          <w:ilvl w:val="1"/>
          <w:numId w:val="237"/>
        </w:numPr>
      </w:pPr>
      <w:bookmarkStart w:id="2478" w:name="_Toc88852882"/>
      <w:bookmarkStart w:id="2479" w:name="_Toc98339990"/>
      <w:bookmarkStart w:id="2480" w:name="_Toc98340366"/>
      <w:bookmarkStart w:id="2481" w:name="_Toc194067233"/>
      <w:r w:rsidRPr="00A527F0">
        <w:lastRenderedPageBreak/>
        <w:t>Data Constraints</w:t>
      </w:r>
      <w:bookmarkEnd w:id="2481"/>
    </w:p>
    <w:bookmarkEnd w:id="2478"/>
    <w:bookmarkEnd w:id="2479"/>
    <w:bookmarkEnd w:id="2480"/>
    <w:p w14:paraId="7E219847" w14:textId="198D9DC2" w:rsidR="00A310A1" w:rsidRDefault="00A310A1" w:rsidP="00AE2737">
      <w:pPr>
        <w:pStyle w:val="ListParagraph"/>
        <w:numPr>
          <w:ilvl w:val="0"/>
          <w:numId w:val="72"/>
        </w:numPr>
        <w:spacing w:after="120" w:line="240" w:lineRule="auto"/>
        <w:ind w:left="284" w:hanging="284"/>
        <w:jc w:val="both"/>
      </w:pPr>
      <w:commentRangeStart w:id="2482"/>
      <w:r>
        <w:t>Portrayal of S-102 data</w:t>
      </w:r>
      <w:ins w:id="2483" w:author="jon pritchard" w:date="2025-03-25T06:09:00Z" w16du:dateUtc="2025-03-25T05:09:00Z">
        <w:r w:rsidR="002006F4">
          <w:t xml:space="preserve"> and application of </w:t>
        </w:r>
      </w:ins>
      <w:ins w:id="2484" w:author="jon pritchard" w:date="2025-03-28T11:16:00Z" w16du:dateUtc="2025-03-28T10:16:00Z">
        <w:r w:rsidR="00415C1B">
          <w:t>ESC</w:t>
        </w:r>
      </w:ins>
      <w:r>
        <w:t xml:space="preserve"> </w:t>
      </w:r>
      <w:ins w:id="2485" w:author="jon pritchard" w:date="2025-03-25T06:09:00Z" w16du:dateUtc="2025-03-25T05:09:00Z">
        <w:r w:rsidR="002006F4">
          <w:t>must be</w:t>
        </w:r>
      </w:ins>
      <w:del w:id="2486" w:author="jon pritchard" w:date="2025-03-25T06:09:00Z" w16du:dateUtc="2025-03-25T05:09:00Z">
        <w:r w:rsidDel="002006F4">
          <w:delText>is</w:delText>
        </w:r>
      </w:del>
      <w:r>
        <w:t xml:space="preserve"> restricted by minimum and maximum display scale values contained in the exchange catalogue as specified </w:t>
      </w:r>
      <w:r w:rsidRPr="005C3EE9">
        <w:t>in</w:t>
      </w:r>
      <w:r w:rsidR="00F87E8E" w:rsidRPr="005C3EE9">
        <w:t xml:space="preserve"> Section</w:t>
      </w:r>
      <w:ins w:id="2487" w:author="Jonathan Pritchard" w:date="2025-03-10T12:47:00Z" w16du:dateUtc="2025-03-10T12:47:00Z">
        <w:r w:rsidR="005C3EE9" w:rsidRPr="005C3EE9">
          <w:rPr>
            <w:rPrChange w:id="2488" w:author="Jonathan Pritchard" w:date="2025-03-10T12:48:00Z" w16du:dateUtc="2025-03-10T12:48:00Z">
              <w:rPr>
                <w:highlight w:val="yellow"/>
              </w:rPr>
            </w:rPrChange>
          </w:rPr>
          <w:t xml:space="preserve"> </w:t>
        </w:r>
        <w:r w:rsidR="005C3EE9" w:rsidRPr="005C3EE9">
          <w:rPr>
            <w:rPrChange w:id="2489" w:author="Jonathan Pritchard" w:date="2025-03-10T12:48:00Z" w16du:dateUtc="2025-03-10T12:48:00Z">
              <w:rPr>
                <w:highlight w:val="yellow"/>
              </w:rPr>
            </w:rPrChange>
          </w:rPr>
          <w:fldChar w:fldCharType="begin"/>
        </w:r>
        <w:r w:rsidR="005C3EE9" w:rsidRPr="005C3EE9">
          <w:rPr>
            <w:rPrChange w:id="2490" w:author="Jonathan Pritchard" w:date="2025-03-10T12:48:00Z" w16du:dateUtc="2025-03-10T12:48:00Z">
              <w:rPr>
                <w:highlight w:val="yellow"/>
              </w:rPr>
            </w:rPrChange>
          </w:rPr>
          <w:instrText xml:space="preserve"> REF _Ref192503285 \r \h </w:instrText>
        </w:r>
      </w:ins>
      <w:r w:rsidR="005C3EE9">
        <w:instrText xml:space="preserve"> \* MERGEFORMAT </w:instrText>
      </w:r>
      <w:ins w:id="2491" w:author="Jonathan Pritchard" w:date="2025-03-10T12:47:00Z" w16du:dateUtc="2025-03-10T12:47:00Z">
        <w:r w:rsidR="005C3EE9" w:rsidRPr="005C3EE9">
          <w:rPr>
            <w:rPrChange w:id="2492" w:author="Jonathan Pritchard" w:date="2025-03-10T12:48:00Z" w16du:dateUtc="2025-03-10T12:48:00Z">
              <w:rPr>
                <w:highlight w:val="yellow"/>
              </w:rPr>
            </w:rPrChange>
          </w:rPr>
          <w:fldChar w:fldCharType="separate"/>
        </w:r>
        <w:r w:rsidR="005C3EE9" w:rsidRPr="005C3EE9">
          <w:rPr>
            <w:rPrChange w:id="2493" w:author="Jonathan Pritchard" w:date="2025-03-10T12:48:00Z" w16du:dateUtc="2025-03-10T12:48:00Z">
              <w:rPr>
                <w:highlight w:val="yellow"/>
              </w:rPr>
            </w:rPrChange>
          </w:rPr>
          <w:t>12</w:t>
        </w:r>
        <w:r w:rsidR="005C3EE9" w:rsidRPr="005C3EE9">
          <w:rPr>
            <w:rPrChange w:id="2494" w:author="Jonathan Pritchard" w:date="2025-03-10T12:48:00Z" w16du:dateUtc="2025-03-10T12:48:00Z">
              <w:rPr>
                <w:highlight w:val="yellow"/>
              </w:rPr>
            </w:rPrChange>
          </w:rPr>
          <w:t>.</w:t>
        </w:r>
        <w:r w:rsidR="005C3EE9" w:rsidRPr="005C3EE9">
          <w:rPr>
            <w:rPrChange w:id="2495" w:author="Jonathan Pritchard" w:date="2025-03-10T12:48:00Z" w16du:dateUtc="2025-03-10T12:48:00Z">
              <w:rPr>
                <w:highlight w:val="yellow"/>
              </w:rPr>
            </w:rPrChange>
          </w:rPr>
          <w:t>2</w:t>
        </w:r>
        <w:r w:rsidR="005C3EE9" w:rsidRPr="005C3EE9">
          <w:rPr>
            <w:rPrChange w:id="2496" w:author="Jonathan Pritchard" w:date="2025-03-10T12:48:00Z" w16du:dateUtc="2025-03-10T12:48:00Z">
              <w:rPr>
                <w:highlight w:val="yellow"/>
              </w:rPr>
            </w:rPrChange>
          </w:rPr>
          <w:fldChar w:fldCharType="end"/>
        </w:r>
      </w:ins>
      <w:del w:id="2497" w:author="Jonathan Pritchard" w:date="2025-03-10T12:48:00Z" w16du:dateUtc="2025-03-10T12:48:00Z">
        <w:r w:rsidRPr="005C3EE9" w:rsidDel="005C3EE9">
          <w:delText xml:space="preserve"> </w:delText>
        </w:r>
        <w:r w:rsidR="00F87E8E" w:rsidRPr="005C3EE9" w:rsidDel="005C3EE9">
          <w:fldChar w:fldCharType="begin"/>
        </w:r>
        <w:r w:rsidR="00F87E8E" w:rsidRPr="005C3EE9" w:rsidDel="005C3EE9">
          <w:delInstrText xml:space="preserve"> REF _Ref188951485 \r \h </w:delInstrText>
        </w:r>
        <w:r w:rsidR="00EB3601" w:rsidRPr="005C3EE9" w:rsidDel="005C3EE9">
          <w:rPr>
            <w:rPrChange w:id="2498" w:author="Jonathan Pritchard" w:date="2025-03-10T12:48:00Z" w16du:dateUtc="2025-03-10T12:48:00Z">
              <w:rPr>
                <w:highlight w:val="yellow"/>
              </w:rPr>
            </w:rPrChange>
          </w:rPr>
          <w:delInstrText xml:space="preserve"> \* MERGEFORMAT </w:delInstrText>
        </w:r>
        <w:r w:rsidR="00F87E8E" w:rsidRPr="005C3EE9" w:rsidDel="005C3EE9">
          <w:fldChar w:fldCharType="separate"/>
        </w:r>
        <w:r w:rsidR="00F87E8E" w:rsidRPr="005C3EE9" w:rsidDel="005C3EE9">
          <w:delText>6</w:delText>
        </w:r>
        <w:r w:rsidR="00F87E8E" w:rsidRPr="005C3EE9" w:rsidDel="005C3EE9">
          <w:fldChar w:fldCharType="end"/>
        </w:r>
      </w:del>
      <w:commentRangeEnd w:id="2482"/>
      <w:r w:rsidR="0036245F" w:rsidRPr="005C3EE9">
        <w:rPr>
          <w:rStyle w:val="CommentReference"/>
        </w:rPr>
        <w:commentReference w:id="2482"/>
      </w:r>
      <w:ins w:id="2499" w:author="Jonathan Pritchard" w:date="2025-03-07T18:33:00Z" w16du:dateUtc="2025-03-07T18:33:00Z">
        <w:r w:rsidR="002A3AC1" w:rsidRPr="005C3EE9">
          <w:t>.</w:t>
        </w:r>
      </w:ins>
      <w:ins w:id="2500" w:author="jon pritchard" w:date="2025-03-28T15:34:00Z" w16du:dateUtc="2025-03-28T14:34:00Z">
        <w:r w:rsidR="00304B37">
          <w:t xml:space="preserve"> </w:t>
        </w:r>
      </w:ins>
    </w:p>
    <w:p w14:paraId="6E382023" w14:textId="51E6F08B" w:rsidR="001374ED" w:rsidRDefault="001374ED" w:rsidP="00AE2737">
      <w:pPr>
        <w:pStyle w:val="ListParagraph"/>
        <w:numPr>
          <w:ilvl w:val="0"/>
          <w:numId w:val="72"/>
        </w:numPr>
        <w:spacing w:after="120" w:line="240" w:lineRule="auto"/>
        <w:ind w:left="284" w:hanging="284"/>
        <w:jc w:val="both"/>
      </w:pPr>
      <w:r w:rsidRPr="00A527F0">
        <w:t xml:space="preserve">Coverage – S-102 data is not expected to overlap, but in case of overlap the ECDIS </w:t>
      </w:r>
      <w:r w:rsidR="00494635">
        <w:t>must</w:t>
      </w:r>
      <w:r w:rsidR="00494635" w:rsidRPr="00A527F0">
        <w:t xml:space="preserve"> </w:t>
      </w:r>
      <w:r w:rsidRPr="00A527F0">
        <w:t xml:space="preserve">indicate an overlap by the text “OVERLAP” and the user </w:t>
      </w:r>
      <w:r w:rsidR="00494635">
        <w:t>must</w:t>
      </w:r>
      <w:r w:rsidR="00494635" w:rsidRPr="00A527F0">
        <w:t xml:space="preserve"> </w:t>
      </w:r>
      <w:r w:rsidRPr="00A527F0">
        <w:t>have the ability to select which producer in the overlapped area has priority and will be selected for processing safety contour.</w:t>
      </w:r>
    </w:p>
    <w:p w14:paraId="2C16F441" w14:textId="69E2D7EF" w:rsidR="0018296E" w:rsidRDefault="0018296E" w:rsidP="0018296E">
      <w:pPr>
        <w:pStyle w:val="ListParagraph"/>
        <w:numPr>
          <w:ilvl w:val="1"/>
          <w:numId w:val="72"/>
        </w:numPr>
        <w:spacing w:after="120" w:line="240" w:lineRule="auto"/>
        <w:jc w:val="both"/>
      </w:pPr>
      <w:r>
        <w:t xml:space="preserve">Overlaps are strictly defined </w:t>
      </w:r>
      <w:r w:rsidR="00A310A1">
        <w:t xml:space="preserve">as those </w:t>
      </w:r>
      <w:r>
        <w:t xml:space="preserve">between grid cells containing data, as opposed to grid cells with no-data </w:t>
      </w:r>
      <w:r w:rsidR="00A310A1">
        <w:t xml:space="preserve">(fill) </w:t>
      </w:r>
      <w:r>
        <w:t>values. Both individual datasets and separate datasets may overlap, most commonly at national borders, but also in areas where there are multiple vertical datums within a single dataset. In these cases</w:t>
      </w:r>
    </w:p>
    <w:p w14:paraId="4EF09657" w14:textId="4DE8AD1A" w:rsidR="0018296E" w:rsidRDefault="0018296E" w:rsidP="0018296E">
      <w:pPr>
        <w:pStyle w:val="ListParagraph"/>
        <w:numPr>
          <w:ilvl w:val="2"/>
          <w:numId w:val="72"/>
        </w:numPr>
        <w:spacing w:after="120" w:line="240" w:lineRule="auto"/>
        <w:jc w:val="both"/>
      </w:pPr>
      <w:r>
        <w:t>Overlaps within the same dataset (in areas with multiple vertical datums) the overlap must be resolved by taking the shoalest value</w:t>
      </w:r>
      <w:r w:rsidR="00A310A1">
        <w:t xml:space="preserve"> </w:t>
      </w:r>
      <w:del w:id="2501" w:author="jon pritchard" w:date="2025-03-28T09:54:00Z" w16du:dateUtc="2025-03-28T08:54:00Z">
        <w:r w:rsidR="00A310A1" w:rsidDel="00AF5CDD">
          <w:delText>(including vertical uncertainty)</w:delText>
        </w:r>
        <w:r w:rsidDel="00AF5CDD">
          <w:delText xml:space="preserve"> </w:delText>
        </w:r>
      </w:del>
      <w:r>
        <w:t xml:space="preserve">for each grid cell within the intersection. This is also used to resolve situations when the </w:t>
      </w:r>
      <w:ins w:id="2502" w:author="Jonathan Pritchard" w:date="2025-03-07T18:28:00Z" w16du:dateUtc="2025-03-07T18:28:00Z">
        <w:r w:rsidR="002A3AC1">
          <w:t>Mariner Selected Viewing Scale (</w:t>
        </w:r>
      </w:ins>
      <w:r>
        <w:t>MSVS</w:t>
      </w:r>
      <w:ins w:id="2503" w:author="Jonathan Pritchard" w:date="2025-03-07T18:28:00Z" w16du:dateUtc="2025-03-07T18:28:00Z">
        <w:r w:rsidR="002A3AC1">
          <w:t>)</w:t>
        </w:r>
      </w:ins>
      <w:r>
        <w:t xml:space="preserve"> means that multiple grid cells are </w:t>
      </w:r>
      <w:r w:rsidR="00494635">
        <w:t xml:space="preserve">to be </w:t>
      </w:r>
      <w:r>
        <w:t>portrayed at the same screen position (the common point rule) – most often when the grid is being portrayed at a smaller zoom scale than the dataset resolution.</w:t>
      </w:r>
    </w:p>
    <w:p w14:paraId="62B8B28E" w14:textId="01FE6ACA" w:rsidR="0018296E" w:rsidRPr="00A527F0" w:rsidRDefault="0018296E" w:rsidP="002D7DEE">
      <w:pPr>
        <w:pStyle w:val="ListParagraph"/>
        <w:numPr>
          <w:ilvl w:val="2"/>
          <w:numId w:val="72"/>
        </w:numPr>
        <w:spacing w:after="120" w:line="240" w:lineRule="auto"/>
        <w:jc w:val="both"/>
      </w:pPr>
      <w:r>
        <w:t xml:space="preserve">Overlaps between different producers. The end user </w:t>
      </w:r>
      <w:commentRangeStart w:id="2504"/>
      <w:r>
        <w:t xml:space="preserve">must be </w:t>
      </w:r>
      <w:del w:id="2505" w:author="jon pritchard" w:date="2025-03-25T06:09:00Z" w16du:dateUtc="2025-03-25T05:09:00Z">
        <w:r w:rsidDel="002006F4">
          <w:delText>asked to choose</w:delText>
        </w:r>
        <w:commentRangeEnd w:id="2504"/>
        <w:r w:rsidR="0091439E" w:rsidDel="002006F4">
          <w:rPr>
            <w:rStyle w:val="CommentReference"/>
          </w:rPr>
          <w:commentReference w:id="2504"/>
        </w:r>
      </w:del>
      <w:ins w:id="2506" w:author="jon pritchard" w:date="2025-03-25T06:09:00Z" w16du:dateUtc="2025-03-25T05:09:00Z">
        <w:r w:rsidR="002006F4">
          <w:t>able to s</w:t>
        </w:r>
      </w:ins>
      <w:ins w:id="2507" w:author="jon pritchard" w:date="2025-03-25T06:10:00Z" w16du:dateUtc="2025-03-25T05:10:00Z">
        <w:r w:rsidR="002006F4">
          <w:t>elect</w:t>
        </w:r>
      </w:ins>
      <w:r>
        <w:t xml:space="preserve"> which dataset (or data producer) they wish to use.</w:t>
      </w:r>
    </w:p>
    <w:p w14:paraId="7A35D326" w14:textId="4D3B7FEA" w:rsidR="001374ED" w:rsidRPr="00A527F0" w:rsidRDefault="001374ED" w:rsidP="00AE2737">
      <w:pPr>
        <w:pStyle w:val="ListParagraph"/>
        <w:numPr>
          <w:ilvl w:val="0"/>
          <w:numId w:val="72"/>
        </w:numPr>
        <w:spacing w:after="120" w:line="240" w:lineRule="auto"/>
        <w:ind w:left="284" w:hanging="284"/>
        <w:jc w:val="both"/>
      </w:pPr>
      <w:commentRangeStart w:id="2508"/>
      <w:r w:rsidRPr="00A527F0">
        <w:rPr>
          <w:rFonts w:cs="Calibri"/>
          <w:color w:val="000000"/>
          <w:shd w:val="clear" w:color="auto" w:fill="FFFFFF"/>
        </w:rPr>
        <w:t xml:space="preserve">No complex interpolation is </w:t>
      </w:r>
      <w:del w:id="2509" w:author="Jonathan Pritchard" w:date="2025-03-07T18:29:00Z" w16du:dateUtc="2025-03-07T18:29:00Z">
        <w:r w:rsidRPr="00A527F0" w:rsidDel="002A3AC1">
          <w:rPr>
            <w:rFonts w:cs="Calibri"/>
            <w:color w:val="000000"/>
            <w:shd w:val="clear" w:color="auto" w:fill="FFFFFF"/>
          </w:rPr>
          <w:delText xml:space="preserve">done </w:delText>
        </w:r>
      </w:del>
      <w:ins w:id="2510" w:author="Jonathan Pritchard" w:date="2025-03-07T18:29:00Z" w16du:dateUtc="2025-03-07T18:29:00Z">
        <w:del w:id="2511" w:author="jon pritchard" w:date="2025-03-25T06:10:00Z" w16du:dateUtc="2025-03-25T05:10:00Z">
          <w:r w:rsidR="002A3AC1" w:rsidDel="002006F4">
            <w:rPr>
              <w:rFonts w:cs="Calibri"/>
              <w:color w:val="000000"/>
              <w:shd w:val="clear" w:color="auto" w:fill="FFFFFF"/>
            </w:rPr>
            <w:delText>performed</w:delText>
          </w:r>
        </w:del>
      </w:ins>
      <w:ins w:id="2512" w:author="jon pritchard" w:date="2025-03-25T06:10:00Z" w16du:dateUtc="2025-03-25T05:10:00Z">
        <w:r w:rsidR="002006F4">
          <w:rPr>
            <w:rFonts w:cs="Calibri"/>
            <w:color w:val="000000"/>
            <w:shd w:val="clear" w:color="auto" w:fill="FFFFFF"/>
          </w:rPr>
          <w:t>required</w:t>
        </w:r>
      </w:ins>
      <w:ins w:id="2513" w:author="Jonathan Pritchard" w:date="2025-03-07T18:29:00Z" w16du:dateUtc="2025-03-07T18:29:00Z">
        <w:r w:rsidR="002A3AC1" w:rsidRPr="00A527F0">
          <w:rPr>
            <w:rFonts w:cs="Calibri"/>
            <w:color w:val="000000"/>
            <w:shd w:val="clear" w:color="auto" w:fill="FFFFFF"/>
          </w:rPr>
          <w:t xml:space="preserve"> </w:t>
        </w:r>
      </w:ins>
      <w:r w:rsidRPr="00A527F0">
        <w:rPr>
          <w:rFonts w:cs="Calibri"/>
          <w:color w:val="000000"/>
          <w:shd w:val="clear" w:color="auto" w:fill="FFFFFF"/>
        </w:rPr>
        <w:t xml:space="preserve">between points in the S-102 grid. </w:t>
      </w:r>
      <w:commentRangeEnd w:id="2508"/>
      <w:r w:rsidR="0029770B">
        <w:rPr>
          <w:rStyle w:val="CommentReference"/>
        </w:rPr>
        <w:commentReference w:id="2508"/>
      </w:r>
      <w:r w:rsidRPr="00A527F0">
        <w:rPr>
          <w:rFonts w:cs="Calibri"/>
          <w:color w:val="000000"/>
          <w:shd w:val="clear" w:color="auto" w:fill="FFFFFF"/>
        </w:rPr>
        <w:t xml:space="preserve">Nearest neighbour is used to define the depth in each S-102 point's </w:t>
      </w:r>
      <w:r w:rsidR="00AB3A55" w:rsidRPr="00A527F0">
        <w:rPr>
          <w:rFonts w:cs="Calibri"/>
          <w:color w:val="000000"/>
          <w:shd w:val="clear" w:color="auto" w:fill="FFFFFF"/>
        </w:rPr>
        <w:t>neighbourhood</w:t>
      </w:r>
      <w:r w:rsidRPr="00A527F0">
        <w:rPr>
          <w:rFonts w:cs="Calibri"/>
          <w:color w:val="000000"/>
          <w:shd w:val="clear" w:color="auto" w:fill="FFFFFF"/>
        </w:rPr>
        <w:t xml:space="preserve"> (</w:t>
      </w:r>
      <w:r w:rsidR="00AB3A55" w:rsidRPr="00A527F0">
        <w:rPr>
          <w:rFonts w:cs="Calibri"/>
          <w:color w:val="000000"/>
          <w:shd w:val="clear" w:color="auto" w:fill="FFFFFF"/>
        </w:rPr>
        <w:t>that is,</w:t>
      </w:r>
      <w:r w:rsidRPr="00A527F0">
        <w:rPr>
          <w:rFonts w:cs="Calibri"/>
          <w:color w:val="000000"/>
          <w:shd w:val="clear" w:color="auto" w:fill="FFFFFF"/>
        </w:rPr>
        <w:t xml:space="preserve"> the same depth everywhere within the grid square), regardless of any interpolationType </w:t>
      </w:r>
      <w:r w:rsidR="00AB3A55" w:rsidRPr="00A527F0">
        <w:rPr>
          <w:rFonts w:cs="Calibri"/>
          <w:color w:val="000000"/>
          <w:shd w:val="clear" w:color="auto" w:fill="FFFFFF"/>
        </w:rPr>
        <w:t>defined for the S-102 dataset (</w:t>
      </w:r>
      <w:r w:rsidRPr="00A527F0">
        <w:rPr>
          <w:rFonts w:cs="Calibri"/>
          <w:color w:val="000000"/>
          <w:shd w:val="clear" w:color="auto" w:fill="FFFFFF"/>
        </w:rPr>
        <w:t>S-100</w:t>
      </w:r>
      <w:r w:rsidR="00AB3A55" w:rsidRPr="00A527F0">
        <w:rPr>
          <w:rFonts w:cs="Calibri"/>
          <w:color w:val="000000"/>
          <w:shd w:val="clear" w:color="auto" w:fill="FFFFFF"/>
        </w:rPr>
        <w:t xml:space="preserve"> Part 8, clause</w:t>
      </w:r>
      <w:r w:rsidRPr="00A527F0">
        <w:rPr>
          <w:rFonts w:cs="Calibri"/>
          <w:color w:val="000000"/>
          <w:shd w:val="clear" w:color="auto" w:fill="FFFFFF"/>
        </w:rPr>
        <w:t xml:space="preserve"> 8-7.1.4), as illustrated by </w:t>
      </w:r>
      <w:del w:id="2514" w:author="Jonathan Pritchard" w:date="2025-03-11T16:18:00Z" w16du:dateUtc="2025-03-11T16:18:00Z">
        <w:r w:rsidRPr="00A527F0" w:rsidDel="009D5976">
          <w:rPr>
            <w:rFonts w:cs="Calibri"/>
            <w:color w:val="000000"/>
            <w:shd w:val="clear" w:color="auto" w:fill="FFFFFF"/>
          </w:rPr>
          <w:delText xml:space="preserve">the following </w:delText>
        </w:r>
      </w:del>
      <w:r w:rsidR="00AB3A55" w:rsidRPr="00A527F0">
        <w:rPr>
          <w:rFonts w:cs="Calibri"/>
          <w:color w:val="000000"/>
          <w:shd w:val="clear" w:color="auto" w:fill="FFFFFF"/>
        </w:rPr>
        <w:t>Figure</w:t>
      </w:r>
      <w:ins w:id="2515" w:author="Jonathan Pritchard" w:date="2025-03-10T06:56:00Z" w16du:dateUtc="2025-03-10T06:56:00Z">
        <w:r w:rsidR="00EB3601">
          <w:rPr>
            <w:rFonts w:cs="Calibri"/>
            <w:color w:val="000000"/>
            <w:shd w:val="clear" w:color="auto" w:fill="FFFFFF"/>
          </w:rPr>
          <w:t>s</w:t>
        </w:r>
      </w:ins>
      <w:ins w:id="2516" w:author="Jonathan Pritchard" w:date="2025-03-11T16:18:00Z" w16du:dateUtc="2025-03-11T16:18:00Z">
        <w:r w:rsidR="009D5976">
          <w:rPr>
            <w:rFonts w:cs="Calibri"/>
            <w:color w:val="000000"/>
            <w:shd w:val="clear" w:color="auto" w:fill="FFFFFF"/>
          </w:rPr>
          <w:t xml:space="preserve"> D-1-2 and D-1-3</w:t>
        </w:r>
      </w:ins>
      <w:r w:rsidR="00AB3A55" w:rsidRPr="00A527F0">
        <w:rPr>
          <w:rFonts w:cs="Calibri"/>
          <w:color w:val="000000"/>
          <w:shd w:val="clear" w:color="auto" w:fill="FFFFFF"/>
        </w:rPr>
        <w:t>:</w:t>
      </w:r>
    </w:p>
    <w:p w14:paraId="56DFE15E" w14:textId="77777777" w:rsidR="001374ED" w:rsidRPr="00A527F0" w:rsidRDefault="001374ED" w:rsidP="004E61EE">
      <w:pPr>
        <w:pStyle w:val="ListParagraph"/>
        <w:keepNext/>
        <w:spacing w:line="240" w:lineRule="auto"/>
        <w:jc w:val="center"/>
      </w:pPr>
      <w:r w:rsidRPr="00B812CA">
        <w:rPr>
          <w:noProof/>
          <w:lang w:eastAsia="fr-FR"/>
        </w:rPr>
        <w:drawing>
          <wp:inline distT="0" distB="0" distL="0" distR="0" wp14:anchorId="25373021" wp14:editId="0812D8FD">
            <wp:extent cx="2488920" cy="2162013"/>
            <wp:effectExtent l="0" t="0" r="6985" b="0"/>
            <wp:docPr id="288" name="Picture 28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Shape&#10;&#10;Description automatically generated with medium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91610" cy="2164350"/>
                    </a:xfrm>
                    <a:prstGeom prst="rect">
                      <a:avLst/>
                    </a:prstGeom>
                    <a:noFill/>
                  </pic:spPr>
                </pic:pic>
              </a:graphicData>
            </a:graphic>
          </wp:inline>
        </w:drawing>
      </w:r>
    </w:p>
    <w:p w14:paraId="65D5B215" w14:textId="7B44F8FD" w:rsidR="001374ED" w:rsidRPr="00A527F0" w:rsidRDefault="001374ED" w:rsidP="00AB3A55">
      <w:pPr>
        <w:pStyle w:val="Caption"/>
        <w:spacing w:after="120" w:line="240" w:lineRule="auto"/>
        <w:jc w:val="center"/>
      </w:pPr>
      <w:r w:rsidRPr="00A527F0">
        <w:t xml:space="preserve">Figure </w:t>
      </w:r>
      <w:ins w:id="2517" w:author="Jonathan Pritchard" w:date="2025-03-07T18:32:00Z" w16du:dateUtc="2025-03-07T18:32:00Z">
        <w:r w:rsidR="002A3AC1">
          <w:t>D</w:t>
        </w:r>
      </w:ins>
      <w:del w:id="2518" w:author="Jonathan Pritchard" w:date="2025-03-07T18:32:00Z" w16du:dateUtc="2025-03-07T18:32:00Z">
        <w:r w:rsidR="0050181D" w:rsidRPr="00A527F0" w:rsidDel="002A3AC1">
          <w:delText>C</w:delText>
        </w:r>
      </w:del>
      <w:del w:id="2519" w:author="Jonathan Pritchard" w:date="2025-03-10T06:55:00Z" w16du:dateUtc="2025-03-10T06:55:00Z">
        <w:r w:rsidR="0050181D" w:rsidRPr="00A527F0" w:rsidDel="00EB3601">
          <w:delText>-4</w:delText>
        </w:r>
      </w:del>
      <w:r w:rsidR="0050181D" w:rsidRPr="00A527F0">
        <w:t>-</w:t>
      </w:r>
      <w:ins w:id="2520" w:author="Jonathan Pritchard" w:date="2025-03-10T06:56:00Z" w16du:dateUtc="2025-03-10T06:56:00Z">
        <w:r w:rsidR="00EB3601">
          <w:t>1-</w:t>
        </w:r>
      </w:ins>
      <w:r w:rsidRPr="00A527F0">
        <w:t>2</w:t>
      </w:r>
      <w:r w:rsidR="00AB3A55" w:rsidRPr="00A527F0">
        <w:t xml:space="preserve"> -</w:t>
      </w:r>
      <w:r w:rsidRPr="00A527F0">
        <w:t xml:space="preserve"> The extents of the S-102 points overlaid on the S-102 grid (grid spacing = ‘d’)</w:t>
      </w:r>
    </w:p>
    <w:p w14:paraId="521DAEC9" w14:textId="77777777" w:rsidR="001374ED" w:rsidRPr="00A527F0" w:rsidRDefault="001374ED" w:rsidP="004E61EE">
      <w:pPr>
        <w:pStyle w:val="ListParagraph"/>
        <w:keepNext/>
        <w:spacing w:line="240" w:lineRule="auto"/>
        <w:jc w:val="center"/>
      </w:pPr>
      <w:r w:rsidRPr="00B812CA">
        <w:rPr>
          <w:noProof/>
          <w:lang w:eastAsia="fr-FR"/>
        </w:rPr>
        <w:lastRenderedPageBreak/>
        <w:drawing>
          <wp:inline distT="0" distB="0" distL="0" distR="0" wp14:anchorId="5920017E" wp14:editId="6E171F26">
            <wp:extent cx="4176439" cy="1644015"/>
            <wp:effectExtent l="0" t="0" r="0" b="0"/>
            <wp:docPr id="24" name="Picture 24"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88286" cy="1648679"/>
                    </a:xfrm>
                    <a:prstGeom prst="rect">
                      <a:avLst/>
                    </a:prstGeom>
                    <a:noFill/>
                    <a:ln>
                      <a:noFill/>
                    </a:ln>
                  </pic:spPr>
                </pic:pic>
              </a:graphicData>
            </a:graphic>
          </wp:inline>
        </w:drawing>
      </w:r>
    </w:p>
    <w:p w14:paraId="57C74915" w14:textId="6BCACD0B" w:rsidR="001374ED" w:rsidRPr="00A527F0" w:rsidRDefault="001374ED" w:rsidP="00EB3601">
      <w:pPr>
        <w:pStyle w:val="Caption"/>
        <w:spacing w:after="120" w:line="240" w:lineRule="auto"/>
        <w:jc w:val="center"/>
      </w:pPr>
      <w:r w:rsidRPr="00A527F0">
        <w:t xml:space="preserve">Figure </w:t>
      </w:r>
      <w:ins w:id="2521" w:author="Jonathan Pritchard" w:date="2025-03-07T18:32:00Z" w16du:dateUtc="2025-03-07T18:32:00Z">
        <w:r w:rsidR="002A3AC1">
          <w:t>D</w:t>
        </w:r>
      </w:ins>
      <w:ins w:id="2522" w:author="Jonathan Pritchard" w:date="2025-03-10T06:56:00Z" w16du:dateUtc="2025-03-10T06:56:00Z">
        <w:r w:rsidR="00EB3601">
          <w:t>-1</w:t>
        </w:r>
      </w:ins>
      <w:ins w:id="2523" w:author="Jonathan Pritchard" w:date="2025-03-07T18:32:00Z" w16du:dateUtc="2025-03-07T18:32:00Z">
        <w:r w:rsidR="002A3AC1">
          <w:t>-</w:t>
        </w:r>
      </w:ins>
      <w:del w:id="2524" w:author="Jonathan Pritchard" w:date="2025-03-07T18:31:00Z" w16du:dateUtc="2025-03-07T18:31:00Z">
        <w:r w:rsidR="0050181D" w:rsidRPr="00A527F0" w:rsidDel="002A3AC1">
          <w:delText>C-</w:delText>
        </w:r>
      </w:del>
      <w:del w:id="2525" w:author="Jonathan Pritchard" w:date="2025-03-10T06:55:00Z" w16du:dateUtc="2025-03-10T06:55:00Z">
        <w:r w:rsidR="0050181D" w:rsidRPr="00A527F0" w:rsidDel="00EB3601">
          <w:delText>4-</w:delText>
        </w:r>
      </w:del>
      <w:r w:rsidRPr="00A527F0">
        <w:t>3</w:t>
      </w:r>
      <w:r w:rsidR="00EB7911" w:rsidRPr="00A527F0">
        <w:t xml:space="preserve"> -</w:t>
      </w:r>
      <w:r w:rsidRPr="00A527F0">
        <w:t xml:space="preserve"> Extents of each S-102 points </w:t>
      </w:r>
      <w:ins w:id="2526" w:author="Jonathan Pritchard" w:date="2025-03-10T06:55:00Z" w16du:dateUtc="2025-03-10T06:55:00Z">
        <w:r w:rsidR="00EB3601">
          <w:br/>
        </w:r>
      </w:ins>
      <w:r w:rsidRPr="00A527F0">
        <w:t>showing nearest neighbour interpolation (S-100 Part 8-7.1.4)</w:t>
      </w:r>
    </w:p>
    <w:p w14:paraId="134B9255" w14:textId="3E4ACBF7" w:rsidR="001374ED" w:rsidRPr="00A527F0" w:rsidRDefault="001374ED" w:rsidP="00AE2737">
      <w:pPr>
        <w:pStyle w:val="ListParagraph"/>
        <w:numPr>
          <w:ilvl w:val="0"/>
          <w:numId w:val="72"/>
        </w:numPr>
        <w:spacing w:after="120" w:line="240" w:lineRule="auto"/>
        <w:ind w:left="284" w:hanging="284"/>
        <w:jc w:val="both"/>
      </w:pPr>
      <w:r w:rsidRPr="00A527F0">
        <w:t>Only rectangular grids for S-102 are allowed. The method outlined may be extended to other grids</w:t>
      </w:r>
      <w:r w:rsidR="00EB7911" w:rsidRPr="00A527F0">
        <w:t>; for example,</w:t>
      </w:r>
      <w:r w:rsidRPr="00A527F0">
        <w:t xml:space="preserve"> triangular grids in the future.</w:t>
      </w:r>
    </w:p>
    <w:p w14:paraId="55398957" w14:textId="4195FD60" w:rsidR="001374ED" w:rsidRDefault="001374ED" w:rsidP="00AE2737">
      <w:pPr>
        <w:pStyle w:val="ListParagraph"/>
        <w:numPr>
          <w:ilvl w:val="0"/>
          <w:numId w:val="72"/>
        </w:numPr>
        <w:spacing w:after="120" w:line="240" w:lineRule="auto"/>
        <w:ind w:left="284" w:hanging="284"/>
        <w:jc w:val="both"/>
      </w:pPr>
      <w:del w:id="2527" w:author="jon pritchard" w:date="2025-03-28T11:16:00Z" w16du:dateUtc="2025-03-28T10:16:00Z">
        <w:r w:rsidRPr="00A527F0" w:rsidDel="00415C1B">
          <w:delText xml:space="preserve">User </w:delText>
        </w:r>
      </w:del>
      <w:ins w:id="2528" w:author="jon pritchard" w:date="2025-03-28T11:16:00Z" w16du:dateUtc="2025-03-28T10:16:00Z">
        <w:r w:rsidR="00415C1B">
          <w:t>Enhanced</w:t>
        </w:r>
        <w:r w:rsidR="00415C1B" w:rsidRPr="00A527F0">
          <w:t xml:space="preserve"> </w:t>
        </w:r>
      </w:ins>
      <w:del w:id="2529" w:author="jon pritchard" w:date="2025-03-28T11:16:00Z" w16du:dateUtc="2025-03-28T10:16:00Z">
        <w:r w:rsidRPr="00A527F0" w:rsidDel="00415C1B">
          <w:delText>Select</w:delText>
        </w:r>
      </w:del>
      <w:ins w:id="2530" w:author="Jonathan Pritchard" w:date="2025-03-07T18:30:00Z" w16du:dateUtc="2025-03-07T18:30:00Z">
        <w:del w:id="2531" w:author="jon pritchard" w:date="2025-03-28T11:16:00Z" w16du:dateUtc="2025-03-28T10:16:00Z">
          <w:r w:rsidR="002A3AC1" w:rsidDel="00415C1B">
            <w:delText xml:space="preserve">able </w:delText>
          </w:r>
        </w:del>
        <w:r w:rsidR="002A3AC1">
          <w:t>Safety</w:t>
        </w:r>
      </w:ins>
      <w:del w:id="2532" w:author="Jonathan Pritchard" w:date="2025-03-07T18:29:00Z" w16du:dateUtc="2025-03-07T18:29:00Z">
        <w:r w:rsidRPr="00A527F0" w:rsidDel="002A3AC1">
          <w:delText>ed</w:delText>
        </w:r>
      </w:del>
      <w:r w:rsidRPr="00A527F0">
        <w:t xml:space="preserve"> Contour can only be processed in areas where the Sounding Datum of suppressed S-101 features is the same as the </w:t>
      </w:r>
      <w:ins w:id="2533" w:author="Grant, David M (52400) CIV USN NIWC ATLANTIC VA (USA)" w:date="2025-02-26T15:44:00Z" w16du:dateUtc="2025-02-26T20:44:00Z">
        <w:r w:rsidR="00D8521A">
          <w:t xml:space="preserve">vertical </w:t>
        </w:r>
      </w:ins>
      <w:r w:rsidRPr="00A527F0">
        <w:t xml:space="preserve">datum </w:t>
      </w:r>
      <w:del w:id="2534" w:author="Grant, David M (52400) CIV USN NIWC ATLANTIC VA (USA)" w:date="2025-02-26T15:44:00Z" w16du:dateUtc="2025-02-26T20:44:00Z">
        <w:r w:rsidRPr="00A527F0" w:rsidDel="00655F12">
          <w:delText>defined in</w:delText>
        </w:r>
      </w:del>
      <w:ins w:id="2535" w:author="Grant, David M (52400) CIV USN NIWC ATLANTIC VA (USA)" w:date="2025-02-26T15:44:00Z" w16du:dateUtc="2025-02-26T20:44:00Z">
        <w:r w:rsidR="00655F12">
          <w:t>of</w:t>
        </w:r>
      </w:ins>
      <w:r w:rsidRPr="00A527F0">
        <w:t xml:space="preserve"> the S-102 Coverage.</w:t>
      </w:r>
    </w:p>
    <w:p w14:paraId="4DA65C06" w14:textId="1FFFF573" w:rsidR="002964A6" w:rsidRPr="00A527F0" w:rsidDel="00AF5CDD" w:rsidRDefault="002964A6" w:rsidP="002964A6">
      <w:pPr>
        <w:pStyle w:val="ListParagraph"/>
        <w:numPr>
          <w:ilvl w:val="0"/>
          <w:numId w:val="72"/>
        </w:numPr>
        <w:spacing w:after="120" w:line="240" w:lineRule="auto"/>
        <w:ind w:left="284" w:hanging="284"/>
        <w:jc w:val="both"/>
        <w:rPr>
          <w:del w:id="2536" w:author="jon pritchard" w:date="2025-03-28T09:57:00Z" w16du:dateUtc="2025-03-28T08:57:00Z"/>
        </w:rPr>
      </w:pPr>
      <w:del w:id="2537" w:author="jon pritchard" w:date="2025-03-28T09:57:00Z" w16du:dateUtc="2025-03-28T08:57:00Z">
        <w:r w:rsidDel="00AF5CDD">
          <w:delText>Vertical uncertainty information within any S-102 dataset must be taken into account when extracting depth data from S-102 datasets.</w:delText>
        </w:r>
      </w:del>
    </w:p>
    <w:p w14:paraId="567F8B8F" w14:textId="77777777" w:rsidR="00EB7911" w:rsidRPr="00A527F0" w:rsidRDefault="00EB7911" w:rsidP="00EB7911">
      <w:pPr>
        <w:spacing w:after="120" w:line="240" w:lineRule="auto"/>
        <w:jc w:val="both"/>
      </w:pPr>
    </w:p>
    <w:p w14:paraId="32DBF51A" w14:textId="0C2BEFBE" w:rsidR="001019DD" w:rsidRPr="00A527F0" w:rsidRDefault="00024038" w:rsidP="00A310A1">
      <w:pPr>
        <w:pStyle w:val="Heading2"/>
        <w:numPr>
          <w:ilvl w:val="1"/>
          <w:numId w:val="237"/>
        </w:numPr>
      </w:pPr>
      <w:bookmarkStart w:id="2538" w:name="_Toc88852883"/>
      <w:bookmarkStart w:id="2539" w:name="_Toc98339991"/>
      <w:bookmarkStart w:id="2540" w:name="_Toc98340367"/>
      <w:ins w:id="2541" w:author="Grant, David M (52400) CIV USN NIWC ATLANTIC VA (USA)" w:date="2025-02-26T16:03:00Z" w16du:dateUtc="2025-02-26T21:03:00Z">
        <w:r>
          <w:t xml:space="preserve"> </w:t>
        </w:r>
      </w:ins>
      <w:bookmarkStart w:id="2542" w:name="_Toc194067234"/>
      <w:ins w:id="2543" w:author="jon pritchard" w:date="2025-03-28T15:07:00Z" w16du:dateUtc="2025-03-28T14:07:00Z">
        <w:r w:rsidR="00C5483B">
          <w:t xml:space="preserve">Enhanced Safety Contour Selection and </w:t>
        </w:r>
      </w:ins>
      <w:r w:rsidR="001019DD" w:rsidRPr="00A527F0">
        <w:t>Implementation</w:t>
      </w:r>
      <w:bookmarkEnd w:id="2542"/>
    </w:p>
    <w:bookmarkEnd w:id="2538"/>
    <w:bookmarkEnd w:id="2539"/>
    <w:bookmarkEnd w:id="2540"/>
    <w:p w14:paraId="3F9FCD26" w14:textId="77777777" w:rsidR="00C5483B" w:rsidRDefault="001374ED" w:rsidP="00EB7911">
      <w:pPr>
        <w:spacing w:after="120" w:line="240" w:lineRule="auto"/>
        <w:jc w:val="both"/>
        <w:rPr>
          <w:ins w:id="2544" w:author="jon pritchard" w:date="2025-03-28T15:07:00Z" w16du:dateUtc="2025-03-28T14:07:00Z"/>
        </w:rPr>
      </w:pPr>
      <w:commentRangeStart w:id="2545"/>
      <w:r w:rsidRPr="00A527F0">
        <w:t xml:space="preserve">The user </w:t>
      </w:r>
      <w:r w:rsidR="001E036A">
        <w:t>must be able to</w:t>
      </w:r>
      <w:r w:rsidRPr="00A527F0">
        <w:t xml:space="preserve"> select S-102 to be used as </w:t>
      </w:r>
      <w:r w:rsidR="00EB7911" w:rsidRPr="00A527F0">
        <w:t xml:space="preserve">the </w:t>
      </w:r>
      <w:r w:rsidRPr="00A527F0">
        <w:t>source of the depth information</w:t>
      </w:r>
      <w:commentRangeEnd w:id="2545"/>
      <w:ins w:id="2546" w:author="jon pritchard" w:date="2025-03-28T15:06:00Z" w16du:dateUtc="2025-03-28T14:06:00Z">
        <w:r w:rsidR="00C5483B">
          <w:t xml:space="preserve"> and the </w:t>
        </w:r>
      </w:ins>
      <w:r w:rsidR="002C68C4">
        <w:rPr>
          <w:rStyle w:val="CommentReference"/>
        </w:rPr>
        <w:commentReference w:id="2545"/>
      </w:r>
      <w:ins w:id="2547" w:author="jon pritchard" w:date="2025-03-28T15:07:00Z" w16du:dateUtc="2025-03-28T14:07:00Z">
        <w:r w:rsidR="00C5483B">
          <w:t>Enhanced S</w:t>
        </w:r>
      </w:ins>
      <w:ins w:id="2548" w:author="jon pritchard" w:date="2025-03-28T15:06:00Z" w16du:dateUtc="2025-03-28T14:06:00Z">
        <w:r w:rsidR="00C5483B">
          <w:t xml:space="preserve">afety </w:t>
        </w:r>
      </w:ins>
      <w:ins w:id="2549" w:author="jon pritchard" w:date="2025-03-28T15:07:00Z" w16du:dateUtc="2025-03-28T14:07:00Z">
        <w:r w:rsidR="00C5483B">
          <w:t>C</w:t>
        </w:r>
      </w:ins>
      <w:ins w:id="2550" w:author="jon pritchard" w:date="2025-03-28T15:06:00Z" w16du:dateUtc="2025-03-28T14:06:00Z">
        <w:r w:rsidR="00C5483B">
          <w:t>ontour</w:t>
        </w:r>
      </w:ins>
      <w:r w:rsidRPr="00A527F0">
        <w:t>.</w:t>
      </w:r>
      <w:r w:rsidR="001E036A" w:rsidRPr="001E036A">
        <w:t xml:space="preserve"> </w:t>
      </w:r>
      <w:r w:rsidR="001E036A">
        <w:t>T</w:t>
      </w:r>
      <w:r w:rsidR="001E036A" w:rsidRPr="001E036A">
        <w:t>his selection is independent of the graphical display of S-102 data</w:t>
      </w:r>
      <w:ins w:id="2551" w:author="Grant, David M (52400) CIV USN NIWC ATLANTIC VA (USA)" w:date="2025-02-26T15:46:00Z" w16du:dateUtc="2025-02-26T20:46:00Z">
        <w:r w:rsidR="00A7141E">
          <w:t>.</w:t>
        </w:r>
      </w:ins>
      <w:ins w:id="2552" w:author="jon pritchard" w:date="2025-03-28T15:06:00Z" w16du:dateUtc="2025-03-28T14:06:00Z">
        <w:r w:rsidR="00C5483B">
          <w:t xml:space="preserve"> </w:t>
        </w:r>
      </w:ins>
    </w:p>
    <w:p w14:paraId="67328774" w14:textId="35E8D0D2" w:rsidR="001374ED" w:rsidRPr="00A527F0" w:rsidRDefault="00C5483B" w:rsidP="00EB7911">
      <w:pPr>
        <w:spacing w:after="120" w:line="240" w:lineRule="auto"/>
        <w:jc w:val="both"/>
      </w:pPr>
      <w:ins w:id="2553" w:author="jon pritchard" w:date="2025-03-28T15:06:00Z" w16du:dateUtc="2025-03-28T14:06:00Z">
        <w:r>
          <w:t>T</w:t>
        </w:r>
        <w:r>
          <w:t>he Enhanced Safety Contour must be enabled by default.</w:t>
        </w:r>
      </w:ins>
    </w:p>
    <w:p w14:paraId="590A8E97" w14:textId="66235812" w:rsidR="001E036A" w:rsidRDefault="001374ED" w:rsidP="00EB7911">
      <w:pPr>
        <w:spacing w:after="60" w:line="240" w:lineRule="auto"/>
        <w:jc w:val="both"/>
        <w:rPr>
          <w:highlight w:val="yellow"/>
        </w:rPr>
      </w:pPr>
      <w:bookmarkStart w:id="2554" w:name="_Hlk87778989"/>
      <w:r w:rsidRPr="00A527F0">
        <w:t xml:space="preserve">When S-102 is selected for use, in areas where S-102 coverage exists, the S-102 </w:t>
      </w:r>
      <w:commentRangeStart w:id="2555"/>
      <w:r w:rsidRPr="00A527F0">
        <w:t xml:space="preserve">suppresses the </w:t>
      </w:r>
      <w:ins w:id="2556" w:author="jon pritchard" w:date="2025-03-25T14:43:00Z" w16du:dateUtc="2025-03-25T13:43:00Z">
        <w:r w:rsidR="00403B18">
          <w:t xml:space="preserve">drawing instructions associated with the </w:t>
        </w:r>
      </w:ins>
      <w:r w:rsidRPr="00A527F0">
        <w:t>following S-101 depth features</w:t>
      </w:r>
      <w:commentRangeEnd w:id="2555"/>
      <w:r w:rsidR="00061D77">
        <w:rPr>
          <w:rStyle w:val="CommentReference"/>
        </w:rPr>
        <w:commentReference w:id="2555"/>
      </w:r>
    </w:p>
    <w:bookmarkEnd w:id="2554"/>
    <w:p w14:paraId="030411CB" w14:textId="1E404049" w:rsidR="001374ED" w:rsidRPr="00A527F0" w:rsidRDefault="001374ED" w:rsidP="00AE2737">
      <w:pPr>
        <w:pStyle w:val="ListParagraph"/>
        <w:numPr>
          <w:ilvl w:val="0"/>
          <w:numId w:val="73"/>
        </w:numPr>
        <w:spacing w:after="60" w:line="240" w:lineRule="auto"/>
        <w:jc w:val="both"/>
      </w:pPr>
      <w:r w:rsidRPr="00A527F0">
        <w:t>Depth</w:t>
      </w:r>
      <w:r w:rsidR="00EB7911" w:rsidRPr="00A527F0">
        <w:t xml:space="preserve"> </w:t>
      </w:r>
      <w:r w:rsidRPr="00A527F0">
        <w:t>Area</w:t>
      </w:r>
    </w:p>
    <w:p w14:paraId="4E2B548A" w14:textId="21EEFA2D" w:rsidR="001374ED" w:rsidRPr="00A527F0" w:rsidRDefault="001374ED" w:rsidP="00AE2737">
      <w:pPr>
        <w:pStyle w:val="ListParagraph"/>
        <w:numPr>
          <w:ilvl w:val="0"/>
          <w:numId w:val="73"/>
        </w:numPr>
        <w:spacing w:after="60" w:line="240" w:lineRule="auto"/>
        <w:jc w:val="both"/>
      </w:pPr>
      <w:r w:rsidRPr="00A527F0">
        <w:t>Dredged</w:t>
      </w:r>
      <w:r w:rsidR="00EB7911" w:rsidRPr="00A527F0">
        <w:t xml:space="preserve"> </w:t>
      </w:r>
      <w:r w:rsidRPr="00A527F0">
        <w:t>Area</w:t>
      </w:r>
    </w:p>
    <w:p w14:paraId="6F570A06" w14:textId="68005907" w:rsidR="001374ED" w:rsidRDefault="001374ED" w:rsidP="00AE2737">
      <w:pPr>
        <w:pStyle w:val="ListParagraph"/>
        <w:numPr>
          <w:ilvl w:val="0"/>
          <w:numId w:val="73"/>
        </w:numPr>
        <w:spacing w:after="120" w:line="240" w:lineRule="auto"/>
        <w:jc w:val="both"/>
        <w:rPr>
          <w:ins w:id="2557" w:author="jon pritchard" w:date="2025-03-25T14:43:00Z" w16du:dateUtc="2025-03-25T13:43:00Z"/>
        </w:rPr>
      </w:pPr>
      <w:r w:rsidRPr="00A527F0">
        <w:t>Depth</w:t>
      </w:r>
      <w:r w:rsidR="00EB7911" w:rsidRPr="00A527F0">
        <w:t xml:space="preserve"> </w:t>
      </w:r>
      <w:r w:rsidRPr="00A527F0">
        <w:t>Contour</w:t>
      </w:r>
    </w:p>
    <w:p w14:paraId="7B4EA434" w14:textId="30163597" w:rsidR="00403B18" w:rsidRPr="00A527F0" w:rsidRDefault="00403B18">
      <w:pPr>
        <w:spacing w:after="120" w:line="240" w:lineRule="auto"/>
        <w:jc w:val="both"/>
        <w:pPrChange w:id="2558" w:author="jon pritchard" w:date="2025-03-25T14:43:00Z" w16du:dateUtc="2025-03-25T13:43:00Z">
          <w:pPr>
            <w:pStyle w:val="ListParagraph"/>
            <w:numPr>
              <w:numId w:val="73"/>
            </w:numPr>
            <w:spacing w:after="120" w:line="240" w:lineRule="auto"/>
            <w:ind w:hanging="360"/>
            <w:jc w:val="both"/>
          </w:pPr>
        </w:pPrChange>
      </w:pPr>
      <w:ins w:id="2559" w:author="jon pritchard" w:date="2025-03-25T14:43:00Z" w16du:dateUtc="2025-03-25T13:43:00Z">
        <w:r>
          <w:t>This also suppresses the saf</w:t>
        </w:r>
      </w:ins>
      <w:ins w:id="2560" w:author="jon pritchard" w:date="2025-03-25T14:44:00Z" w16du:dateUtc="2025-03-25T13:44:00Z">
        <w:r>
          <w:t>ety contour, the shallow water pattern, the catzoc pattern, text indicating the dredged depth and contour labels.</w:t>
        </w:r>
      </w:ins>
    </w:p>
    <w:p w14:paraId="79287B7E" w14:textId="62F566A6" w:rsidR="001374ED" w:rsidRPr="00A527F0" w:rsidRDefault="001374ED" w:rsidP="00EB7911">
      <w:pPr>
        <w:spacing w:after="120" w:line="240" w:lineRule="auto"/>
        <w:jc w:val="both"/>
      </w:pPr>
      <w:r w:rsidRPr="00A527F0">
        <w:t xml:space="preserve">The process to construct the </w:t>
      </w:r>
      <w:ins w:id="2561" w:author="jon pritchard" w:date="2025-03-28T15:08:00Z" w16du:dateUtc="2025-03-28T14:08:00Z">
        <w:r w:rsidR="00C5483B">
          <w:t>enha</w:t>
        </w:r>
      </w:ins>
      <w:ins w:id="2562" w:author="jon pritchard" w:date="2025-03-28T15:09:00Z" w16du:dateUtc="2025-03-28T14:09:00Z">
        <w:r w:rsidR="00C5483B">
          <w:t xml:space="preserve">nced </w:t>
        </w:r>
      </w:ins>
      <w:r w:rsidRPr="00A527F0">
        <w:t>safety contour then consists of a selection of common edges from rectangular extents for each S-102 dataset point</w:t>
      </w:r>
      <w:del w:id="2563" w:author="jon pritchard" w:date="2025-03-28T09:57:00Z" w16du:dateUtc="2025-03-28T08:57:00Z">
        <w:r w:rsidR="002964A6" w:rsidDel="00AF5CDD">
          <w:delText xml:space="preserve"> (including vertical uncertainty)</w:delText>
        </w:r>
      </w:del>
      <w:r w:rsidRPr="00A527F0">
        <w:t xml:space="preserve">, as shown in </w:t>
      </w:r>
      <w:r w:rsidR="00EB7911" w:rsidRPr="00A527F0">
        <w:t>F</w:t>
      </w:r>
      <w:r w:rsidRPr="00A527F0">
        <w:t xml:space="preserve">igure </w:t>
      </w:r>
      <w:ins w:id="2564" w:author="Jonathan Pritchard" w:date="2025-03-07T18:32:00Z" w16du:dateUtc="2025-03-07T18:32:00Z">
        <w:r w:rsidR="002A3AC1">
          <w:t>D-</w:t>
        </w:r>
      </w:ins>
      <w:del w:id="2565" w:author="Jonathan Pritchard" w:date="2025-03-07T18:31:00Z" w16du:dateUtc="2025-03-07T18:31:00Z">
        <w:r w:rsidR="0050181D" w:rsidRPr="00A527F0" w:rsidDel="002A3AC1">
          <w:delText>C-</w:delText>
        </w:r>
      </w:del>
      <w:ins w:id="2566" w:author="Jonathan Pritchard" w:date="2025-03-10T06:57:00Z" w16du:dateUtc="2025-03-10T06:57:00Z">
        <w:r w:rsidR="00EB3601">
          <w:t>1</w:t>
        </w:r>
      </w:ins>
      <w:del w:id="2567" w:author="Jonathan Pritchard" w:date="2025-03-10T06:57:00Z" w16du:dateUtc="2025-03-10T06:57:00Z">
        <w:r w:rsidR="0050181D" w:rsidRPr="00A527F0" w:rsidDel="00EB3601">
          <w:delText>4</w:delText>
        </w:r>
      </w:del>
      <w:r w:rsidR="0050181D" w:rsidRPr="00A527F0">
        <w:t>-</w:t>
      </w:r>
      <w:r w:rsidRPr="00A527F0">
        <w:t xml:space="preserve">4. </w:t>
      </w:r>
    </w:p>
    <w:p w14:paraId="21167F98" w14:textId="77777777" w:rsidR="001374ED" w:rsidRPr="00A527F0" w:rsidRDefault="001374ED" w:rsidP="004E61EE">
      <w:pPr>
        <w:spacing w:line="240" w:lineRule="auto"/>
        <w:jc w:val="center"/>
      </w:pPr>
      <w:r w:rsidRPr="00B812CA">
        <w:rPr>
          <w:noProof/>
          <w:lang w:eastAsia="fr-FR"/>
        </w:rPr>
        <w:drawing>
          <wp:inline distT="0" distB="0" distL="0" distR="0" wp14:anchorId="05C6AB26" wp14:editId="31A09271">
            <wp:extent cx="2444520" cy="2186887"/>
            <wp:effectExtent l="0" t="0" r="0" b="4445"/>
            <wp:docPr id="21" name="Picture 21"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with medium confidence"/>
                    <pic:cNvPicPr/>
                  </pic:nvPicPr>
                  <pic:blipFill rotWithShape="1">
                    <a:blip r:embed="rId65"/>
                    <a:srcRect l="51257" b="47325"/>
                    <a:stretch/>
                  </pic:blipFill>
                  <pic:spPr bwMode="auto">
                    <a:xfrm>
                      <a:off x="0" y="0"/>
                      <a:ext cx="2445714" cy="2187955"/>
                    </a:xfrm>
                    <a:prstGeom prst="rect">
                      <a:avLst/>
                    </a:prstGeom>
                    <a:ln>
                      <a:noFill/>
                    </a:ln>
                    <a:extLst>
                      <a:ext uri="{53640926-AAD7-44D8-BBD7-CCE9431645EC}">
                        <a14:shadowObscured xmlns:a14="http://schemas.microsoft.com/office/drawing/2010/main"/>
                      </a:ext>
                    </a:extLst>
                  </pic:spPr>
                </pic:pic>
              </a:graphicData>
            </a:graphic>
          </wp:inline>
        </w:drawing>
      </w:r>
    </w:p>
    <w:p w14:paraId="7729B691" w14:textId="5CAC8EE3" w:rsidR="001374ED" w:rsidRPr="00A527F0" w:rsidRDefault="001374ED" w:rsidP="00EB7911">
      <w:pPr>
        <w:pStyle w:val="Caption"/>
        <w:spacing w:after="120" w:line="240" w:lineRule="auto"/>
        <w:jc w:val="center"/>
      </w:pPr>
      <w:r w:rsidRPr="00A527F0">
        <w:t xml:space="preserve">Figure </w:t>
      </w:r>
      <w:ins w:id="2568" w:author="Jonathan Pritchard" w:date="2025-03-07T18:32:00Z" w16du:dateUtc="2025-03-07T18:32:00Z">
        <w:r w:rsidR="002A3AC1">
          <w:t>D</w:t>
        </w:r>
      </w:ins>
      <w:ins w:id="2569" w:author="Jonathan Pritchard" w:date="2025-03-10T06:56:00Z" w16du:dateUtc="2025-03-10T06:56:00Z">
        <w:r w:rsidR="00EB3601">
          <w:t>-1</w:t>
        </w:r>
      </w:ins>
      <w:ins w:id="2570" w:author="Jonathan Pritchard" w:date="2025-03-07T18:32:00Z" w16du:dateUtc="2025-03-07T18:32:00Z">
        <w:r w:rsidR="002A3AC1">
          <w:t>-</w:t>
        </w:r>
      </w:ins>
      <w:del w:id="2571" w:author="Jonathan Pritchard" w:date="2025-03-07T18:31:00Z" w16du:dateUtc="2025-03-07T18:31:00Z">
        <w:r w:rsidR="0050181D" w:rsidRPr="00A527F0" w:rsidDel="002A3AC1">
          <w:delText>C-</w:delText>
        </w:r>
      </w:del>
      <w:ins w:id="2572" w:author="Jonathan Pritchard" w:date="2025-03-10T06:55:00Z" w16du:dateUtc="2025-03-10T06:55:00Z">
        <w:r w:rsidR="00EB3601">
          <w:t>4</w:t>
        </w:r>
      </w:ins>
      <w:del w:id="2573" w:author="Jonathan Pritchard" w:date="2025-03-10T06:54:00Z" w16du:dateUtc="2025-03-10T06:54:00Z">
        <w:r w:rsidR="0050181D" w:rsidRPr="00A527F0" w:rsidDel="00EB3601">
          <w:delText>4-</w:delText>
        </w:r>
        <w:r w:rsidRPr="00A527F0" w:rsidDel="00EB3601">
          <w:delText>4</w:delText>
        </w:r>
      </w:del>
      <w:r w:rsidR="00EB7911" w:rsidRPr="00A527F0">
        <w:t xml:space="preserve"> -</w:t>
      </w:r>
      <w:r w:rsidR="0045613E" w:rsidRPr="00A527F0">
        <w:t xml:space="preserve"> Common edges from rectangular extents</w:t>
      </w:r>
    </w:p>
    <w:p w14:paraId="164DDC67" w14:textId="134A7E36" w:rsidR="001374ED" w:rsidRPr="00A527F0" w:rsidRDefault="001374ED" w:rsidP="00EB7911">
      <w:pPr>
        <w:spacing w:after="120" w:line="240" w:lineRule="auto"/>
        <w:jc w:val="both"/>
      </w:pPr>
      <w:r w:rsidRPr="00A527F0">
        <w:lastRenderedPageBreak/>
        <w:t xml:space="preserve">Common edges are selected when the S-102 points </w:t>
      </w:r>
      <w:r w:rsidR="00EB7911" w:rsidRPr="00A527F0">
        <w:t xml:space="preserve">on </w:t>
      </w:r>
      <w:r w:rsidRPr="00A527F0">
        <w:t xml:space="preserve">either side of them lie </w:t>
      </w:r>
      <w:r w:rsidR="00EB7911" w:rsidRPr="00A527F0">
        <w:t xml:space="preserve">on </w:t>
      </w:r>
      <w:r w:rsidRPr="00A527F0">
        <w:t xml:space="preserve">either side of the boundary of the safety contour value. In </w:t>
      </w:r>
      <w:r w:rsidR="00EB7911" w:rsidRPr="00A527F0">
        <w:t xml:space="preserve">Figure </w:t>
      </w:r>
      <w:ins w:id="2574" w:author="Jonathan Pritchard" w:date="2025-03-07T18:32:00Z" w16du:dateUtc="2025-03-07T18:32:00Z">
        <w:r w:rsidR="002A3AC1">
          <w:t>D</w:t>
        </w:r>
      </w:ins>
      <w:del w:id="2575" w:author="Jonathan Pritchard" w:date="2025-03-07T18:32:00Z" w16du:dateUtc="2025-03-07T18:32:00Z">
        <w:r w:rsidR="001019DD" w:rsidRPr="00A527F0" w:rsidDel="002A3AC1">
          <w:delText>C</w:delText>
        </w:r>
      </w:del>
      <w:r w:rsidR="001019DD" w:rsidRPr="00A527F0">
        <w:t>-</w:t>
      </w:r>
      <w:ins w:id="2576" w:author="Jonathan Pritchard" w:date="2025-03-10T06:57:00Z" w16du:dateUtc="2025-03-10T06:57:00Z">
        <w:r w:rsidR="00EB3601">
          <w:t>1</w:t>
        </w:r>
      </w:ins>
      <w:del w:id="2577" w:author="Jonathan Pritchard" w:date="2025-03-10T06:57:00Z" w16du:dateUtc="2025-03-10T06:57:00Z">
        <w:r w:rsidR="001019DD" w:rsidRPr="00A527F0" w:rsidDel="00EB3601">
          <w:delText>4</w:delText>
        </w:r>
      </w:del>
      <w:r w:rsidR="001019DD" w:rsidRPr="00A527F0">
        <w:t>-5 below</w:t>
      </w:r>
      <w:ins w:id="2578" w:author="Jonathan Pritchard" w:date="2025-03-07T18:31:00Z" w16du:dateUtc="2025-03-07T18:31:00Z">
        <w:r w:rsidR="002A3AC1">
          <w:t>,</w:t>
        </w:r>
      </w:ins>
      <w:r w:rsidRPr="00A527F0">
        <w:t xml:space="preserve"> 11.5</w:t>
      </w:r>
      <w:r w:rsidR="001019DD" w:rsidRPr="00A527F0">
        <w:t xml:space="preserve"> </w:t>
      </w:r>
      <w:r w:rsidRPr="00A527F0">
        <w:t>m</w:t>
      </w:r>
      <w:r w:rsidR="001019DD" w:rsidRPr="00A527F0">
        <w:t>etres</w:t>
      </w:r>
      <w:r w:rsidRPr="00A527F0">
        <w:t xml:space="preserve"> is the threshold value set by the user.</w:t>
      </w:r>
    </w:p>
    <w:p w14:paraId="440D1B7B" w14:textId="37FCF761" w:rsidR="001374ED" w:rsidRPr="00A527F0" w:rsidRDefault="001374ED" w:rsidP="00EB7911">
      <w:pPr>
        <w:spacing w:after="120" w:line="240" w:lineRule="auto"/>
        <w:jc w:val="both"/>
      </w:pPr>
      <w:commentRangeStart w:id="2579"/>
      <w:r w:rsidRPr="00A527F0">
        <w:t>Edges on the boundary of the dataset</w:t>
      </w:r>
      <w:commentRangeEnd w:id="2579"/>
      <w:r w:rsidR="00636A4E">
        <w:rPr>
          <w:rStyle w:val="CommentReference"/>
        </w:rPr>
        <w:commentReference w:id="2579"/>
      </w:r>
      <w:r w:rsidRPr="00A527F0">
        <w:t>, or which lie on an edge common with undefined S-102 values</w:t>
      </w:r>
      <w:r w:rsidR="001019DD" w:rsidRPr="00A527F0">
        <w:t>,</w:t>
      </w:r>
      <w:r w:rsidRPr="00A527F0">
        <w:t xml:space="preserve"> are selected if the S-102 value is less than or eq</w:t>
      </w:r>
      <w:r w:rsidR="001019DD" w:rsidRPr="00A527F0">
        <w:t>ual to the safety contour value;</w:t>
      </w:r>
      <w:r w:rsidRPr="00A527F0">
        <w:t xml:space="preserve"> for example, see </w:t>
      </w:r>
      <w:r w:rsidR="00EB7911" w:rsidRPr="00A527F0">
        <w:t>F</w:t>
      </w:r>
      <w:r w:rsidRPr="00A527F0">
        <w:t xml:space="preserve">igure </w:t>
      </w:r>
      <w:ins w:id="2580" w:author="Jonathan Pritchard" w:date="2025-03-10T07:54:00Z" w16du:dateUtc="2025-03-10T07:54:00Z">
        <w:r w:rsidR="00A74A4F">
          <w:t>D</w:t>
        </w:r>
      </w:ins>
      <w:del w:id="2581" w:author="Jonathan Pritchard" w:date="2025-03-10T07:54:00Z" w16du:dateUtc="2025-03-10T07:54:00Z">
        <w:r w:rsidR="0050181D" w:rsidRPr="00A527F0" w:rsidDel="00A74A4F">
          <w:delText>C</w:delText>
        </w:r>
      </w:del>
      <w:r w:rsidR="0050181D" w:rsidRPr="00A527F0">
        <w:t>-</w:t>
      </w:r>
      <w:ins w:id="2582" w:author="Jonathan Pritchard" w:date="2025-03-10T06:57:00Z" w16du:dateUtc="2025-03-10T06:57:00Z">
        <w:r w:rsidR="00EB3601">
          <w:t>1</w:t>
        </w:r>
      </w:ins>
      <w:del w:id="2583" w:author="Jonathan Pritchard" w:date="2025-03-10T06:57:00Z" w16du:dateUtc="2025-03-10T06:57:00Z">
        <w:r w:rsidR="0050181D" w:rsidRPr="00A527F0" w:rsidDel="00EB3601">
          <w:delText>4</w:delText>
        </w:r>
      </w:del>
      <w:r w:rsidR="0050181D" w:rsidRPr="00A527F0">
        <w:t>-</w:t>
      </w:r>
      <w:r w:rsidRPr="00A527F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3"/>
        <w:gridCol w:w="5557"/>
      </w:tblGrid>
      <w:tr w:rsidR="001374ED" w:rsidRPr="00A527F0" w14:paraId="0AE51024" w14:textId="77777777" w:rsidTr="00D437A1">
        <w:tc>
          <w:tcPr>
            <w:tcW w:w="3669" w:type="dxa"/>
          </w:tcPr>
          <w:p w14:paraId="45E42323" w14:textId="77777777" w:rsidR="001374ED" w:rsidRPr="00A527F0" w:rsidRDefault="001374ED" w:rsidP="004E61EE">
            <w:r w:rsidRPr="00B812CA">
              <w:rPr>
                <w:noProof/>
                <w:lang w:eastAsia="fr-FR"/>
              </w:rPr>
              <w:drawing>
                <wp:inline distT="0" distB="0" distL="0" distR="0" wp14:anchorId="781ED762" wp14:editId="5239BEBD">
                  <wp:extent cx="2302779" cy="1864895"/>
                  <wp:effectExtent l="0" t="0" r="2540" b="254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08693" cy="1869684"/>
                          </a:xfrm>
                          <a:prstGeom prst="rect">
                            <a:avLst/>
                          </a:prstGeom>
                          <a:noFill/>
                        </pic:spPr>
                      </pic:pic>
                    </a:graphicData>
                  </a:graphic>
                </wp:inline>
              </w:drawing>
            </w:r>
          </w:p>
        </w:tc>
        <w:tc>
          <w:tcPr>
            <w:tcW w:w="5357" w:type="dxa"/>
          </w:tcPr>
          <w:p w14:paraId="5C24CD4E" w14:textId="35C84035" w:rsidR="001374ED" w:rsidRPr="00A527F0" w:rsidRDefault="001374ED" w:rsidP="004E61EE">
            <w:r w:rsidRPr="00B812CA">
              <w:rPr>
                <w:noProof/>
                <w:lang w:eastAsia="fr-FR"/>
              </w:rPr>
              <w:drawing>
                <wp:inline distT="0" distB="0" distL="0" distR="0" wp14:anchorId="0C57477C" wp14:editId="4B8FFE2F">
                  <wp:extent cx="3431783" cy="1991532"/>
                  <wp:effectExtent l="0" t="0" r="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58271" cy="2006903"/>
                          </a:xfrm>
                          <a:prstGeom prst="rect">
                            <a:avLst/>
                          </a:prstGeom>
                          <a:noFill/>
                        </pic:spPr>
                      </pic:pic>
                    </a:graphicData>
                  </a:graphic>
                </wp:inline>
              </w:drawing>
            </w:r>
          </w:p>
        </w:tc>
      </w:tr>
    </w:tbl>
    <w:p w14:paraId="10A8F0A6" w14:textId="2A5B8C26" w:rsidR="001374ED" w:rsidRPr="00A527F0" w:rsidRDefault="001374ED" w:rsidP="001019DD">
      <w:pPr>
        <w:pStyle w:val="Caption"/>
        <w:spacing w:after="120" w:line="240" w:lineRule="auto"/>
        <w:jc w:val="center"/>
      </w:pPr>
      <w:r w:rsidRPr="00A527F0">
        <w:t xml:space="preserve">Figure </w:t>
      </w:r>
      <w:ins w:id="2584" w:author="Jonathan Pritchard" w:date="2025-03-07T18:32:00Z" w16du:dateUtc="2025-03-07T18:32:00Z">
        <w:r w:rsidR="002A3AC1">
          <w:t>D</w:t>
        </w:r>
      </w:ins>
      <w:del w:id="2585" w:author="Jonathan Pritchard" w:date="2025-03-07T18:32:00Z" w16du:dateUtc="2025-03-07T18:32:00Z">
        <w:r w:rsidR="0050181D" w:rsidRPr="00A527F0" w:rsidDel="002A3AC1">
          <w:delText>C</w:delText>
        </w:r>
      </w:del>
      <w:r w:rsidR="0050181D" w:rsidRPr="00A527F0">
        <w:t>-</w:t>
      </w:r>
      <w:ins w:id="2586" w:author="Jonathan Pritchard" w:date="2025-03-10T06:56:00Z" w16du:dateUtc="2025-03-10T06:56:00Z">
        <w:r w:rsidR="00EB3601">
          <w:t>1-</w:t>
        </w:r>
      </w:ins>
      <w:ins w:id="2587" w:author="Jonathan Pritchard" w:date="2025-03-10T06:55:00Z" w16du:dateUtc="2025-03-10T06:55:00Z">
        <w:r w:rsidR="00EB3601">
          <w:t>5</w:t>
        </w:r>
      </w:ins>
      <w:del w:id="2588" w:author="Jonathan Pritchard" w:date="2025-03-10T06:55:00Z" w16du:dateUtc="2025-03-10T06:55:00Z">
        <w:r w:rsidR="0050181D" w:rsidRPr="00A527F0" w:rsidDel="00EB3601">
          <w:delText>4-</w:delText>
        </w:r>
        <w:r w:rsidRPr="00A527F0" w:rsidDel="00EB3601">
          <w:delText>5</w:delText>
        </w:r>
      </w:del>
      <w:r w:rsidR="001019DD" w:rsidRPr="00A527F0">
        <w:t xml:space="preserve"> -</w:t>
      </w:r>
      <w:r w:rsidR="0045613E" w:rsidRPr="00A527F0">
        <w:t xml:space="preserve"> Edges from rectangular extents and at boundaries</w:t>
      </w:r>
    </w:p>
    <w:p w14:paraId="3C24D34B" w14:textId="07BF8377" w:rsidR="001374ED" w:rsidRDefault="001374ED" w:rsidP="001019DD">
      <w:pPr>
        <w:spacing w:after="120" w:line="240" w:lineRule="auto"/>
        <w:jc w:val="both"/>
      </w:pPr>
      <w:r w:rsidRPr="00A527F0">
        <w:t xml:space="preserve">The source of the displayed safety contour are the selected edges as defined. The areas of safe and unsafe water formed by the selected edges are used for processing of the safety contour related alarms under IMO MSC </w:t>
      </w:r>
      <w:r w:rsidR="002514B8" w:rsidRPr="00A527F0">
        <w:t>530(106)</w:t>
      </w:r>
      <w:r w:rsidRPr="00A527F0">
        <w:t xml:space="preserve"> 11.4.3</w:t>
      </w:r>
      <w:r w:rsidR="001019DD" w:rsidRPr="00A527F0">
        <w:t>,</w:t>
      </w:r>
      <w:r w:rsidRPr="00A527F0">
        <w:t xml:space="preserve"> which the OEM must</w:t>
      </w:r>
      <w:del w:id="2589" w:author="Jonathan Pritchard" w:date="2025-03-07T18:32:00Z" w16du:dateUtc="2025-03-07T18:32:00Z">
        <w:r w:rsidRPr="00A527F0" w:rsidDel="002A3AC1">
          <w:delText xml:space="preserve"> </w:delText>
        </w:r>
      </w:del>
      <w:r w:rsidR="006C470D" w:rsidRPr="00A527F0">
        <w:t xml:space="preserve"> </w:t>
      </w:r>
      <w:r w:rsidRPr="00A527F0">
        <w:t xml:space="preserve">implement. </w:t>
      </w:r>
    </w:p>
    <w:p w14:paraId="08389057" w14:textId="456819E6" w:rsidR="002D0A15" w:rsidRDefault="002D0A15" w:rsidP="001019DD">
      <w:pPr>
        <w:spacing w:after="120" w:line="240" w:lineRule="auto"/>
        <w:jc w:val="both"/>
      </w:pPr>
    </w:p>
    <w:p w14:paraId="70C55674" w14:textId="1A6E580E" w:rsidR="002D0A15" w:rsidRPr="00A527F0" w:rsidDel="00AF5CDD" w:rsidRDefault="002D0A15">
      <w:pPr>
        <w:pStyle w:val="Heading2"/>
        <w:numPr>
          <w:ilvl w:val="0"/>
          <w:numId w:val="0"/>
        </w:numPr>
        <w:ind w:left="576" w:hanging="576"/>
        <w:rPr>
          <w:del w:id="2590" w:author="jon pritchard" w:date="2025-03-28T09:58:00Z" w16du:dateUtc="2025-03-28T08:58:00Z"/>
        </w:rPr>
        <w:pPrChange w:id="2591" w:author="jon pritchard" w:date="2025-03-28T09:58:00Z" w16du:dateUtc="2025-03-28T08:58:00Z">
          <w:pPr>
            <w:pStyle w:val="Heading2"/>
            <w:numPr>
              <w:numId w:val="182"/>
            </w:numPr>
          </w:pPr>
        </w:pPrChange>
      </w:pPr>
      <w:del w:id="2592" w:author="jon pritchard" w:date="2025-03-28T09:58:00Z" w16du:dateUtc="2025-03-28T08:58:00Z">
        <w:r w:rsidDel="00AF5CDD">
          <w:delText xml:space="preserve"> Calculation of depth values.</w:delText>
        </w:r>
      </w:del>
    </w:p>
    <w:p w14:paraId="33A133E9" w14:textId="5A46B1AB" w:rsidR="00522446" w:rsidDel="00AF5CDD" w:rsidRDefault="002D0A15">
      <w:pPr>
        <w:pStyle w:val="Heading2"/>
        <w:numPr>
          <w:ilvl w:val="0"/>
          <w:numId w:val="0"/>
        </w:numPr>
        <w:ind w:left="576" w:hanging="576"/>
        <w:rPr>
          <w:del w:id="2593" w:author="jon pritchard" w:date="2025-03-28T09:58:00Z" w16du:dateUtc="2025-03-28T08:58:00Z"/>
        </w:rPr>
        <w:pPrChange w:id="2594" w:author="jon pritchard" w:date="2025-03-28T09:58:00Z" w16du:dateUtc="2025-03-28T08:58:00Z">
          <w:pPr>
            <w:spacing w:after="120" w:line="240" w:lineRule="auto"/>
            <w:jc w:val="both"/>
          </w:pPr>
        </w:pPrChange>
      </w:pPr>
      <w:del w:id="2595" w:author="jon pritchard" w:date="2025-03-28T09:58:00Z" w16du:dateUtc="2025-03-28T08:58:00Z">
        <w:r w:rsidDel="00AF5CDD">
          <w:delText>C</w:delText>
        </w:r>
        <w:r w:rsidR="00522446" w:rsidRPr="002D7DEE" w:rsidDel="00AF5CDD">
          <w:delText>alculation of depth values in S-102 datasets must take into consideration the vertical uncertainty contained within the dataset</w:delText>
        </w:r>
        <w:r w:rsidR="002964A6" w:rsidDel="00AF5CDD">
          <w:delText xml:space="preserve"> for all depth values</w:delText>
        </w:r>
        <w:r w:rsidR="00522446" w:rsidRPr="002D7DEE" w:rsidDel="00AF5CDD">
          <w:delText xml:space="preserve">. </w:delText>
        </w:r>
        <w:r w:rsidR="00522446" w:rsidDel="00AF5CDD">
          <w:delText xml:space="preserve">Vertical </w:delText>
        </w:r>
        <w:r w:rsidR="002964A6" w:rsidDel="00AF5CDD">
          <w:delText>u</w:delText>
        </w:r>
        <w:r w:rsidR="00522446" w:rsidDel="00AF5CDD">
          <w:delText>ncertainty is expressed as a positive number which indicates the maximum vertical uncertainty (and hence can be added or subtracted from a depth value contained in the S-102 dataset).</w:delText>
        </w:r>
      </w:del>
    </w:p>
    <w:p w14:paraId="02817459" w14:textId="7CF8611D" w:rsidR="00522446" w:rsidDel="00AF5CDD" w:rsidRDefault="00522446">
      <w:pPr>
        <w:pStyle w:val="Heading2"/>
        <w:numPr>
          <w:ilvl w:val="0"/>
          <w:numId w:val="0"/>
        </w:numPr>
        <w:ind w:left="576" w:hanging="576"/>
        <w:rPr>
          <w:del w:id="2596" w:author="jon pritchard" w:date="2025-03-28T09:58:00Z" w16du:dateUtc="2025-03-28T08:58:00Z"/>
        </w:rPr>
        <w:pPrChange w:id="2597" w:author="jon pritchard" w:date="2025-03-28T09:58:00Z" w16du:dateUtc="2025-03-28T08:58:00Z">
          <w:pPr>
            <w:spacing w:after="120" w:line="240" w:lineRule="auto"/>
            <w:jc w:val="both"/>
          </w:pPr>
        </w:pPrChange>
      </w:pPr>
      <w:del w:id="2598" w:author="jon pritchard" w:date="2025-03-28T09:58:00Z" w16du:dateUtc="2025-03-28T08:58:00Z">
        <w:r w:rsidDel="00AF5CDD">
          <w:delText xml:space="preserve">If the vertical </w:delText>
        </w:r>
        <w:r w:rsidR="002964A6" w:rsidDel="00AF5CDD">
          <w:delText>uncertainty is stored in the grid cells themselves then each S-102 depth has its own uncertainty value which must be taken into account when extracting the depth values from the dataset</w:delText>
        </w:r>
      </w:del>
      <w:ins w:id="2599" w:author="Grant, David M (52400) CIV USN NIWC ATLANTIC VA (USA)" w:date="2025-02-26T16:04:00Z" w16du:dateUtc="2025-02-26T21:04:00Z">
        <w:del w:id="2600" w:author="jon pritchard" w:date="2025-03-28T09:58:00Z" w16du:dateUtc="2025-03-28T08:58:00Z">
          <w:r w:rsidR="00EE0D6B" w:rsidDel="00AF5CDD">
            <w:delText>.</w:delText>
          </w:r>
        </w:del>
      </w:ins>
    </w:p>
    <w:p w14:paraId="60E6DC03" w14:textId="5DE5AAE9" w:rsidR="002964A6" w:rsidDel="00AF5CDD" w:rsidRDefault="002964A6">
      <w:pPr>
        <w:pStyle w:val="Heading2"/>
        <w:numPr>
          <w:ilvl w:val="0"/>
          <w:numId w:val="0"/>
        </w:numPr>
        <w:ind w:left="576" w:hanging="576"/>
        <w:rPr>
          <w:del w:id="2601" w:author="jon pritchard" w:date="2025-03-28T09:58:00Z" w16du:dateUtc="2025-03-28T08:58:00Z"/>
        </w:rPr>
        <w:pPrChange w:id="2602" w:author="jon pritchard" w:date="2025-03-28T09:58:00Z" w16du:dateUtc="2025-03-28T08:58:00Z">
          <w:pPr>
            <w:spacing w:after="120" w:line="240" w:lineRule="auto"/>
            <w:jc w:val="both"/>
          </w:pPr>
        </w:pPrChange>
      </w:pPr>
      <w:del w:id="2603" w:author="jon pritchard" w:date="2025-03-28T09:58:00Z" w16du:dateUtc="2025-03-28T08:58:00Z">
        <w:r w:rsidDel="00AF5CDD">
          <w:delText>If no uncertainty values are stored within the grid data then the values of the minimumUncertainty and maximumUncertainty values must be used, these will be equal in a dataset with no separate uncertainty grid values.</w:delText>
        </w:r>
      </w:del>
    </w:p>
    <w:p w14:paraId="0BB624E0" w14:textId="4BAD4989" w:rsidR="002964A6" w:rsidRPr="002D7DEE" w:rsidDel="00AF5CDD" w:rsidRDefault="002964A6">
      <w:pPr>
        <w:pStyle w:val="Heading2"/>
        <w:numPr>
          <w:ilvl w:val="0"/>
          <w:numId w:val="0"/>
        </w:numPr>
        <w:ind w:left="576" w:hanging="576"/>
        <w:rPr>
          <w:del w:id="2604" w:author="jon pritchard" w:date="2025-03-28T09:58:00Z" w16du:dateUtc="2025-03-28T08:58:00Z"/>
        </w:rPr>
        <w:pPrChange w:id="2605" w:author="jon pritchard" w:date="2025-03-28T09:58:00Z" w16du:dateUtc="2025-03-28T08:58:00Z">
          <w:pPr>
            <w:spacing w:after="120" w:line="240" w:lineRule="auto"/>
            <w:jc w:val="both"/>
          </w:pPr>
        </w:pPrChange>
      </w:pPr>
      <w:del w:id="2606" w:author="jon pritchard" w:date="2025-03-28T09:58:00Z" w16du:dateUtc="2025-03-28T08:58:00Z">
        <w:r w:rsidDel="00AF5CDD">
          <w:delText xml:space="preserve">Uncertainty values </w:delText>
        </w:r>
        <w:r w:rsidRPr="002C334E" w:rsidDel="00AF5CDD">
          <w:delText>should be used in such a way as to safety-bias the calculation</w:delText>
        </w:r>
        <w:r w:rsidDel="00AF5CDD">
          <w:delText>. W</w:delText>
        </w:r>
        <w:r w:rsidRPr="002C334E" w:rsidDel="00AF5CDD">
          <w:delText>hen depth is</w:delText>
        </w:r>
        <w:r w:rsidDel="00AF5CDD">
          <w:delText xml:space="preserve"> measured</w:delText>
        </w:r>
        <w:r w:rsidRPr="002C334E" w:rsidDel="00AF5CDD">
          <w:delText xml:space="preserve"> positive-down the uncertainty value </w:delText>
        </w:r>
        <w:r w:rsidDel="00AF5CDD">
          <w:delText>must</w:delText>
        </w:r>
        <w:r w:rsidRPr="002C334E" w:rsidDel="00AF5CDD">
          <w:delText xml:space="preserve"> be subtracted for all depth values (this makes depths shoaler and drying heights higher</w:delText>
        </w:r>
        <w:r w:rsidDel="00AF5CDD">
          <w:delText>).</w:delText>
        </w:r>
      </w:del>
    </w:p>
    <w:p w14:paraId="5080DB00" w14:textId="6DFA8E32" w:rsidR="00731CD9" w:rsidRPr="00B812CA" w:rsidRDefault="00731CD9">
      <w:pPr>
        <w:pStyle w:val="Heading2"/>
        <w:numPr>
          <w:ilvl w:val="0"/>
          <w:numId w:val="0"/>
        </w:numPr>
        <w:ind w:left="576" w:hanging="576"/>
        <w:pPrChange w:id="2607" w:author="jon pritchard" w:date="2025-03-28T09:58:00Z" w16du:dateUtc="2025-03-28T08:58:00Z">
          <w:pPr>
            <w:spacing w:after="120" w:line="240" w:lineRule="auto"/>
            <w:jc w:val="both"/>
          </w:pPr>
        </w:pPrChange>
      </w:pPr>
    </w:p>
    <w:p w14:paraId="0DE6C6EC" w14:textId="77777777" w:rsidR="001019DD" w:rsidRPr="00A527F0" w:rsidRDefault="001019DD" w:rsidP="001019DD">
      <w:pPr>
        <w:spacing w:after="120" w:line="240" w:lineRule="auto"/>
        <w:jc w:val="both"/>
      </w:pPr>
    </w:p>
    <w:p w14:paraId="7358808D" w14:textId="77777777" w:rsidR="00EF57B5" w:rsidRPr="00A527F0" w:rsidRDefault="00EF57B5">
      <w:pPr>
        <w:rPr>
          <w:rFonts w:eastAsia="Times New Roman"/>
          <w:b/>
          <w:bCs/>
          <w:sz w:val="24"/>
        </w:rPr>
      </w:pPr>
      <w:bookmarkStart w:id="2608" w:name="_Toc88852884"/>
      <w:bookmarkStart w:id="2609" w:name="_Toc98339992"/>
      <w:bookmarkStart w:id="2610" w:name="_Toc98340368"/>
      <w:r w:rsidRPr="00A527F0">
        <w:br w:type="page"/>
      </w:r>
    </w:p>
    <w:p w14:paraId="2913C950" w14:textId="3C34FD09" w:rsidR="00EF57B5" w:rsidRPr="00A527F0" w:rsidRDefault="001019DD">
      <w:pPr>
        <w:pStyle w:val="Heading1"/>
        <w:numPr>
          <w:ilvl w:val="0"/>
          <w:numId w:val="237"/>
        </w:numPr>
        <w:pPrChange w:id="2611" w:author="Jonathan Pritchard" w:date="2025-03-07T16:32:00Z" w16du:dateUtc="2025-03-07T16:32:00Z">
          <w:pPr>
            <w:pStyle w:val="Heading1"/>
            <w:numPr>
              <w:numId w:val="182"/>
            </w:numPr>
          </w:pPr>
        </w:pPrChange>
      </w:pPr>
      <w:bookmarkStart w:id="2612" w:name="_Toc194067235"/>
      <w:r w:rsidRPr="00A527F0">
        <w:lastRenderedPageBreak/>
        <w:t>Water Level Adjustment</w:t>
      </w:r>
      <w:ins w:id="2613" w:author="Jonathan Pritchard" w:date="2025-03-11T16:19:00Z" w16du:dateUtc="2025-03-11T16:19:00Z">
        <w:r w:rsidR="009D5976">
          <w:t xml:space="preserve"> (WLA)</w:t>
        </w:r>
      </w:ins>
      <w:bookmarkEnd w:id="2612"/>
    </w:p>
    <w:p w14:paraId="26639FE7" w14:textId="3C01C552" w:rsidR="00EF57B5" w:rsidRPr="00A527F0" w:rsidRDefault="00731CD9" w:rsidP="00EF57B5">
      <w:pPr>
        <w:spacing w:after="120" w:line="240" w:lineRule="auto"/>
        <w:jc w:val="both"/>
      </w:pPr>
      <w:r>
        <w:t>The user</w:t>
      </w:r>
      <w:r w:rsidR="00EF57B5" w:rsidRPr="00A527F0">
        <w:t xml:space="preserve"> must be </w:t>
      </w:r>
      <w:r>
        <w:t>able to</w:t>
      </w:r>
      <w:r w:rsidR="00EF57B5" w:rsidRPr="00A527F0">
        <w:t xml:space="preserve"> adjust depth information by water level height</w:t>
      </w:r>
      <w:r>
        <w:t xml:space="preserve"> in areas where both S-102 and S-104 data products are available</w:t>
      </w:r>
      <w:ins w:id="2614" w:author="Grant, David M (52400) CIV USN NIWC ATLANTIC VA (USA)" w:date="2025-02-26T16:06:00Z" w16du:dateUtc="2025-02-26T21:06:00Z">
        <w:r w:rsidR="00065356">
          <w:t>.</w:t>
        </w:r>
      </w:ins>
      <w:r w:rsidR="008972A2">
        <w:t xml:space="preserve"> </w:t>
      </w:r>
    </w:p>
    <w:p w14:paraId="56FA3164" w14:textId="7A00C1D0" w:rsidR="00EF57B5" w:rsidRPr="00A527F0" w:rsidRDefault="00EF57B5" w:rsidP="00EF57B5">
      <w:pPr>
        <w:numPr>
          <w:ilvl w:val="0"/>
          <w:numId w:val="66"/>
        </w:numPr>
        <w:spacing w:after="120" w:line="240" w:lineRule="auto"/>
        <w:jc w:val="both"/>
      </w:pPr>
      <w:r w:rsidRPr="00A527F0">
        <w:t>The system must default to no water level adjustment</w:t>
      </w:r>
      <w:ins w:id="2615" w:author="Jonathan Pritchard" w:date="2025-03-07T18:34:00Z" w16du:dateUtc="2025-03-07T18:34:00Z">
        <w:r w:rsidR="002A3AC1">
          <w:t>.</w:t>
        </w:r>
      </w:ins>
      <w:del w:id="2616" w:author="Jonathan Pritchard" w:date="2025-03-07T18:34:00Z" w16du:dateUtc="2025-03-07T18:34:00Z">
        <w:r w:rsidRPr="00A527F0" w:rsidDel="002A3AC1">
          <w:delText xml:space="preserve"> </w:delText>
        </w:r>
        <w:r w:rsidRPr="005C41FF" w:rsidDel="002A3AC1">
          <w:rPr>
            <w:highlight w:val="yellow"/>
          </w:rPr>
          <w:delText>[what does “default” mean]</w:delText>
        </w:r>
        <w:r w:rsidRPr="00A527F0" w:rsidDel="002A3AC1">
          <w:delText>.</w:delText>
        </w:r>
      </w:del>
    </w:p>
    <w:p w14:paraId="5745A650" w14:textId="14E42530" w:rsidR="00EF57B5" w:rsidRPr="00A527F0" w:rsidRDefault="00EF57B5" w:rsidP="00EF57B5">
      <w:pPr>
        <w:numPr>
          <w:ilvl w:val="0"/>
          <w:numId w:val="66"/>
        </w:numPr>
        <w:spacing w:after="60" w:line="240" w:lineRule="auto"/>
        <w:ind w:hanging="357"/>
        <w:jc w:val="both"/>
      </w:pPr>
      <w:r w:rsidRPr="00A527F0">
        <w:t xml:space="preserve">The mariner must be able to select one </w:t>
      </w:r>
      <w:r w:rsidR="00122798">
        <w:t>of</w:t>
      </w:r>
      <w:r w:rsidR="00122798" w:rsidRPr="00A527F0">
        <w:t xml:space="preserve"> </w:t>
      </w:r>
      <w:r w:rsidRPr="00A527F0">
        <w:t>the following methods of depth adjustment:</w:t>
      </w:r>
    </w:p>
    <w:p w14:paraId="260A34DD" w14:textId="4700DC6C" w:rsidR="00EF57B5" w:rsidRPr="00A527F0" w:rsidRDefault="00EF57B5" w:rsidP="00EF57B5">
      <w:pPr>
        <w:numPr>
          <w:ilvl w:val="0"/>
          <w:numId w:val="67"/>
        </w:numPr>
        <w:spacing w:after="60" w:line="240" w:lineRule="auto"/>
        <w:ind w:hanging="357"/>
        <w:jc w:val="both"/>
      </w:pPr>
      <w:r w:rsidRPr="00A527F0">
        <w:t>Current</w:t>
      </w:r>
      <w:r w:rsidR="00122798">
        <w:t xml:space="preserve"> (or user selected)</w:t>
      </w:r>
      <w:r w:rsidRPr="00A527F0">
        <w:t xml:space="preserve"> date and time;</w:t>
      </w:r>
    </w:p>
    <w:p w14:paraId="709AC80A" w14:textId="7044C122" w:rsidR="00EF57B5" w:rsidRPr="00A527F0" w:rsidRDefault="00EF57B5" w:rsidP="00EF57B5">
      <w:pPr>
        <w:numPr>
          <w:ilvl w:val="0"/>
          <w:numId w:val="67"/>
        </w:numPr>
        <w:spacing w:after="60" w:line="240" w:lineRule="auto"/>
        <w:ind w:hanging="357"/>
        <w:jc w:val="both"/>
      </w:pPr>
      <w:r w:rsidRPr="00A527F0">
        <w:t>A mariner specified date and time</w:t>
      </w:r>
      <w:r w:rsidR="00122798">
        <w:t xml:space="preserve"> period</w:t>
      </w:r>
      <w:del w:id="2617" w:author="Grant, David M (52400) CIV USN NIWC ATLANTIC VA (USA)" w:date="2025-02-26T16:06:00Z" w16du:dateUtc="2025-02-26T21:06:00Z">
        <w:r w:rsidR="00731CD9" w:rsidDel="005C41FF">
          <w:delText xml:space="preserve"> </w:delText>
        </w:r>
      </w:del>
      <w:ins w:id="2618" w:author="Grant, David M (52400) CIV USN NIWC ATLANTIC VA (USA)" w:date="2025-02-26T16:06:00Z" w16du:dateUtc="2025-02-26T21:06:00Z">
        <w:r w:rsidR="005C41FF">
          <w:t>;</w:t>
        </w:r>
      </w:ins>
    </w:p>
    <w:p w14:paraId="7CF92BF4" w14:textId="5B5E93EC" w:rsidR="00EF57B5" w:rsidRPr="00A527F0" w:rsidRDefault="00EF57B5" w:rsidP="00EF57B5">
      <w:pPr>
        <w:numPr>
          <w:ilvl w:val="0"/>
          <w:numId w:val="67"/>
        </w:numPr>
        <w:spacing w:after="120" w:line="240" w:lineRule="auto"/>
        <w:ind w:left="714" w:hanging="357"/>
        <w:jc w:val="both"/>
      </w:pPr>
      <w:r w:rsidRPr="00A527F0">
        <w:t xml:space="preserve">Where </w:t>
      </w:r>
      <w:r w:rsidR="00122798">
        <w:t>the route includes a</w:t>
      </w:r>
      <w:r w:rsidRPr="00A527F0">
        <w:t xml:space="preserve"> schedule, </w:t>
      </w:r>
      <w:r w:rsidR="00D174A2">
        <w:t xml:space="preserve">the </w:t>
      </w:r>
      <w:r w:rsidRPr="00A527F0">
        <w:t xml:space="preserve">predicted date and time of transit in each area along a route </w:t>
      </w:r>
    </w:p>
    <w:p w14:paraId="7E182773" w14:textId="3E517FC9" w:rsidR="00EF57B5" w:rsidRPr="00A527F0" w:rsidRDefault="00EF57B5" w:rsidP="00EF57B5">
      <w:pPr>
        <w:numPr>
          <w:ilvl w:val="0"/>
          <w:numId w:val="66"/>
        </w:numPr>
        <w:spacing w:after="60" w:line="240" w:lineRule="auto"/>
        <w:ind w:hanging="357"/>
        <w:jc w:val="both"/>
      </w:pPr>
      <w:r w:rsidRPr="00A527F0">
        <w:t xml:space="preserve">When </w:t>
      </w:r>
      <w:del w:id="2619" w:author="Jonathan Pritchard" w:date="2025-03-11T16:20:00Z" w16du:dateUtc="2025-03-11T16:20:00Z">
        <w:r w:rsidRPr="00A527F0" w:rsidDel="009D5976">
          <w:delText>water level adjustment</w:delText>
        </w:r>
      </w:del>
      <w:ins w:id="2620" w:author="Jonathan Pritchard" w:date="2025-03-11T16:20:00Z" w16du:dateUtc="2025-03-11T16:20:00Z">
        <w:r w:rsidR="009D5976">
          <w:t>Water Level Adjustment</w:t>
        </w:r>
      </w:ins>
      <w:r w:rsidRPr="00A527F0">
        <w:t xml:space="preserve"> is </w:t>
      </w:r>
      <w:r w:rsidR="0009233B">
        <w:t>activated</w:t>
      </w:r>
      <w:r w:rsidR="0009233B" w:rsidRPr="00A527F0">
        <w:t xml:space="preserve"> </w:t>
      </w:r>
      <w:r w:rsidRPr="00A527F0">
        <w:t xml:space="preserve">as defined in this </w:t>
      </w:r>
      <w:del w:id="2621" w:author="Grant, David M (52400) CIV USN NIWC ATLANTIC VA (USA)" w:date="2025-02-26T16:06:00Z" w16du:dateUtc="2025-02-26T21:06:00Z">
        <w:r w:rsidRPr="00A527F0" w:rsidDel="001F01AF">
          <w:delText>Section</w:delText>
        </w:r>
      </w:del>
      <w:ins w:id="2622" w:author="Grant, David M (52400) CIV USN NIWC ATLANTIC VA (USA)" w:date="2025-02-26T16:06:00Z" w16du:dateUtc="2025-02-26T21:06:00Z">
        <w:r w:rsidR="001F01AF">
          <w:t>s</w:t>
        </w:r>
        <w:r w:rsidR="001F01AF" w:rsidRPr="00A527F0">
          <w:t>ection</w:t>
        </w:r>
      </w:ins>
      <w:r w:rsidRPr="00A527F0">
        <w:t>:</w:t>
      </w:r>
    </w:p>
    <w:p w14:paraId="7FAE51B2" w14:textId="63006366" w:rsidR="00EF57B5" w:rsidRPr="00A527F0" w:rsidRDefault="00EF57B5" w:rsidP="00EF57B5">
      <w:pPr>
        <w:numPr>
          <w:ilvl w:val="0"/>
          <w:numId w:val="68"/>
        </w:numPr>
        <w:spacing w:after="60" w:line="240" w:lineRule="auto"/>
        <w:ind w:hanging="357"/>
        <w:jc w:val="both"/>
      </w:pPr>
      <w:r w:rsidRPr="00A527F0">
        <w:t xml:space="preserve">The </w:t>
      </w:r>
      <w:r w:rsidR="00D174A2">
        <w:t xml:space="preserve">functionality and portrayal of the </w:t>
      </w:r>
      <w:r w:rsidRPr="00A527F0">
        <w:t>safety contour, depth zone shades, safety depth</w:t>
      </w:r>
      <w:r w:rsidR="00D174A2">
        <w:t xml:space="preserve"> </w:t>
      </w:r>
      <w:r w:rsidRPr="00A527F0">
        <w:t>and indication of isolated dangers must use the adjusted depth</w:t>
      </w:r>
      <w:del w:id="2623" w:author="Jonathan Pritchard" w:date="2025-03-07T18:35:00Z" w16du:dateUtc="2025-03-07T18:35:00Z">
        <w:r w:rsidR="00D174A2" w:rsidDel="002A3AC1">
          <w:delText xml:space="preserve"> </w:delText>
        </w:r>
      </w:del>
      <w:r w:rsidRPr="00A527F0">
        <w:t>;</w:t>
      </w:r>
    </w:p>
    <w:p w14:paraId="5D8121A8" w14:textId="7C3FA4D8" w:rsidR="00EF57B5" w:rsidRPr="00A527F0" w:rsidRDefault="00EF57B5" w:rsidP="00EF57B5">
      <w:pPr>
        <w:numPr>
          <w:ilvl w:val="0"/>
          <w:numId w:val="68"/>
        </w:numPr>
        <w:spacing w:after="60" w:line="240" w:lineRule="auto"/>
        <w:ind w:hanging="357"/>
        <w:jc w:val="both"/>
      </w:pPr>
      <w:r w:rsidRPr="00A527F0">
        <w:t xml:space="preserve">The </w:t>
      </w:r>
      <w:ins w:id="2624" w:author="Jonathan Pritchard" w:date="2025-03-07T18:36:00Z" w16du:dateUtc="2025-03-07T18:36:00Z">
        <w:r w:rsidR="002A3AC1">
          <w:t xml:space="preserve">ECDIS </w:t>
        </w:r>
      </w:ins>
      <w:r w:rsidRPr="00A527F0">
        <w:t>pick report must indicate both adjusted and unadjusted depth;</w:t>
      </w:r>
    </w:p>
    <w:p w14:paraId="7F8AA6AD" w14:textId="51996C3D" w:rsidR="00EF57B5" w:rsidRPr="00A527F0" w:rsidRDefault="0009233B" w:rsidP="00EF57B5">
      <w:pPr>
        <w:numPr>
          <w:ilvl w:val="0"/>
          <w:numId w:val="68"/>
        </w:numPr>
        <w:spacing w:after="60" w:line="240" w:lineRule="auto"/>
        <w:ind w:hanging="357"/>
        <w:jc w:val="both"/>
      </w:pPr>
      <w:r>
        <w:t>D</w:t>
      </w:r>
      <w:r w:rsidR="00EF57B5" w:rsidRPr="00A527F0">
        <w:t xml:space="preserve">etails of the </w:t>
      </w:r>
      <w:del w:id="2625" w:author="Jonathan Pritchard" w:date="2025-03-11T16:20:00Z" w16du:dateUtc="2025-03-11T16:20:00Z">
        <w:r w:rsidR="00EF57B5" w:rsidRPr="00A527F0" w:rsidDel="009D5976">
          <w:delText>water level adjustment</w:delText>
        </w:r>
      </w:del>
      <w:ins w:id="2626" w:author="Jonathan Pritchard" w:date="2025-03-11T16:20:00Z" w16du:dateUtc="2025-03-11T16:20:00Z">
        <w:r w:rsidR="009D5976">
          <w:t>Water Level Adjustment</w:t>
        </w:r>
      </w:ins>
      <w:r w:rsidR="00EF57B5" w:rsidRPr="00A527F0">
        <w:t xml:space="preserve"> must be readily available, such as the data source, temporal extent, and applicable areas;</w:t>
      </w:r>
    </w:p>
    <w:p w14:paraId="05292BEB" w14:textId="4B3B5684" w:rsidR="00EF57B5" w:rsidRPr="00A527F0" w:rsidRDefault="00EF57B5" w:rsidP="00EF57B5">
      <w:pPr>
        <w:numPr>
          <w:ilvl w:val="0"/>
          <w:numId w:val="68"/>
        </w:numPr>
        <w:spacing w:after="60" w:line="240" w:lineRule="auto"/>
        <w:ind w:hanging="357"/>
        <w:jc w:val="both"/>
      </w:pPr>
      <w:r w:rsidRPr="00A527F0">
        <w:t xml:space="preserve">It must be possible to </w:t>
      </w:r>
      <w:r w:rsidR="0009233B">
        <w:t xml:space="preserve">de-activate </w:t>
      </w:r>
      <w:del w:id="2627" w:author="Jonathan Pritchard" w:date="2025-03-11T16:20:00Z" w16du:dateUtc="2025-03-11T16:20:00Z">
        <w:r w:rsidRPr="00A527F0" w:rsidDel="009D5976">
          <w:delText>water level adjustment</w:delText>
        </w:r>
      </w:del>
      <w:ins w:id="2628" w:author="Jonathan Pritchard" w:date="2025-03-11T16:20:00Z" w16du:dateUtc="2025-03-11T16:20:00Z">
        <w:r w:rsidR="009D5976">
          <w:t>Water Level Adjustment</w:t>
        </w:r>
      </w:ins>
      <w:r w:rsidRPr="00A527F0">
        <w:t xml:space="preserve"> via simple operator action;</w:t>
      </w:r>
    </w:p>
    <w:p w14:paraId="17868D99" w14:textId="6D4C5174" w:rsidR="00EF57B5" w:rsidRPr="00A527F0" w:rsidRDefault="00EF57B5" w:rsidP="00EF57B5">
      <w:pPr>
        <w:numPr>
          <w:ilvl w:val="0"/>
          <w:numId w:val="68"/>
        </w:numPr>
        <w:spacing w:after="120" w:line="240" w:lineRule="auto"/>
        <w:ind w:left="714" w:hanging="357"/>
        <w:jc w:val="both"/>
      </w:pPr>
      <w:r w:rsidRPr="00A527F0">
        <w:t xml:space="preserve">There must be a permanent indication </w:t>
      </w:r>
      <w:r w:rsidR="0009233B">
        <w:t xml:space="preserve">as described in </w:t>
      </w:r>
      <w:del w:id="2629" w:author="Jonathan Pritchard" w:date="2025-03-10T07:55:00Z" w16du:dateUtc="2025-03-10T07:55:00Z">
        <w:r w:rsidR="00DC78C7" w:rsidDel="00A74A4F">
          <w:delText xml:space="preserve">Appendix </w:delText>
        </w:r>
      </w:del>
      <w:ins w:id="2630" w:author="Jonathan Pritchard" w:date="2025-03-10T07:55:00Z" w16du:dateUtc="2025-03-10T07:55:00Z">
        <w:r w:rsidR="00A74A4F">
          <w:t>D</w:t>
        </w:r>
      </w:ins>
      <w:del w:id="2631" w:author="Jonathan Pritchard" w:date="2025-03-10T07:55:00Z" w16du:dateUtc="2025-03-10T07:55:00Z">
        <w:r w:rsidR="00DC78C7" w:rsidDel="00A74A4F">
          <w:delText>C</w:delText>
        </w:r>
      </w:del>
      <w:r w:rsidR="00DC78C7">
        <w:t>-</w:t>
      </w:r>
      <w:del w:id="2632" w:author="Jonathan Pritchard" w:date="2025-03-10T07:55:00Z" w16du:dateUtc="2025-03-10T07:55:00Z">
        <w:r w:rsidR="00DC78C7" w:rsidDel="00A74A4F">
          <w:delText>5</w:delText>
        </w:r>
      </w:del>
      <w:ins w:id="2633" w:author="Jonathan Pritchard" w:date="2025-03-10T07:55:00Z" w16du:dateUtc="2025-03-10T07:55:00Z">
        <w:r w:rsidR="00A74A4F">
          <w:t>2</w:t>
        </w:r>
      </w:ins>
      <w:r w:rsidR="00DC78C7">
        <w:t xml:space="preserve">.5, </w:t>
      </w:r>
      <w:del w:id="2634" w:author="Jonathan Pritchard" w:date="2025-03-10T07:55:00Z" w16du:dateUtc="2025-03-10T07:55:00Z">
        <w:r w:rsidR="00DC78C7" w:rsidDel="00A74A4F">
          <w:delText>C-5</w:delText>
        </w:r>
      </w:del>
      <w:ins w:id="2635" w:author="Jonathan Pritchard" w:date="2025-03-10T07:55:00Z" w16du:dateUtc="2025-03-10T07:55:00Z">
        <w:r w:rsidR="00A74A4F">
          <w:t>D-2</w:t>
        </w:r>
      </w:ins>
      <w:r w:rsidR="00DC78C7">
        <w:t xml:space="preserve">.6 and </w:t>
      </w:r>
      <w:del w:id="2636" w:author="Jonathan Pritchard" w:date="2025-03-10T07:55:00Z" w16du:dateUtc="2025-03-10T07:55:00Z">
        <w:r w:rsidR="00DC78C7" w:rsidDel="00A74A4F">
          <w:delText>C-5</w:delText>
        </w:r>
      </w:del>
      <w:ins w:id="2637" w:author="Jonathan Pritchard" w:date="2025-03-10T07:55:00Z" w16du:dateUtc="2025-03-10T07:55:00Z">
        <w:r w:rsidR="00A74A4F">
          <w:t>D-2</w:t>
        </w:r>
      </w:ins>
      <w:r w:rsidR="00DC78C7">
        <w:t>.7</w:t>
      </w:r>
      <w:r w:rsidRPr="00A527F0">
        <w:t>.</w:t>
      </w:r>
    </w:p>
    <w:p w14:paraId="1FF2D50A" w14:textId="0F7FC9DE" w:rsidR="00EF57B5" w:rsidRPr="00A527F0" w:rsidRDefault="002A3AC1" w:rsidP="00EF57B5">
      <w:pPr>
        <w:numPr>
          <w:ilvl w:val="0"/>
          <w:numId w:val="66"/>
        </w:numPr>
        <w:spacing w:after="60" w:line="240" w:lineRule="auto"/>
        <w:ind w:hanging="357"/>
        <w:jc w:val="both"/>
      </w:pPr>
      <w:ins w:id="2638" w:author="Jonathan Pritchard" w:date="2025-03-07T18:36:00Z" w16du:dateUtc="2025-03-07T18:36:00Z">
        <w:r>
          <w:t xml:space="preserve">The </w:t>
        </w:r>
      </w:ins>
      <w:r w:rsidR="00EF57B5" w:rsidRPr="00A527F0">
        <w:t>ECDIS voyage recording must include:</w:t>
      </w:r>
    </w:p>
    <w:p w14:paraId="514FAC8A" w14:textId="4EFBD227" w:rsidR="00AD6DF3" w:rsidRPr="00A527F0" w:rsidRDefault="00EF57B5" w:rsidP="00EF57B5">
      <w:pPr>
        <w:numPr>
          <w:ilvl w:val="0"/>
          <w:numId w:val="69"/>
        </w:numPr>
        <w:spacing w:after="60" w:line="240" w:lineRule="auto"/>
        <w:ind w:hanging="357"/>
        <w:jc w:val="both"/>
      </w:pPr>
      <w:r w:rsidRPr="00A527F0">
        <w:t xml:space="preserve">The state of </w:t>
      </w:r>
      <w:del w:id="2639" w:author="Jonathan Pritchard" w:date="2025-03-11T16:20:00Z" w16du:dateUtc="2025-03-11T16:20:00Z">
        <w:r w:rsidRPr="00A527F0" w:rsidDel="009D5976">
          <w:delText>water level adjustment</w:delText>
        </w:r>
      </w:del>
      <w:ins w:id="2640" w:author="Jonathan Pritchard" w:date="2025-03-11T16:20:00Z" w16du:dateUtc="2025-03-11T16:20:00Z">
        <w:r w:rsidR="009D5976">
          <w:t>Water Level Adjustment</w:t>
        </w:r>
      </w:ins>
      <w:r w:rsidRPr="00A527F0">
        <w:t xml:space="preserve"> (method applied);</w:t>
      </w:r>
    </w:p>
    <w:p w14:paraId="6705EABB" w14:textId="5B5EB82E" w:rsidR="00EF57B5" w:rsidRPr="00A527F0" w:rsidRDefault="00AD6DF3" w:rsidP="00B812CA">
      <w:pPr>
        <w:numPr>
          <w:ilvl w:val="0"/>
          <w:numId w:val="69"/>
        </w:numPr>
        <w:spacing w:after="60" w:line="240" w:lineRule="auto"/>
        <w:ind w:hanging="357"/>
        <w:jc w:val="both"/>
      </w:pPr>
      <w:r w:rsidRPr="00AD6DF3">
        <w:t>The mariner specified date and time</w:t>
      </w:r>
      <w:r>
        <w:t xml:space="preserve"> or date and time</w:t>
      </w:r>
      <w:r w:rsidRPr="00AD6DF3">
        <w:t xml:space="preserve"> period when in use for WLA, or the scheduled date and time, the check area distance and the time resolution when in use for WLA.</w:t>
      </w:r>
    </w:p>
    <w:p w14:paraId="66F7917F" w14:textId="77777777" w:rsidR="002D0A15" w:rsidRDefault="002D0A15" w:rsidP="002D0A15">
      <w:bookmarkStart w:id="2641" w:name="_Toc88852885"/>
      <w:bookmarkStart w:id="2642" w:name="_Toc98339993"/>
      <w:bookmarkStart w:id="2643" w:name="_Toc98340369"/>
      <w:bookmarkEnd w:id="2608"/>
      <w:bookmarkEnd w:id="2609"/>
      <w:bookmarkEnd w:id="2610"/>
    </w:p>
    <w:p w14:paraId="4BAEE05F" w14:textId="3B1FB418" w:rsidR="002D0A15" w:rsidRPr="00A527F0" w:rsidRDefault="002D0A15">
      <w:pPr>
        <w:pStyle w:val="Heading1"/>
        <w:numPr>
          <w:ilvl w:val="1"/>
          <w:numId w:val="237"/>
        </w:numPr>
        <w:pPrChange w:id="2644" w:author="Jonathan Pritchard" w:date="2025-03-07T16:32:00Z" w16du:dateUtc="2025-03-07T16:32:00Z">
          <w:pPr>
            <w:pStyle w:val="Heading1"/>
            <w:numPr>
              <w:ilvl w:val="1"/>
              <w:numId w:val="182"/>
            </w:numPr>
            <w:ind w:left="576" w:hanging="576"/>
          </w:pPr>
        </w:pPrChange>
      </w:pPr>
      <w:del w:id="2645" w:author="Jonathan Pritchard" w:date="2025-03-10T06:49:00Z" w16du:dateUtc="2025-03-10T06:49:00Z">
        <w:r w:rsidRPr="00A527F0" w:rsidDel="00EB3601">
          <w:delText>Water Level Adjustment</w:delText>
        </w:r>
      </w:del>
      <w:bookmarkStart w:id="2646" w:name="_Toc194067236"/>
      <w:ins w:id="2647" w:author="Jonathan Pritchard" w:date="2025-03-10T06:49:00Z" w16du:dateUtc="2025-03-10T06:49:00Z">
        <w:r w:rsidR="00EB3601">
          <w:t>Scope</w:t>
        </w:r>
      </w:ins>
      <w:bookmarkEnd w:id="2646"/>
    </w:p>
    <w:bookmarkEnd w:id="2641"/>
    <w:bookmarkEnd w:id="2642"/>
    <w:bookmarkEnd w:id="2643"/>
    <w:p w14:paraId="28E2B8A1" w14:textId="5279F72B" w:rsidR="00B840E1" w:rsidRPr="00A527F0" w:rsidRDefault="00B840E1" w:rsidP="001019DD">
      <w:pPr>
        <w:spacing w:after="120" w:line="240" w:lineRule="auto"/>
        <w:jc w:val="both"/>
      </w:pPr>
      <w:r w:rsidRPr="00A527F0">
        <w:t>This section defines how the “</w:t>
      </w:r>
      <w:r w:rsidRPr="00A527F0">
        <w:rPr>
          <w:b/>
          <w:bCs/>
        </w:rPr>
        <w:t xml:space="preserve">ECDIS </w:t>
      </w:r>
      <w:del w:id="2648" w:author="Jonathan Pritchard" w:date="2025-03-11T16:20:00Z" w16du:dateUtc="2025-03-11T16:20:00Z">
        <w:r w:rsidRPr="00A527F0" w:rsidDel="009D5976">
          <w:rPr>
            <w:b/>
            <w:bCs/>
          </w:rPr>
          <w:delText>Water Level Adjustment</w:delText>
        </w:r>
      </w:del>
      <w:ins w:id="2649" w:author="Jonathan Pritchard" w:date="2025-03-11T16:20:00Z" w16du:dateUtc="2025-03-11T16:20:00Z">
        <w:r w:rsidR="009D5976">
          <w:rPr>
            <w:b/>
            <w:bCs/>
          </w:rPr>
          <w:t>Water Level Adjustment</w:t>
        </w:r>
      </w:ins>
      <w:r w:rsidRPr="00A527F0">
        <w:rPr>
          <w:b/>
          <w:bCs/>
        </w:rPr>
        <w:t xml:space="preserve"> feature</w:t>
      </w:r>
      <w:r w:rsidRPr="00A527F0">
        <w:t xml:space="preserve">” is implemented. </w:t>
      </w:r>
      <w:del w:id="2650" w:author="Jonathan Pritchard" w:date="2025-03-11T16:20:00Z" w16du:dateUtc="2025-03-11T16:20:00Z">
        <w:r w:rsidRPr="00A527F0" w:rsidDel="009D5976">
          <w:delText>Water Level Adjustment</w:delText>
        </w:r>
      </w:del>
      <w:ins w:id="2651" w:author="Jonathan Pritchard" w:date="2025-03-11T16:20:00Z" w16du:dateUtc="2025-03-11T16:20:00Z">
        <w:r w:rsidR="009D5976">
          <w:t>Water Level Adjustment</w:t>
        </w:r>
      </w:ins>
      <w:r w:rsidRPr="00A527F0">
        <w:t xml:space="preserve"> is referred to in this section as WLA.</w:t>
      </w:r>
      <w:r w:rsidR="002B693D" w:rsidRPr="00A527F0">
        <w:t xml:space="preserve"> </w:t>
      </w:r>
      <w:r w:rsidRPr="00A527F0">
        <w:t>This section defines how the adjustment of depth information by water level is provided for:</w:t>
      </w:r>
    </w:p>
    <w:p w14:paraId="262C509D" w14:textId="16720124" w:rsidR="00B840E1" w:rsidRPr="002D7DEE" w:rsidRDefault="00B840E1" w:rsidP="0043278E">
      <w:pPr>
        <w:pStyle w:val="ListParagraph"/>
        <w:numPr>
          <w:ilvl w:val="0"/>
          <w:numId w:val="113"/>
        </w:numPr>
        <w:spacing w:after="120" w:line="240" w:lineRule="auto"/>
        <w:jc w:val="both"/>
        <w:rPr>
          <w:i/>
          <w:iCs/>
        </w:rPr>
      </w:pPr>
      <w:r w:rsidRPr="002D7DEE">
        <w:rPr>
          <w:i/>
          <w:iCs/>
        </w:rPr>
        <w:t>Selected single date and time;</w:t>
      </w:r>
    </w:p>
    <w:p w14:paraId="0D1D5B73" w14:textId="5B57DC1C" w:rsidR="00B840E1" w:rsidRPr="002D7DEE" w:rsidRDefault="00B840E1" w:rsidP="0043278E">
      <w:pPr>
        <w:pStyle w:val="ListParagraph"/>
        <w:numPr>
          <w:ilvl w:val="0"/>
          <w:numId w:val="113"/>
        </w:numPr>
        <w:spacing w:after="120" w:line="240" w:lineRule="auto"/>
        <w:jc w:val="both"/>
        <w:rPr>
          <w:i/>
          <w:iCs/>
        </w:rPr>
      </w:pPr>
      <w:r w:rsidRPr="002D7DEE">
        <w:rPr>
          <w:i/>
          <w:iCs/>
        </w:rPr>
        <w:t>Selected date and time period;</w:t>
      </w:r>
    </w:p>
    <w:p w14:paraId="1314B80A" w14:textId="732BB5BE" w:rsidR="00B840E1" w:rsidRPr="002D7DEE" w:rsidRDefault="00B840E1" w:rsidP="0043278E">
      <w:pPr>
        <w:pStyle w:val="ListParagraph"/>
        <w:numPr>
          <w:ilvl w:val="0"/>
          <w:numId w:val="113"/>
        </w:numPr>
        <w:spacing w:after="120" w:line="240" w:lineRule="auto"/>
        <w:jc w:val="both"/>
        <w:rPr>
          <w:i/>
          <w:iCs/>
        </w:rPr>
      </w:pPr>
      <w:r w:rsidRPr="002D7DEE">
        <w:rPr>
          <w:i/>
          <w:iCs/>
        </w:rPr>
        <w:t>Linked to an estimated route schedule with selected check distance and time resolution.</w:t>
      </w:r>
    </w:p>
    <w:p w14:paraId="5CCDE47F" w14:textId="77777777" w:rsidR="001019DD" w:rsidRDefault="001019DD" w:rsidP="001019DD">
      <w:pPr>
        <w:spacing w:after="120" w:line="240" w:lineRule="auto"/>
        <w:jc w:val="both"/>
      </w:pPr>
    </w:p>
    <w:p w14:paraId="105FE1E2" w14:textId="77777777" w:rsidR="002D0A15" w:rsidRDefault="002D0A15" w:rsidP="001019DD">
      <w:pPr>
        <w:spacing w:after="120" w:line="240" w:lineRule="auto"/>
        <w:jc w:val="both"/>
      </w:pPr>
    </w:p>
    <w:p w14:paraId="4EAE5306" w14:textId="52A4EFE0" w:rsidR="002D0A15" w:rsidRPr="00A527F0" w:rsidRDefault="00394FF5">
      <w:pPr>
        <w:pStyle w:val="Heading1"/>
        <w:numPr>
          <w:ilvl w:val="1"/>
          <w:numId w:val="237"/>
        </w:numPr>
        <w:pPrChange w:id="2652" w:author="Jonathan Pritchard" w:date="2025-03-07T16:32:00Z" w16du:dateUtc="2025-03-07T16:32:00Z">
          <w:pPr>
            <w:pStyle w:val="Heading1"/>
            <w:numPr>
              <w:ilvl w:val="1"/>
              <w:numId w:val="182"/>
            </w:numPr>
            <w:ind w:left="576" w:hanging="576"/>
          </w:pPr>
        </w:pPrChange>
      </w:pPr>
      <w:bookmarkStart w:id="2653" w:name="_Toc194067237"/>
      <w:r>
        <w:t>Constraints on input data</w:t>
      </w:r>
      <w:bookmarkEnd w:id="2653"/>
      <w:del w:id="2654" w:author="Grant, David M (52400) CIV USN NIWC ATLANTIC VA (USA)" w:date="2025-02-26T16:08:00Z" w16du:dateUtc="2025-02-26T21:08:00Z">
        <w:r w:rsidDel="00C2244B">
          <w:delText>.</w:delText>
        </w:r>
      </w:del>
    </w:p>
    <w:p w14:paraId="072C06D4" w14:textId="137F6AB2" w:rsidR="001374ED" w:rsidRPr="00A527F0" w:rsidRDefault="001374ED" w:rsidP="00AE2737">
      <w:pPr>
        <w:pStyle w:val="ListParagraph"/>
        <w:numPr>
          <w:ilvl w:val="0"/>
          <w:numId w:val="88"/>
        </w:numPr>
        <w:spacing w:after="120" w:line="240" w:lineRule="auto"/>
        <w:ind w:left="284" w:hanging="284"/>
        <w:jc w:val="both"/>
      </w:pPr>
      <w:r w:rsidRPr="00A527F0">
        <w:t xml:space="preserve">Coverage – S-104 data is not expected to overlap, but in case of </w:t>
      </w:r>
      <w:r w:rsidR="00CE36C4" w:rsidRPr="00A527F0">
        <w:t xml:space="preserve">an </w:t>
      </w:r>
      <w:r w:rsidRPr="00A527F0">
        <w:t xml:space="preserve">overlap </w:t>
      </w:r>
      <w:r w:rsidR="00CE36C4" w:rsidRPr="00A527F0">
        <w:t xml:space="preserve">of greater than </w:t>
      </w:r>
      <w:ins w:id="2655" w:author="Jonathan Pritchard" w:date="2025-03-10T06:51:00Z" w16du:dateUtc="2025-03-10T06:51:00Z">
        <w:r w:rsidR="00EB3601">
          <w:t>one grid cell</w:t>
        </w:r>
        <w:r w:rsidR="00EB3601">
          <w:rPr>
            <w:rStyle w:val="FootnoteReference"/>
          </w:rPr>
          <w:footnoteReference w:id="5"/>
        </w:r>
        <w:r w:rsidR="00EB3601">
          <w:t xml:space="preserve"> </w:t>
        </w:r>
      </w:ins>
      <w:del w:id="2659" w:author="Jonathan Pritchard" w:date="2025-03-10T06:51:00Z" w16du:dateUtc="2025-03-10T06:51:00Z">
        <w:r w:rsidR="00CE36C4" w:rsidRPr="00A527F0" w:rsidDel="00EB3601">
          <w:delText xml:space="preserve">5 metres </w:delText>
        </w:r>
      </w:del>
      <w:r w:rsidRPr="00A527F0">
        <w:t xml:space="preserve">the approach </w:t>
      </w:r>
      <w:r w:rsidR="00B15F52" w:rsidRPr="00A527F0">
        <w:t xml:space="preserve">must </w:t>
      </w:r>
      <w:r w:rsidRPr="00A527F0">
        <w:t xml:space="preserve">be same as for overlapping S-102 data. The ECDIS </w:t>
      </w:r>
      <w:r w:rsidR="00B15F52" w:rsidRPr="00A527F0">
        <w:t xml:space="preserve">must </w:t>
      </w:r>
      <w:r w:rsidR="004C2625">
        <w:t xml:space="preserve">provide a permanent indication of </w:t>
      </w:r>
      <w:r w:rsidRPr="00A527F0">
        <w:t>“O</w:t>
      </w:r>
      <w:r w:rsidR="004C2625">
        <w:t>verlap</w:t>
      </w:r>
      <w:r w:rsidRPr="00A527F0">
        <w:t xml:space="preserve">” and the user </w:t>
      </w:r>
      <w:r w:rsidR="00B15F52" w:rsidRPr="00A527F0">
        <w:rPr>
          <w:b/>
          <w:bCs/>
        </w:rPr>
        <w:t>must</w:t>
      </w:r>
      <w:r w:rsidR="006C470D" w:rsidRPr="00A527F0">
        <w:t xml:space="preserve"> </w:t>
      </w:r>
      <w:r w:rsidRPr="00A527F0">
        <w:t xml:space="preserve">have the ability to select which </w:t>
      </w:r>
      <w:commentRangeStart w:id="2660"/>
      <w:r w:rsidRPr="00A527F0">
        <w:t xml:space="preserve">producer </w:t>
      </w:r>
      <w:commentRangeEnd w:id="2660"/>
      <w:r w:rsidR="00027DC0">
        <w:rPr>
          <w:rStyle w:val="CommentReference"/>
        </w:rPr>
        <w:commentReference w:id="2660"/>
      </w:r>
      <w:r w:rsidRPr="00A527F0">
        <w:t>in the overlapped area has priority and will be selected for processing WLA</w:t>
      </w:r>
      <w:r w:rsidR="008E6DA0" w:rsidRPr="00A527F0">
        <w:t>.</w:t>
      </w:r>
    </w:p>
    <w:p w14:paraId="3F0EA7D7" w14:textId="2DD92F5D" w:rsidR="001374ED" w:rsidRPr="002D7DEE" w:rsidRDefault="001374ED" w:rsidP="00AE2737">
      <w:pPr>
        <w:pStyle w:val="ListParagraph"/>
        <w:numPr>
          <w:ilvl w:val="0"/>
          <w:numId w:val="88"/>
        </w:numPr>
        <w:spacing w:after="120" w:line="240" w:lineRule="auto"/>
        <w:ind w:left="284" w:hanging="284"/>
        <w:jc w:val="both"/>
      </w:pPr>
      <w:r w:rsidRPr="00A527F0">
        <w:rPr>
          <w:rFonts w:cs="Calibri"/>
          <w:color w:val="000000"/>
          <w:shd w:val="clear" w:color="auto" w:fill="FFFFFF"/>
        </w:rPr>
        <w:t xml:space="preserve">As with S-102, each S-104 </w:t>
      </w:r>
      <w:r w:rsidRPr="00A310A1">
        <w:rPr>
          <w:rFonts w:cs="Calibri"/>
          <w:color w:val="000000"/>
          <w:shd w:val="clear" w:color="auto" w:fill="FFFFFF"/>
        </w:rPr>
        <w:t>point is assigned a rectangular extent</w:t>
      </w:r>
      <w:r w:rsidR="001725A5" w:rsidRPr="00A310A1">
        <w:rPr>
          <w:rFonts w:cs="Calibri"/>
          <w:color w:val="000000"/>
          <w:shd w:val="clear" w:color="auto" w:fill="FFFFFF"/>
        </w:rPr>
        <w:t xml:space="preserve"> with nearest neighbour interpolation.</w:t>
      </w:r>
    </w:p>
    <w:p w14:paraId="5903C2B8" w14:textId="0529C70E" w:rsidR="002964A6" w:rsidRPr="00A527F0" w:rsidDel="00AF5CDD" w:rsidRDefault="002964A6" w:rsidP="00AE2737">
      <w:pPr>
        <w:pStyle w:val="ListParagraph"/>
        <w:numPr>
          <w:ilvl w:val="0"/>
          <w:numId w:val="88"/>
        </w:numPr>
        <w:spacing w:after="120" w:line="240" w:lineRule="auto"/>
        <w:ind w:left="284" w:hanging="284"/>
        <w:jc w:val="both"/>
        <w:rPr>
          <w:del w:id="2661" w:author="jon pritchard" w:date="2025-03-28T09:58:00Z" w16du:dateUtc="2025-03-28T08:58:00Z"/>
        </w:rPr>
      </w:pPr>
      <w:del w:id="2662" w:author="jon pritchard" w:date="2025-03-28T09:58:00Z" w16du:dateUtc="2025-03-28T08:58:00Z">
        <w:r w:rsidDel="00AF5CDD">
          <w:rPr>
            <w:rFonts w:cs="Calibri"/>
            <w:color w:val="000000"/>
            <w:shd w:val="clear" w:color="auto" w:fill="FFFFFF"/>
          </w:rPr>
          <w:lastRenderedPageBreak/>
          <w:delText xml:space="preserve">As with S-102, each S-104 point used in calculations must take into account the vertical uncertainty </w:delText>
        </w:r>
        <w:r w:rsidR="00A310A1" w:rsidDel="00AF5CDD">
          <w:rPr>
            <w:rFonts w:cs="Calibri"/>
            <w:color w:val="000000"/>
            <w:shd w:val="clear" w:color="auto" w:fill="FFFFFF"/>
          </w:rPr>
          <w:delText xml:space="preserve">values </w:delText>
        </w:r>
        <w:r w:rsidDel="00AF5CDD">
          <w:rPr>
            <w:rFonts w:cs="Calibri"/>
            <w:color w:val="000000"/>
            <w:shd w:val="clear" w:color="auto" w:fill="FFFFFF"/>
          </w:rPr>
          <w:delText>contained within the dataset.</w:delText>
        </w:r>
      </w:del>
    </w:p>
    <w:p w14:paraId="3049BF1E" w14:textId="7FFAC791" w:rsidR="001374ED" w:rsidRPr="00A527F0" w:rsidRDefault="00D2297D" w:rsidP="00AE2737">
      <w:pPr>
        <w:pStyle w:val="ListParagraph"/>
        <w:numPr>
          <w:ilvl w:val="0"/>
          <w:numId w:val="88"/>
        </w:numPr>
        <w:spacing w:after="120" w:line="240" w:lineRule="auto"/>
        <w:ind w:left="284" w:hanging="284"/>
        <w:jc w:val="both"/>
      </w:pPr>
      <w:r>
        <w:rPr>
          <w:rFonts w:cs="Calibri"/>
          <w:color w:val="000000"/>
          <w:shd w:val="clear" w:color="auto" w:fill="FFFFFF"/>
        </w:rPr>
        <w:t xml:space="preserve">WLA must not be applied unless the S-102 and S-104 </w:t>
      </w:r>
      <w:r w:rsidR="003232F1">
        <w:rPr>
          <w:rFonts w:cs="Calibri"/>
          <w:color w:val="000000"/>
          <w:shd w:val="clear" w:color="auto" w:fill="FFFFFF"/>
        </w:rPr>
        <w:t xml:space="preserve">features </w:t>
      </w:r>
      <w:r>
        <w:rPr>
          <w:rFonts w:cs="Calibri"/>
          <w:color w:val="000000"/>
          <w:shd w:val="clear" w:color="auto" w:fill="FFFFFF"/>
        </w:rPr>
        <w:t xml:space="preserve">are on the same vertical datum. </w:t>
      </w:r>
      <w:r w:rsidR="003232F1">
        <w:rPr>
          <w:rFonts w:cs="Calibri"/>
          <w:color w:val="000000"/>
          <w:shd w:val="clear" w:color="auto" w:fill="FFFFFF"/>
        </w:rPr>
        <w:t>If the S-102 and S-104 features are not on the same vertical datum then an indication “</w:t>
      </w:r>
      <w:commentRangeStart w:id="2663"/>
      <w:r w:rsidR="003232F1">
        <w:rPr>
          <w:rFonts w:cs="Calibri"/>
          <w:color w:val="000000"/>
          <w:shd w:val="clear" w:color="auto" w:fill="FFFFFF"/>
        </w:rPr>
        <w:t xml:space="preserve">Incompatible </w:t>
      </w:r>
      <w:commentRangeEnd w:id="2663"/>
      <w:r w:rsidR="00447A14">
        <w:rPr>
          <w:rStyle w:val="CommentReference"/>
        </w:rPr>
        <w:commentReference w:id="2663"/>
      </w:r>
      <w:r w:rsidR="003232F1">
        <w:rPr>
          <w:rFonts w:cs="Calibri"/>
          <w:color w:val="000000"/>
          <w:shd w:val="clear" w:color="auto" w:fill="FFFFFF"/>
        </w:rPr>
        <w:t>vertical datums” must be given to the user</w:t>
      </w:r>
      <w:r>
        <w:rPr>
          <w:rFonts w:cs="Calibri"/>
          <w:color w:val="000000"/>
          <w:shd w:val="clear" w:color="auto" w:fill="FFFFFF"/>
        </w:rPr>
        <w:t>.</w:t>
      </w:r>
    </w:p>
    <w:p w14:paraId="0D21BFA3" w14:textId="77777777" w:rsidR="008E6DA0" w:rsidRPr="00A527F0" w:rsidRDefault="008E6DA0" w:rsidP="008E6DA0">
      <w:pPr>
        <w:spacing w:after="120" w:line="240" w:lineRule="auto"/>
        <w:jc w:val="both"/>
      </w:pPr>
    </w:p>
    <w:p w14:paraId="09F60404" w14:textId="58B0740B" w:rsidR="00394FF5" w:rsidRPr="00A527F0" w:rsidRDefault="00394FF5">
      <w:pPr>
        <w:pStyle w:val="Heading1"/>
        <w:numPr>
          <w:ilvl w:val="1"/>
          <w:numId w:val="237"/>
        </w:numPr>
        <w:pPrChange w:id="2664" w:author="Jonathan Pritchard" w:date="2025-03-07T16:32:00Z" w16du:dateUtc="2025-03-07T16:32:00Z">
          <w:pPr>
            <w:pStyle w:val="Heading1"/>
            <w:numPr>
              <w:ilvl w:val="1"/>
              <w:numId w:val="182"/>
            </w:numPr>
            <w:ind w:left="576" w:hanging="576"/>
          </w:pPr>
        </w:pPrChange>
      </w:pPr>
      <w:bookmarkStart w:id="2665" w:name="_Toc88852887"/>
      <w:bookmarkStart w:id="2666" w:name="_Toc98339995"/>
      <w:bookmarkStart w:id="2667" w:name="_Toc98340371"/>
      <w:bookmarkStart w:id="2668" w:name="_Toc194067238"/>
      <w:r>
        <w:t>User Inputs</w:t>
      </w:r>
      <w:bookmarkEnd w:id="2668"/>
    </w:p>
    <w:bookmarkEnd w:id="2665"/>
    <w:bookmarkEnd w:id="2666"/>
    <w:bookmarkEnd w:id="2667"/>
    <w:p w14:paraId="56561235" w14:textId="016E5FB0" w:rsidR="001374ED" w:rsidRPr="00A527F0" w:rsidRDefault="001374ED" w:rsidP="008E6DA0">
      <w:pPr>
        <w:spacing w:after="60" w:line="240" w:lineRule="auto"/>
        <w:jc w:val="both"/>
      </w:pPr>
      <w:commentRangeStart w:id="2669"/>
      <w:r w:rsidRPr="00A527F0">
        <w:t xml:space="preserve">When WLA is selected for use, in areas where WLA coverage exists, </w:t>
      </w:r>
      <w:r w:rsidR="00094134" w:rsidRPr="00094134">
        <w:t>one of the three different options must be used</w:t>
      </w:r>
      <w:r w:rsidRPr="00A527F0">
        <w:t>:</w:t>
      </w:r>
      <w:commentRangeEnd w:id="2669"/>
      <w:r w:rsidR="00094134">
        <w:rPr>
          <w:rStyle w:val="CommentReference"/>
        </w:rPr>
        <w:commentReference w:id="2669"/>
      </w:r>
    </w:p>
    <w:p w14:paraId="3F0553F8" w14:textId="5F2BF3F1" w:rsidR="001374ED" w:rsidRPr="00A527F0" w:rsidRDefault="001374ED" w:rsidP="00AE2737">
      <w:pPr>
        <w:pStyle w:val="ListParagraph"/>
        <w:numPr>
          <w:ilvl w:val="0"/>
          <w:numId w:val="87"/>
        </w:numPr>
        <w:spacing w:after="60" w:line="240" w:lineRule="auto"/>
        <w:jc w:val="both"/>
      </w:pPr>
      <w:r w:rsidRPr="00A527F0">
        <w:t>WLA Option 1: WLA at a single date</w:t>
      </w:r>
      <w:r w:rsidR="007700A8">
        <w:t xml:space="preserve"> and </w:t>
      </w:r>
      <w:r w:rsidRPr="00A527F0">
        <w:t>time</w:t>
      </w:r>
      <w:r w:rsidR="002613D4">
        <w:t xml:space="preserve"> (current or user selected)</w:t>
      </w:r>
      <w:r w:rsidR="008E6DA0" w:rsidRPr="00A527F0">
        <w:t>.</w:t>
      </w:r>
    </w:p>
    <w:p w14:paraId="4A732D55" w14:textId="16A0D087" w:rsidR="001374ED" w:rsidRPr="00A527F0" w:rsidRDefault="001374ED" w:rsidP="00AE2737">
      <w:pPr>
        <w:pStyle w:val="ListParagraph"/>
        <w:numPr>
          <w:ilvl w:val="0"/>
          <w:numId w:val="87"/>
        </w:numPr>
        <w:spacing w:after="60" w:line="240" w:lineRule="auto"/>
        <w:jc w:val="both"/>
      </w:pPr>
      <w:r w:rsidRPr="00A527F0">
        <w:t>WLA Option 2: WLA for a</w:t>
      </w:r>
      <w:r w:rsidR="007700A8">
        <w:t xml:space="preserve"> </w:t>
      </w:r>
      <w:r w:rsidRPr="00A527F0">
        <w:t>date</w:t>
      </w:r>
      <w:r w:rsidR="007700A8">
        <w:t xml:space="preserve"> and </w:t>
      </w:r>
      <w:r w:rsidRPr="00A527F0">
        <w:t>time period (from start date</w:t>
      </w:r>
      <w:r w:rsidR="007700A8">
        <w:t xml:space="preserve"> and </w:t>
      </w:r>
      <w:r w:rsidRPr="00A527F0">
        <w:t>time to end date</w:t>
      </w:r>
      <w:r w:rsidR="007700A8">
        <w:t xml:space="preserve"> and </w:t>
      </w:r>
      <w:r w:rsidRPr="00A527F0">
        <w:t>time)</w:t>
      </w:r>
      <w:r w:rsidR="008E6DA0" w:rsidRPr="00A527F0">
        <w:t>.</w:t>
      </w:r>
    </w:p>
    <w:p w14:paraId="3F9EE05C" w14:textId="77777777" w:rsidR="001374ED" w:rsidRPr="00A527F0" w:rsidRDefault="001374ED" w:rsidP="00AE2737">
      <w:pPr>
        <w:pStyle w:val="ListParagraph"/>
        <w:numPr>
          <w:ilvl w:val="0"/>
          <w:numId w:val="87"/>
        </w:numPr>
        <w:spacing w:after="60" w:line="240" w:lineRule="auto"/>
        <w:jc w:val="both"/>
      </w:pPr>
      <w:r w:rsidRPr="00A527F0">
        <w:t>WLA Option 3: WLA linked to an estimated route schedule. In this case the user also specifies:</w:t>
      </w:r>
    </w:p>
    <w:p w14:paraId="4D11F207" w14:textId="2DC2F146" w:rsidR="001374ED" w:rsidRPr="00A527F0" w:rsidRDefault="001374ED" w:rsidP="00AE2737">
      <w:pPr>
        <w:pStyle w:val="ListParagraph"/>
        <w:numPr>
          <w:ilvl w:val="1"/>
          <w:numId w:val="87"/>
        </w:numPr>
        <w:spacing w:after="60" w:line="240" w:lineRule="auto"/>
        <w:ind w:left="1418" w:hanging="284"/>
        <w:jc w:val="both"/>
      </w:pPr>
      <w:r w:rsidRPr="00A527F0">
        <w:t xml:space="preserve">A distance parameter, the limit of the check area as specified by IMO MSC </w:t>
      </w:r>
      <w:r w:rsidR="002514B8" w:rsidRPr="00A527F0">
        <w:t>530(106)</w:t>
      </w:r>
      <w:r w:rsidRPr="00A527F0">
        <w:t xml:space="preserve"> 11.3.5</w:t>
      </w:r>
      <w:r w:rsidR="002613D4" w:rsidRPr="002613D4">
        <w:t xml:space="preserve"> when route planning and </w:t>
      </w:r>
      <w:del w:id="2670" w:author="Jonathan Pritchard" w:date="2025-03-10T07:42:00Z" w16du:dateUtc="2025-03-10T07:42:00Z">
        <w:r w:rsidR="002613D4" w:rsidRPr="002613D4" w:rsidDel="0056040E">
          <w:delText>MSC.</w:delText>
        </w:r>
        <w:r w:rsidR="002613D4" w:rsidDel="0056040E">
          <w:delText>5</w:delText>
        </w:r>
        <w:r w:rsidR="002613D4" w:rsidRPr="002613D4" w:rsidDel="0056040E">
          <w:delText>30(106)</w:delText>
        </w:r>
      </w:del>
      <w:ins w:id="2671" w:author="Jonathan Pritchard" w:date="2025-03-10T07:42:00Z" w16du:dateUtc="2025-03-10T07:42:00Z">
        <w:r w:rsidR="0056040E">
          <w:t>MSC.530(106)/</w:t>
        </w:r>
      </w:ins>
      <w:ins w:id="2672" w:author="Jonathan Pritchard" w:date="2025-03-10T07:46:00Z" w16du:dateUtc="2025-03-10T07:46:00Z">
        <w:r w:rsidR="0056040E">
          <w:t>Rev</w:t>
        </w:r>
      </w:ins>
      <w:ins w:id="2673" w:author="Jonathan Pritchard" w:date="2025-03-10T07:42:00Z" w16du:dateUtc="2025-03-10T07:42:00Z">
        <w:r w:rsidR="0056040E">
          <w:t>.1</w:t>
        </w:r>
      </w:ins>
      <w:r w:rsidR="002613D4" w:rsidRPr="002613D4">
        <w:t xml:space="preserve"> 11.4.4 when route monitoring</w:t>
      </w:r>
      <w:ins w:id="2674" w:author="Grant, David M (52400) CIV USN NIWC ATLANTIC VA (USA)" w:date="2025-02-26T16:12:00Z" w16du:dateUtc="2025-02-26T21:12:00Z">
        <w:r w:rsidR="00CD364E">
          <w:t>.</w:t>
        </w:r>
      </w:ins>
    </w:p>
    <w:p w14:paraId="447ED0C2" w14:textId="77777777" w:rsidR="001374ED" w:rsidRPr="00A527F0" w:rsidRDefault="001374ED" w:rsidP="00AE2737">
      <w:pPr>
        <w:pStyle w:val="ListParagraph"/>
        <w:numPr>
          <w:ilvl w:val="1"/>
          <w:numId w:val="87"/>
        </w:numPr>
        <w:spacing w:after="120" w:line="240" w:lineRule="auto"/>
        <w:ind w:left="1418" w:hanging="284"/>
        <w:jc w:val="both"/>
      </w:pPr>
      <w:r w:rsidRPr="00A527F0">
        <w:t>A time resolution t</w:t>
      </w:r>
      <w:r w:rsidRPr="00A527F0">
        <w:rPr>
          <w:vertAlign w:val="subscript"/>
        </w:rPr>
        <w:t>u</w:t>
      </w:r>
      <w:r w:rsidRPr="00A527F0">
        <w:t xml:space="preserve"> used to construct the individual WLA sections. This time resolution reflects the uncertainty or tolerance of the time schedule of the route, for example 10 minutes if the user assumes that they could follow the time schedule within 10 minutes.</w:t>
      </w:r>
    </w:p>
    <w:p w14:paraId="587857B4" w14:textId="77777777" w:rsidR="008E6DA0" w:rsidRPr="00A527F0" w:rsidRDefault="008E6DA0" w:rsidP="008E6DA0">
      <w:pPr>
        <w:spacing w:after="120" w:line="240" w:lineRule="auto"/>
        <w:jc w:val="both"/>
      </w:pPr>
    </w:p>
    <w:p w14:paraId="5C4D7E68" w14:textId="3F67A9C7" w:rsidR="00394FF5" w:rsidRPr="00394FF5" w:rsidRDefault="00394FF5">
      <w:pPr>
        <w:pStyle w:val="Heading1"/>
        <w:numPr>
          <w:ilvl w:val="1"/>
          <w:numId w:val="237"/>
        </w:numPr>
        <w:pPrChange w:id="2675" w:author="Jonathan Pritchard" w:date="2025-03-07T16:32:00Z" w16du:dateUtc="2025-03-07T16:32:00Z">
          <w:pPr>
            <w:pStyle w:val="Heading1"/>
            <w:numPr>
              <w:ilvl w:val="1"/>
              <w:numId w:val="182"/>
            </w:numPr>
            <w:ind w:left="576" w:hanging="576"/>
          </w:pPr>
        </w:pPrChange>
      </w:pPr>
      <w:bookmarkStart w:id="2676" w:name="_Toc88852888"/>
      <w:bookmarkStart w:id="2677" w:name="_Toc98339996"/>
      <w:bookmarkStart w:id="2678" w:name="_Toc98340372"/>
      <w:bookmarkStart w:id="2679" w:name="_Toc194067239"/>
      <w:r>
        <w:t>Implementation - general</w:t>
      </w:r>
      <w:bookmarkEnd w:id="2679"/>
    </w:p>
    <w:bookmarkEnd w:id="2676"/>
    <w:bookmarkEnd w:id="2677"/>
    <w:bookmarkEnd w:id="2678"/>
    <w:p w14:paraId="47BC9546" w14:textId="54972741" w:rsidR="001374ED" w:rsidRPr="00A527F0" w:rsidRDefault="006C470D" w:rsidP="008E6DA0">
      <w:pPr>
        <w:spacing w:after="120" w:line="240" w:lineRule="auto"/>
        <w:jc w:val="both"/>
      </w:pPr>
      <w:r w:rsidRPr="00A527F0">
        <w:t xml:space="preserve">WLA can be applied only in areas where there is data from both S-102 and S-104. </w:t>
      </w:r>
      <w:del w:id="2680" w:author="Grant, David M (52400) CIV USN NIWC ATLANTIC VA (USA)" w:date="2025-02-26T16:13:00Z" w16du:dateUtc="2025-02-26T21:13:00Z">
        <w:r w:rsidR="008E6DA0" w:rsidRPr="00A527F0" w:rsidDel="00D131F7">
          <w:delText xml:space="preserve">for </w:delText>
        </w:r>
      </w:del>
      <w:ins w:id="2681" w:author="Grant, David M (52400) CIV USN NIWC ATLANTIC VA (USA)" w:date="2025-02-26T16:13:00Z" w16du:dateUtc="2025-02-26T21:13:00Z">
        <w:r w:rsidR="00D131F7">
          <w:t>F</w:t>
        </w:r>
        <w:r w:rsidR="00D131F7" w:rsidRPr="00A527F0">
          <w:t xml:space="preserve">or </w:t>
        </w:r>
      </w:ins>
      <w:r w:rsidR="008E6DA0" w:rsidRPr="00A527F0">
        <w:t>example,</w:t>
      </w:r>
      <w:r w:rsidR="001374ED" w:rsidRPr="00A527F0">
        <w:t xml:space="preserve"> the </w:t>
      </w:r>
      <w:r w:rsidR="00C077DF" w:rsidRPr="00A527F0">
        <w:t xml:space="preserve">intersection of the Red and Blue </w:t>
      </w:r>
      <w:r w:rsidR="001374ED" w:rsidRPr="00A527F0">
        <w:t xml:space="preserve">outline in figure </w:t>
      </w:r>
      <w:ins w:id="2682" w:author="Jonathan Pritchard" w:date="2025-03-10T06:53:00Z" w16du:dateUtc="2025-03-10T06:53:00Z">
        <w:r w:rsidR="00EB3601">
          <w:t>D</w:t>
        </w:r>
      </w:ins>
      <w:del w:id="2683" w:author="Jonathan Pritchard" w:date="2025-03-10T06:53:00Z" w16du:dateUtc="2025-03-10T06:53:00Z">
        <w:r w:rsidR="0050181D" w:rsidRPr="00A527F0" w:rsidDel="00EB3601">
          <w:delText>C</w:delText>
        </w:r>
      </w:del>
      <w:r w:rsidR="0050181D" w:rsidRPr="00A527F0">
        <w:t>-4-</w:t>
      </w:r>
      <w:r w:rsidR="001374ED" w:rsidRPr="00A527F0">
        <w:t>6</w:t>
      </w:r>
      <w:r w:rsidR="008E6DA0" w:rsidRPr="00A527F0">
        <w:t xml:space="preserve"> below</w:t>
      </w:r>
      <w:r w:rsidR="001374ED" w:rsidRPr="00A527F0">
        <w:t xml:space="preserve">. WLA </w:t>
      </w:r>
      <w:r w:rsidR="00C077DF" w:rsidRPr="00A527F0">
        <w:t xml:space="preserve">is </w:t>
      </w:r>
      <w:r w:rsidR="001374ED" w:rsidRPr="00A527F0">
        <w:t xml:space="preserve">applied to S-101 features after substitution of depths by S-102 </w:t>
      </w:r>
      <w:r w:rsidR="00CE7EC3">
        <w:t xml:space="preserve">as </w:t>
      </w:r>
      <w:r w:rsidR="001374ED" w:rsidRPr="00A527F0">
        <w:t xml:space="preserve">defined in </w:t>
      </w:r>
      <w:r w:rsidR="000D0801" w:rsidRPr="00A527F0">
        <w:t>clauses</w:t>
      </w:r>
      <w:r w:rsidR="001374ED" w:rsidRPr="00A527F0">
        <w:t xml:space="preserve"> </w:t>
      </w:r>
      <w:ins w:id="2684" w:author="Jonathan Pritchard" w:date="2025-03-10T06:58:00Z" w16du:dateUtc="2025-03-10T06:58:00Z">
        <w:r w:rsidR="00E058BE">
          <w:t>D-1.2</w:t>
        </w:r>
      </w:ins>
      <w:del w:id="2685" w:author="Jonathan Pritchard" w:date="2025-03-10T06:58:00Z" w16du:dateUtc="2025-03-10T06:58:00Z">
        <w:r w:rsidR="000D0801" w:rsidRPr="00A527F0" w:rsidDel="00E058BE">
          <w:delText>C-4-</w:delText>
        </w:r>
        <w:r w:rsidR="001374ED" w:rsidRPr="00A527F0" w:rsidDel="00E058BE">
          <w:delText>1</w:delText>
        </w:r>
      </w:del>
      <w:r w:rsidR="001374ED" w:rsidRPr="00A527F0">
        <w:t xml:space="preserve"> and section </w:t>
      </w:r>
      <w:ins w:id="2686" w:author="Jonathan Pritchard" w:date="2025-03-10T06:59:00Z" w16du:dateUtc="2025-03-10T06:59:00Z">
        <w:r w:rsidR="00E058BE">
          <w:t>D</w:t>
        </w:r>
      </w:ins>
      <w:del w:id="2687" w:author="Jonathan Pritchard" w:date="2025-03-10T06:59:00Z" w16du:dateUtc="2025-03-10T06:59:00Z">
        <w:r w:rsidR="000D0801" w:rsidRPr="00A527F0" w:rsidDel="00E058BE">
          <w:delText>C</w:delText>
        </w:r>
      </w:del>
      <w:r w:rsidR="000D0801" w:rsidRPr="00A527F0">
        <w:t>-</w:t>
      </w:r>
      <w:ins w:id="2688" w:author="Jonathan Pritchard" w:date="2025-03-10T06:59:00Z" w16du:dateUtc="2025-03-10T06:59:00Z">
        <w:r w:rsidR="00E058BE">
          <w:t>1</w:t>
        </w:r>
      </w:ins>
      <w:del w:id="2689" w:author="Jonathan Pritchard" w:date="2025-03-10T06:59:00Z" w16du:dateUtc="2025-03-10T06:59:00Z">
        <w:r w:rsidR="000D0801" w:rsidRPr="00A527F0" w:rsidDel="00E058BE">
          <w:delText>4</w:delText>
        </w:r>
      </w:del>
      <w:r w:rsidR="000D0801" w:rsidRPr="00A527F0">
        <w:t>-</w:t>
      </w:r>
      <w:r w:rsidR="001374ED" w:rsidRPr="00A527F0">
        <w:t>3</w:t>
      </w:r>
      <w:del w:id="2690" w:author="Jonathan Pritchard" w:date="2025-03-10T06:59:00Z" w16du:dateUtc="2025-03-10T06:59:00Z">
        <w:r w:rsidR="001374ED" w:rsidRPr="00A527F0" w:rsidDel="00E058BE">
          <w:delText>.1</w:delText>
        </w:r>
      </w:del>
      <w:r w:rsidR="001374ED" w:rsidRPr="00A527F0">
        <w:t>.</w:t>
      </w:r>
    </w:p>
    <w:p w14:paraId="28B76E88" w14:textId="77777777" w:rsidR="001374ED" w:rsidRPr="00A527F0" w:rsidRDefault="001374ED" w:rsidP="004E61EE">
      <w:pPr>
        <w:keepNext/>
        <w:spacing w:line="240" w:lineRule="auto"/>
        <w:jc w:val="center"/>
      </w:pPr>
      <w:r w:rsidRPr="00B812CA">
        <w:rPr>
          <w:noProof/>
          <w:lang w:eastAsia="fr-FR"/>
        </w:rPr>
        <w:drawing>
          <wp:inline distT="0" distB="0" distL="0" distR="0" wp14:anchorId="311784C3" wp14:editId="6E4CF0DF">
            <wp:extent cx="2934268" cy="1903875"/>
            <wp:effectExtent l="0" t="0" r="0" b="1270"/>
            <wp:docPr id="289" name="Picture 289"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Shape, rectangl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4669" cy="1910624"/>
                    </a:xfrm>
                    <a:prstGeom prst="rect">
                      <a:avLst/>
                    </a:prstGeom>
                    <a:noFill/>
                  </pic:spPr>
                </pic:pic>
              </a:graphicData>
            </a:graphic>
          </wp:inline>
        </w:drawing>
      </w:r>
    </w:p>
    <w:p w14:paraId="00ED553F" w14:textId="711443FF" w:rsidR="00494635" w:rsidRDefault="001374ED" w:rsidP="002D7DEE">
      <w:pPr>
        <w:pStyle w:val="Caption"/>
        <w:spacing w:after="120" w:line="240" w:lineRule="auto"/>
        <w:jc w:val="center"/>
      </w:pPr>
      <w:r w:rsidRPr="00A527F0">
        <w:t xml:space="preserve">Figure </w:t>
      </w:r>
      <w:del w:id="2691" w:author="Jonathan Pritchard" w:date="2025-03-10T06:53:00Z" w16du:dateUtc="2025-03-10T06:53:00Z">
        <w:r w:rsidR="0050181D" w:rsidRPr="00A527F0" w:rsidDel="00EB3601">
          <w:delText>C</w:delText>
        </w:r>
      </w:del>
      <w:ins w:id="2692" w:author="Jonathan Pritchard" w:date="2025-03-10T06:53:00Z" w16du:dateUtc="2025-03-10T06:53:00Z">
        <w:r w:rsidR="00EB3601">
          <w:t>D</w:t>
        </w:r>
      </w:ins>
      <w:r w:rsidR="0050181D" w:rsidRPr="00A527F0">
        <w:t>-</w:t>
      </w:r>
      <w:ins w:id="2693" w:author="Jonathan Pritchard" w:date="2025-03-10T06:59:00Z" w16du:dateUtc="2025-03-10T06:59:00Z">
        <w:r w:rsidR="00E058BE">
          <w:t>2</w:t>
        </w:r>
      </w:ins>
      <w:del w:id="2694" w:author="Jonathan Pritchard" w:date="2025-03-10T06:59:00Z" w16du:dateUtc="2025-03-10T06:59:00Z">
        <w:r w:rsidR="0050181D" w:rsidRPr="00A527F0" w:rsidDel="00E058BE">
          <w:delText>4</w:delText>
        </w:r>
      </w:del>
      <w:r w:rsidR="0050181D" w:rsidRPr="00A527F0">
        <w:t>-</w:t>
      </w:r>
      <w:ins w:id="2695" w:author="Jonathan Pritchard" w:date="2025-03-10T07:00:00Z" w16du:dateUtc="2025-03-10T07:00:00Z">
        <w:r w:rsidR="00E058BE">
          <w:t>6</w:t>
        </w:r>
      </w:ins>
      <w:del w:id="2696" w:author="Jonathan Pritchard" w:date="2025-03-10T06:59:00Z" w16du:dateUtc="2025-03-10T06:59:00Z">
        <w:r w:rsidRPr="00A527F0" w:rsidDel="00E058BE">
          <w:delText>6</w:delText>
        </w:r>
      </w:del>
      <w:r w:rsidR="000D0801" w:rsidRPr="00A527F0">
        <w:t xml:space="preserve"> -</w:t>
      </w:r>
      <w:r w:rsidRPr="00A527F0">
        <w:t xml:space="preserve"> WLA can only be computed in areas where there is S-104 </w:t>
      </w:r>
      <w:r w:rsidR="006C470D" w:rsidRPr="00A527F0">
        <w:t>and S-102 data</w:t>
      </w:r>
    </w:p>
    <w:p w14:paraId="10403686" w14:textId="3B01C03A" w:rsidR="00494635" w:rsidDel="00E058BE" w:rsidRDefault="00494635" w:rsidP="000D0801">
      <w:pPr>
        <w:spacing w:after="60" w:line="240" w:lineRule="auto"/>
        <w:jc w:val="both"/>
        <w:rPr>
          <w:del w:id="2697" w:author="Jonathan Pritchard" w:date="2025-03-10T06:59:00Z" w16du:dateUtc="2025-03-10T06:59:00Z"/>
        </w:rPr>
      </w:pPr>
    </w:p>
    <w:p w14:paraId="1BC6FDAE" w14:textId="77777777" w:rsidR="00494635" w:rsidRDefault="00494635" w:rsidP="000D0801">
      <w:pPr>
        <w:spacing w:after="60" w:line="240" w:lineRule="auto"/>
        <w:jc w:val="both"/>
      </w:pPr>
    </w:p>
    <w:p w14:paraId="56662643" w14:textId="1AFAC780" w:rsidR="001374ED" w:rsidRPr="00A527F0" w:rsidRDefault="001374ED" w:rsidP="000D0801">
      <w:pPr>
        <w:spacing w:after="60" w:line="240" w:lineRule="auto"/>
        <w:jc w:val="both"/>
      </w:pPr>
      <w:r w:rsidRPr="00A527F0">
        <w:t>Further</w:t>
      </w:r>
      <w:r w:rsidR="008F30CB">
        <w:t>,</w:t>
      </w:r>
      <w:r w:rsidRPr="00A527F0">
        <w:t xml:space="preserve"> WLA can only be carried out:</w:t>
      </w:r>
    </w:p>
    <w:p w14:paraId="27D6C297" w14:textId="7AF6B3DC" w:rsidR="001374ED" w:rsidRPr="00A527F0" w:rsidRDefault="001374ED" w:rsidP="00AE2737">
      <w:pPr>
        <w:pStyle w:val="ListParagraph"/>
        <w:numPr>
          <w:ilvl w:val="0"/>
          <w:numId w:val="89"/>
        </w:numPr>
        <w:spacing w:after="60" w:line="240" w:lineRule="auto"/>
        <w:jc w:val="both"/>
      </w:pPr>
      <w:r w:rsidRPr="00A527F0">
        <w:t xml:space="preserve">When WLA option 1 or WLA option 2 is selected, where the temporal extent of the S-104 </w:t>
      </w:r>
      <w:r w:rsidR="00CE7EC3">
        <w:t>fully covers</w:t>
      </w:r>
      <w:r w:rsidR="00CE7EC3" w:rsidRPr="00A527F0">
        <w:t xml:space="preserve"> </w:t>
      </w:r>
      <w:r w:rsidRPr="00A527F0">
        <w:t>the required date</w:t>
      </w:r>
      <w:r w:rsidR="00CE7EC3">
        <w:t xml:space="preserve"> and </w:t>
      </w:r>
      <w:r w:rsidRPr="00A527F0">
        <w:t>time instant or period selected by the user</w:t>
      </w:r>
    </w:p>
    <w:p w14:paraId="74F3E40F" w14:textId="5925F9EC" w:rsidR="001374ED" w:rsidRPr="00A527F0" w:rsidRDefault="001374ED" w:rsidP="00AE2737">
      <w:pPr>
        <w:pStyle w:val="ListParagraph"/>
        <w:numPr>
          <w:ilvl w:val="0"/>
          <w:numId w:val="89"/>
        </w:numPr>
        <w:spacing w:after="120" w:line="240" w:lineRule="auto"/>
        <w:jc w:val="both"/>
      </w:pPr>
      <w:r w:rsidRPr="00A527F0">
        <w:t xml:space="preserve">When WLA option 3 is selected, where the S-104 temporal extent of the S-104 </w:t>
      </w:r>
      <w:r w:rsidR="00CE7EC3">
        <w:t>fully covers</w:t>
      </w:r>
      <w:r w:rsidR="00CE7EC3" w:rsidRPr="00A527F0">
        <w:t xml:space="preserve"> </w:t>
      </w:r>
      <w:r w:rsidRPr="00A527F0">
        <w:t>the est</w:t>
      </w:r>
      <w:r w:rsidR="000D0801" w:rsidRPr="00A527F0">
        <w:t xml:space="preserve">imated </w:t>
      </w:r>
      <w:r w:rsidR="00CE7EC3">
        <w:t xml:space="preserve">date and </w:t>
      </w:r>
      <w:r w:rsidR="000D0801" w:rsidRPr="00A527F0">
        <w:t>time of</w:t>
      </w:r>
      <w:r w:rsidR="00CE7EC3">
        <w:t xml:space="preserve"> a part of </w:t>
      </w:r>
      <w:r w:rsidR="000D0801" w:rsidRPr="00A527F0">
        <w:t>the route;</w:t>
      </w:r>
      <w:r w:rsidRPr="00A527F0">
        <w:t xml:space="preserve"> see figure </w:t>
      </w:r>
      <w:ins w:id="2698" w:author="Jonathan Pritchard" w:date="2025-03-10T07:01:00Z" w16du:dateUtc="2025-03-10T07:01:00Z">
        <w:r w:rsidR="00E058BE">
          <w:t>D</w:t>
        </w:r>
      </w:ins>
      <w:del w:id="2699" w:author="Jonathan Pritchard" w:date="2025-03-10T07:01:00Z" w16du:dateUtc="2025-03-10T07:01:00Z">
        <w:r w:rsidR="0050181D" w:rsidRPr="00A527F0" w:rsidDel="00E058BE">
          <w:delText>C</w:delText>
        </w:r>
      </w:del>
      <w:r w:rsidR="0050181D" w:rsidRPr="00A527F0">
        <w:t>-</w:t>
      </w:r>
      <w:ins w:id="2700" w:author="Jonathan Pritchard" w:date="2025-03-10T07:00:00Z" w16du:dateUtc="2025-03-10T07:00:00Z">
        <w:r w:rsidR="00E058BE">
          <w:t>2</w:t>
        </w:r>
      </w:ins>
      <w:del w:id="2701" w:author="Jonathan Pritchard" w:date="2025-03-10T07:00:00Z" w16du:dateUtc="2025-03-10T07:00:00Z">
        <w:r w:rsidR="0050181D" w:rsidRPr="00A527F0" w:rsidDel="00E058BE">
          <w:delText>4</w:delText>
        </w:r>
      </w:del>
      <w:r w:rsidR="0050181D" w:rsidRPr="00A527F0">
        <w:t>-</w:t>
      </w:r>
      <w:r w:rsidRPr="00A527F0">
        <w:t>16.</w:t>
      </w:r>
    </w:p>
    <w:p w14:paraId="4B80FF0C" w14:textId="1D715AE5" w:rsidR="001374ED" w:rsidRPr="00A527F0" w:rsidRDefault="001374ED" w:rsidP="000D0801">
      <w:pPr>
        <w:spacing w:after="120" w:line="240" w:lineRule="auto"/>
        <w:jc w:val="both"/>
      </w:pPr>
      <w:r w:rsidRPr="00A527F0">
        <w:t xml:space="preserve">Where these conditions are not met the WLA processing </w:t>
      </w:r>
      <w:commentRangeStart w:id="2702"/>
      <w:r w:rsidR="00094134">
        <w:t>must not be</w:t>
      </w:r>
      <w:r w:rsidRPr="00A527F0">
        <w:t xml:space="preserve"> </w:t>
      </w:r>
      <w:commentRangeEnd w:id="2702"/>
      <w:r w:rsidR="00094134">
        <w:rPr>
          <w:rStyle w:val="CommentReference"/>
        </w:rPr>
        <w:commentReference w:id="2702"/>
      </w:r>
      <w:r w:rsidRPr="00A527F0">
        <w:t>carried out.</w:t>
      </w:r>
    </w:p>
    <w:p w14:paraId="2EC542E8" w14:textId="474E7198" w:rsidR="001374ED" w:rsidRPr="00A527F0" w:rsidRDefault="001374ED" w:rsidP="000D0801">
      <w:pPr>
        <w:spacing w:after="120" w:line="240" w:lineRule="auto"/>
        <w:jc w:val="both"/>
      </w:pPr>
      <w:r w:rsidRPr="00A527F0">
        <w:lastRenderedPageBreak/>
        <w:t xml:space="preserve">When WLA has been processed the area for which it is defined </w:t>
      </w:r>
      <w:r w:rsidR="00B15F52" w:rsidRPr="00A527F0">
        <w:t xml:space="preserve">must </w:t>
      </w:r>
      <w:r w:rsidRPr="00A527F0">
        <w:t>be surrounded by a boundary line using colour token DEPWL</w:t>
      </w:r>
      <w:r w:rsidRPr="00B812CA">
        <w:rPr>
          <w:rStyle w:val="FootnoteReference"/>
          <w:noProof w:val="0"/>
          <w:sz w:val="20"/>
          <w:vertAlign w:val="superscript"/>
          <w:lang w:val="en-GB"/>
        </w:rPr>
        <w:footnoteReference w:id="6"/>
      </w:r>
      <w:r w:rsidR="000D0801" w:rsidRPr="00A527F0">
        <w:t>;</w:t>
      </w:r>
      <w:r w:rsidRPr="00A527F0">
        <w:t xml:space="preserve"> see </w:t>
      </w:r>
      <w:r w:rsidR="000D0801" w:rsidRPr="00A527F0">
        <w:t>F</w:t>
      </w:r>
      <w:r w:rsidRPr="00A527F0">
        <w:t xml:space="preserve">igure </w:t>
      </w:r>
      <w:del w:id="2703" w:author="Jonathan Pritchard" w:date="2025-03-10T07:00:00Z" w16du:dateUtc="2025-03-10T07:00:00Z">
        <w:r w:rsidR="0050181D" w:rsidRPr="00A527F0" w:rsidDel="00E058BE">
          <w:delText>C-4</w:delText>
        </w:r>
      </w:del>
      <w:ins w:id="2704" w:author="Jonathan Pritchard" w:date="2025-03-10T07:00:00Z" w16du:dateUtc="2025-03-10T07:00:00Z">
        <w:r w:rsidR="00E058BE">
          <w:t>D-2</w:t>
        </w:r>
      </w:ins>
      <w:r w:rsidR="0050181D" w:rsidRPr="00A527F0">
        <w:t>-</w:t>
      </w:r>
      <w:r w:rsidRPr="00A527F0">
        <w:t>7.</w:t>
      </w:r>
    </w:p>
    <w:p w14:paraId="60A48610" w14:textId="4EF95AB6" w:rsidR="001374ED" w:rsidRDefault="001374ED" w:rsidP="004E61EE">
      <w:pPr>
        <w:spacing w:line="240" w:lineRule="auto"/>
        <w:jc w:val="center"/>
        <w:rPr>
          <w:ins w:id="2705" w:author="jon pritchard" w:date="2025-03-28T12:00:00Z" w16du:dateUtc="2025-03-28T11:00:00Z"/>
        </w:rPr>
      </w:pPr>
      <w:del w:id="2706" w:author="jon pritchard" w:date="2025-03-28T12:01:00Z" w16du:dateUtc="2025-03-28T11:01:00Z">
        <w:r w:rsidRPr="00B812CA" w:rsidDel="00E11480">
          <w:rPr>
            <w:noProof/>
            <w:lang w:eastAsia="fr-FR"/>
          </w:rPr>
          <w:drawing>
            <wp:inline distT="0" distB="0" distL="0" distR="0" wp14:anchorId="18C19885" wp14:editId="4F19D57A">
              <wp:extent cx="5724525" cy="3543300"/>
              <wp:effectExtent l="0" t="0" r="9525" b="0"/>
              <wp:docPr id="290" name="Kuva 9"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Kuva 9" descr="Diagram, map&#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noFill/>
                      <a:ln>
                        <a:noFill/>
                      </a:ln>
                    </pic:spPr>
                  </pic:pic>
                </a:graphicData>
              </a:graphic>
            </wp:inline>
          </w:drawing>
        </w:r>
      </w:del>
    </w:p>
    <w:p w14:paraId="670338D6" w14:textId="62335BD8" w:rsidR="00E11480" w:rsidRPr="00A527F0" w:rsidRDefault="00E11480" w:rsidP="004E61EE">
      <w:pPr>
        <w:spacing w:line="240" w:lineRule="auto"/>
        <w:jc w:val="center"/>
      </w:pPr>
      <w:ins w:id="2707" w:author="jon pritchard" w:date="2025-03-28T12:09:00Z">
        <w:r w:rsidRPr="00E11480">
          <w:rPr>
            <w:noProof/>
          </w:rPr>
          <w:drawing>
            <wp:inline distT="0" distB="0" distL="0" distR="0" wp14:anchorId="675763C7" wp14:editId="4CA549F5">
              <wp:extent cx="4230094" cy="2339654"/>
              <wp:effectExtent l="0" t="0" r="0" b="0"/>
              <wp:docPr id="1096644593" name="Picture 1"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44593" name="Picture 1" descr="A map of the north and south america&#10;&#10;Description automatically generated"/>
                      <pic:cNvPicPr/>
                    </pic:nvPicPr>
                    <pic:blipFill>
                      <a:blip r:embed="rId70"/>
                      <a:stretch>
                        <a:fillRect/>
                      </a:stretch>
                    </pic:blipFill>
                    <pic:spPr>
                      <a:xfrm>
                        <a:off x="0" y="0"/>
                        <a:ext cx="4246862" cy="2348928"/>
                      </a:xfrm>
                      <a:prstGeom prst="rect">
                        <a:avLst/>
                      </a:prstGeom>
                    </pic:spPr>
                  </pic:pic>
                </a:graphicData>
              </a:graphic>
            </wp:inline>
          </w:drawing>
        </w:r>
      </w:ins>
    </w:p>
    <w:p w14:paraId="22EBC752" w14:textId="721C5135" w:rsidR="009155DF" w:rsidRPr="00A527F0" w:rsidRDefault="001374ED" w:rsidP="009155DF">
      <w:pPr>
        <w:pStyle w:val="Caption"/>
        <w:spacing w:after="120" w:line="240" w:lineRule="auto"/>
        <w:jc w:val="center"/>
      </w:pPr>
      <w:r w:rsidRPr="00A527F0">
        <w:t xml:space="preserve">Figure </w:t>
      </w:r>
      <w:ins w:id="2708" w:author="Jonathan Pritchard" w:date="2025-03-10T07:00:00Z" w16du:dateUtc="2025-03-10T07:00:00Z">
        <w:r w:rsidR="00E058BE">
          <w:t>D-2</w:t>
        </w:r>
      </w:ins>
      <w:del w:id="2709" w:author="Jonathan Pritchard" w:date="2025-03-10T07:00:00Z" w16du:dateUtc="2025-03-10T07:00:00Z">
        <w:r w:rsidR="0050181D" w:rsidRPr="00A527F0" w:rsidDel="00E058BE">
          <w:delText>C-4</w:delText>
        </w:r>
      </w:del>
      <w:r w:rsidR="0050181D" w:rsidRPr="00A527F0">
        <w:t>-</w:t>
      </w:r>
      <w:r w:rsidRPr="00A527F0">
        <w:t>7</w:t>
      </w:r>
      <w:r w:rsidR="009155DF" w:rsidRPr="00A527F0">
        <w:t xml:space="preserve"> -</w:t>
      </w:r>
      <w:r w:rsidRPr="00A527F0">
        <w:t xml:space="preserve"> Boundary line of WLA coverage</w:t>
      </w:r>
    </w:p>
    <w:p w14:paraId="22B7EE1A" w14:textId="27467BC8" w:rsidR="001374ED" w:rsidRPr="00A527F0" w:rsidRDefault="009155DF" w:rsidP="009155DF">
      <w:pPr>
        <w:spacing w:after="120" w:line="240" w:lineRule="auto"/>
        <w:jc w:val="both"/>
      </w:pPr>
      <w:r w:rsidRPr="00A527F0">
        <w:t>NOTE:</w:t>
      </w:r>
      <w:r w:rsidR="001374ED" w:rsidRPr="00A527F0">
        <w:t xml:space="preserve"> </w:t>
      </w:r>
      <w:r w:rsidRPr="00A527F0">
        <w:t>I</w:t>
      </w:r>
      <w:r w:rsidR="001374ED" w:rsidRPr="00A527F0">
        <w:t>n this example S-102 cover</w:t>
      </w:r>
      <w:r w:rsidRPr="00A527F0">
        <w:t>age is larger than WLA coverage.</w:t>
      </w:r>
    </w:p>
    <w:p w14:paraId="05363091" w14:textId="70863F27" w:rsidR="001374ED" w:rsidRPr="00A527F0" w:rsidRDefault="001374ED" w:rsidP="009155DF">
      <w:pPr>
        <w:spacing w:after="120" w:line="240" w:lineRule="auto"/>
        <w:jc w:val="both"/>
      </w:pPr>
      <w:r w:rsidRPr="00A527F0">
        <w:t xml:space="preserve">In addition to the display of the boundary line of the WLA coverage there should be a permanent indication about </w:t>
      </w:r>
      <w:ins w:id="2710" w:author="Jonathan Pritchard" w:date="2025-03-10T07:09:00Z" w16du:dateUtc="2025-03-10T07:09:00Z">
        <w:r w:rsidR="00503BA8">
          <w:t xml:space="preserve">the </w:t>
        </w:r>
      </w:ins>
      <w:r w:rsidRPr="00A527F0">
        <w:t>application of WLA and the applied date</w:t>
      </w:r>
      <w:r w:rsidR="00CE7EC3">
        <w:t xml:space="preserve"> and </w:t>
      </w:r>
      <w:r w:rsidRPr="00A527F0">
        <w:t>time, see details in WLA Options 1, 2 and 3.</w:t>
      </w:r>
    </w:p>
    <w:p w14:paraId="0AF1EB58" w14:textId="51B29834" w:rsidR="001374ED" w:rsidRPr="00A527F0" w:rsidRDefault="001374ED" w:rsidP="009155DF">
      <w:pPr>
        <w:spacing w:after="120" w:line="240" w:lineRule="auto"/>
        <w:jc w:val="both"/>
      </w:pPr>
      <w:r w:rsidRPr="00A527F0">
        <w:t>OEMs are free to design their user interface. Usable ideas include</w:t>
      </w:r>
      <w:ins w:id="2711" w:author="Jonathan Pritchard" w:date="2025-03-10T07:09:00Z" w16du:dateUtc="2025-03-10T07:09:00Z">
        <w:r w:rsidR="00503BA8">
          <w:t xml:space="preserve">, </w:t>
        </w:r>
      </w:ins>
      <w:del w:id="2712" w:author="Jonathan Pritchard" w:date="2025-03-10T07:09:00Z" w16du:dateUtc="2025-03-10T07:09:00Z">
        <w:r w:rsidRPr="00A527F0" w:rsidDel="00503BA8">
          <w:delText xml:space="preserve"> </w:delText>
        </w:r>
      </w:del>
      <w:r w:rsidRPr="00A527F0">
        <w:t>for example</w:t>
      </w:r>
      <w:ins w:id="2713" w:author="Jonathan Pritchard" w:date="2025-03-10T07:09:00Z" w16du:dateUtc="2025-03-10T07:09:00Z">
        <w:r w:rsidR="00503BA8">
          <w:t>, a</w:t>
        </w:r>
      </w:ins>
      <w:r w:rsidRPr="00A527F0">
        <w:t xml:space="preserve"> mouse roller to change datetime, use of a slider to change datetime, or even to provide an animation from user selected start date</w:t>
      </w:r>
      <w:r w:rsidR="00CE7EC3">
        <w:t xml:space="preserve"> and </w:t>
      </w:r>
      <w:r w:rsidRPr="00A527F0">
        <w:t>time to user selected end date</w:t>
      </w:r>
      <w:r w:rsidR="00CE7EC3">
        <w:t xml:space="preserve"> and </w:t>
      </w:r>
      <w:r w:rsidRPr="00A527F0">
        <w:t>time.</w:t>
      </w:r>
    </w:p>
    <w:p w14:paraId="2B18B139" w14:textId="77777777" w:rsidR="009155DF" w:rsidRPr="00A527F0" w:rsidRDefault="009155DF" w:rsidP="009155DF">
      <w:pPr>
        <w:spacing w:after="120" w:line="240" w:lineRule="auto"/>
        <w:jc w:val="both"/>
      </w:pPr>
    </w:p>
    <w:p w14:paraId="1EF93C74" w14:textId="52CC713A" w:rsidR="00394FF5" w:rsidRPr="00394FF5" w:rsidRDefault="00394FF5">
      <w:pPr>
        <w:pStyle w:val="Heading1"/>
        <w:numPr>
          <w:ilvl w:val="1"/>
          <w:numId w:val="237"/>
        </w:numPr>
        <w:pPrChange w:id="2714" w:author="Jonathan Pritchard" w:date="2025-03-07T16:32:00Z" w16du:dateUtc="2025-03-07T16:32:00Z">
          <w:pPr>
            <w:pStyle w:val="Heading1"/>
            <w:numPr>
              <w:ilvl w:val="1"/>
              <w:numId w:val="182"/>
            </w:numPr>
            <w:ind w:left="576" w:hanging="576"/>
          </w:pPr>
        </w:pPrChange>
      </w:pPr>
      <w:bookmarkStart w:id="2715" w:name="_Toc88852889"/>
      <w:bookmarkStart w:id="2716" w:name="_Toc98339997"/>
      <w:bookmarkStart w:id="2717" w:name="_Toc98340373"/>
      <w:bookmarkStart w:id="2718" w:name="_Toc194067240"/>
      <w:r w:rsidRPr="00394FF5">
        <w:t>Implementation of WLA Option 1 – WLA for a single datetime</w:t>
      </w:r>
      <w:r>
        <w:t xml:space="preserve"> instant</w:t>
      </w:r>
      <w:bookmarkEnd w:id="2718"/>
    </w:p>
    <w:bookmarkEnd w:id="2715"/>
    <w:bookmarkEnd w:id="2716"/>
    <w:bookmarkEnd w:id="2717"/>
    <w:p w14:paraId="51409140" w14:textId="77777777" w:rsidR="001374ED" w:rsidRPr="00A527F0" w:rsidRDefault="001374ED" w:rsidP="0067081F">
      <w:pPr>
        <w:spacing w:after="120" w:line="240" w:lineRule="auto"/>
        <w:jc w:val="both"/>
      </w:pPr>
      <w:r w:rsidRPr="00A527F0">
        <w:t xml:space="preserve">WLA is based on S-104 values closest to the selected datetime instant. Each S-102 point has an extent of coverage which is closest to it. Each S-104 point, similarly has an extent. </w:t>
      </w:r>
      <w:bookmarkStart w:id="2719" w:name="_Hlk88578099"/>
      <w:r w:rsidRPr="00A527F0">
        <w:t>The adjustment of the S-102 values is calculated by adjusting each S-102 point by the shoalest of the S-104 values, for all S-104 points whose extent intersects the extent of the S-102 point.</w:t>
      </w:r>
      <w:bookmarkEnd w:id="2719"/>
    </w:p>
    <w:p w14:paraId="35112E20" w14:textId="7796B732" w:rsidR="001374ED" w:rsidRPr="00A527F0" w:rsidRDefault="001374ED" w:rsidP="0067081F">
      <w:pPr>
        <w:spacing w:after="120" w:line="240" w:lineRule="auto"/>
        <w:jc w:val="both"/>
      </w:pPr>
      <w:r w:rsidRPr="00A527F0">
        <w:t>When an S-104 record does not exist for the precise time specified the shoalest of the two S-104 adjacent values is selected from the S-104 dataset. S-104 values can only be selected within the temporal extent of the S-104 dataset. In the example shown</w:t>
      </w:r>
      <w:r w:rsidR="0067081F" w:rsidRPr="00A527F0">
        <w:t xml:space="preserve"> in Figure </w:t>
      </w:r>
      <w:ins w:id="2720" w:author="Jonathan Pritchard" w:date="2025-03-10T07:01:00Z" w16du:dateUtc="2025-03-10T07:01:00Z">
        <w:r w:rsidR="00E058BE">
          <w:t>D</w:t>
        </w:r>
      </w:ins>
      <w:del w:id="2721" w:author="Jonathan Pritchard" w:date="2025-03-10T07:01:00Z" w16du:dateUtc="2025-03-10T07:01:00Z">
        <w:r w:rsidR="0067081F" w:rsidRPr="00A527F0" w:rsidDel="00E058BE">
          <w:delText>C</w:delText>
        </w:r>
      </w:del>
      <w:r w:rsidR="0067081F" w:rsidRPr="00A527F0">
        <w:t>-</w:t>
      </w:r>
      <w:ins w:id="2722" w:author="Jonathan Pritchard" w:date="2025-03-10T07:02:00Z" w16du:dateUtc="2025-03-10T07:02:00Z">
        <w:r w:rsidR="00E058BE">
          <w:t>2</w:t>
        </w:r>
      </w:ins>
      <w:del w:id="2723" w:author="Jonathan Pritchard" w:date="2025-03-10T07:02:00Z" w16du:dateUtc="2025-03-10T07:02:00Z">
        <w:r w:rsidR="0067081F" w:rsidRPr="00A527F0" w:rsidDel="00E058BE">
          <w:delText>4</w:delText>
        </w:r>
      </w:del>
      <w:r w:rsidR="0067081F" w:rsidRPr="00A527F0">
        <w:t xml:space="preserve">-8 </w:t>
      </w:r>
      <w:del w:id="2724" w:author="Jonathan Pritchard" w:date="2025-03-10T07:02:00Z" w16du:dateUtc="2025-03-10T07:02:00Z">
        <w:r w:rsidR="0067081F" w:rsidRPr="00A527F0" w:rsidDel="00E058BE">
          <w:delText>below</w:delText>
        </w:r>
        <w:r w:rsidRPr="00A527F0" w:rsidDel="00E058BE">
          <w:delText xml:space="preserve"> </w:delText>
        </w:r>
      </w:del>
      <w:r w:rsidRPr="00A527F0">
        <w:t>(</w:t>
      </w:r>
      <w:ins w:id="2725" w:author="Jonathan Pritchard" w:date="2025-03-10T07:02:00Z" w16du:dateUtc="2025-03-10T07:02:00Z">
        <w:r w:rsidR="00E058BE">
          <w:t xml:space="preserve">where </w:t>
        </w:r>
      </w:ins>
      <w:r w:rsidRPr="00A527F0">
        <w:t>S-104 value</w:t>
      </w:r>
      <w:r w:rsidR="0067081F" w:rsidRPr="00A527F0">
        <w:t>s, “V” defined every 15 minutes</w:t>
      </w:r>
      <w:r w:rsidRPr="00A527F0">
        <w:t xml:space="preserve"> and a user selected datetime of 07:24</w:t>
      </w:r>
      <w:r w:rsidR="0067081F" w:rsidRPr="00A527F0">
        <w:t>)</w:t>
      </w:r>
      <w:r w:rsidRPr="00A527F0">
        <w:t xml:space="preserve"> the two values selected are 07:00 and 07:30, WLA would select 1.3m (the 07:00 value).</w:t>
      </w:r>
    </w:p>
    <w:p w14:paraId="6F234E59" w14:textId="77777777" w:rsidR="001374ED" w:rsidRPr="00A527F0" w:rsidRDefault="001374ED" w:rsidP="004E61EE">
      <w:pPr>
        <w:spacing w:line="240" w:lineRule="auto"/>
        <w:jc w:val="center"/>
      </w:pPr>
      <w:r w:rsidRPr="00B812CA">
        <w:rPr>
          <w:noProof/>
          <w:lang w:eastAsia="fr-FR"/>
        </w:rPr>
        <w:lastRenderedPageBreak/>
        <w:drawing>
          <wp:inline distT="0" distB="0" distL="0" distR="0" wp14:anchorId="149401DE" wp14:editId="0D185E45">
            <wp:extent cx="3673098" cy="918528"/>
            <wp:effectExtent l="0" t="0" r="0" b="0"/>
            <wp:docPr id="291" name="Picture 29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Chart, box and whisker char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84135" cy="921288"/>
                    </a:xfrm>
                    <a:prstGeom prst="rect">
                      <a:avLst/>
                    </a:prstGeom>
                    <a:noFill/>
                  </pic:spPr>
                </pic:pic>
              </a:graphicData>
            </a:graphic>
          </wp:inline>
        </w:drawing>
      </w:r>
    </w:p>
    <w:p w14:paraId="3881AC89" w14:textId="797B2618" w:rsidR="001374ED" w:rsidRPr="00A527F0" w:rsidRDefault="001374ED" w:rsidP="0067081F">
      <w:pPr>
        <w:pStyle w:val="Caption"/>
        <w:spacing w:after="120" w:line="240" w:lineRule="auto"/>
        <w:jc w:val="center"/>
      </w:pPr>
      <w:r w:rsidRPr="00A527F0">
        <w:t xml:space="preserve">Figure </w:t>
      </w:r>
      <w:ins w:id="2726" w:author="Jonathan Pritchard" w:date="2025-03-10T07:01:00Z" w16du:dateUtc="2025-03-10T07:01:00Z">
        <w:r w:rsidR="00E058BE">
          <w:t>D</w:t>
        </w:r>
      </w:ins>
      <w:del w:id="2727" w:author="Jonathan Pritchard" w:date="2025-03-10T07:01:00Z" w16du:dateUtc="2025-03-10T07:01:00Z">
        <w:r w:rsidR="0050181D" w:rsidRPr="00A527F0" w:rsidDel="00E058BE">
          <w:delText>C</w:delText>
        </w:r>
      </w:del>
      <w:r w:rsidR="0050181D" w:rsidRPr="00A527F0">
        <w:t>-</w:t>
      </w:r>
      <w:ins w:id="2728" w:author="Jonathan Pritchard" w:date="2025-03-10T07:01:00Z" w16du:dateUtc="2025-03-10T07:01:00Z">
        <w:r w:rsidR="00E058BE">
          <w:t>2</w:t>
        </w:r>
      </w:ins>
      <w:del w:id="2729" w:author="Jonathan Pritchard" w:date="2025-03-10T07:01:00Z" w16du:dateUtc="2025-03-10T07:01:00Z">
        <w:r w:rsidR="0050181D" w:rsidRPr="00A527F0" w:rsidDel="00E058BE">
          <w:delText>4</w:delText>
        </w:r>
      </w:del>
      <w:r w:rsidR="0050181D" w:rsidRPr="00A527F0">
        <w:t>-</w:t>
      </w:r>
      <w:r w:rsidRPr="00A527F0">
        <w:t>8</w:t>
      </w:r>
      <w:r w:rsidR="0067081F" w:rsidRPr="00A527F0">
        <w:t xml:space="preserve"> -</w:t>
      </w:r>
      <w:r w:rsidR="00B9341D" w:rsidRPr="00A527F0">
        <w:t xml:space="preserve"> Selection of time-varying value</w:t>
      </w:r>
    </w:p>
    <w:p w14:paraId="61C4D584" w14:textId="564D9B65" w:rsidR="001374ED" w:rsidRPr="00A527F0" w:rsidRDefault="001374ED" w:rsidP="0067081F">
      <w:pPr>
        <w:spacing w:after="120" w:line="240" w:lineRule="auto"/>
        <w:jc w:val="both"/>
      </w:pPr>
      <w:r w:rsidRPr="00A527F0">
        <w:t xml:space="preserve">In </w:t>
      </w:r>
      <w:r w:rsidR="0067081F" w:rsidRPr="00A527F0">
        <w:t xml:space="preserve">Figure </w:t>
      </w:r>
      <w:ins w:id="2730" w:author="Jonathan Pritchard" w:date="2025-03-10T07:02:00Z" w16du:dateUtc="2025-03-10T07:02:00Z">
        <w:r w:rsidR="00E058BE">
          <w:t>D-2</w:t>
        </w:r>
      </w:ins>
      <w:del w:id="2731" w:author="Jonathan Pritchard" w:date="2025-03-10T07:02:00Z" w16du:dateUtc="2025-03-10T07:02:00Z">
        <w:r w:rsidR="0067081F" w:rsidRPr="00A527F0" w:rsidDel="00E058BE">
          <w:delText>C-4</w:delText>
        </w:r>
      </w:del>
      <w:r w:rsidR="0067081F" w:rsidRPr="00A527F0">
        <w:t>-9 below</w:t>
      </w:r>
      <w:r w:rsidRPr="00A527F0">
        <w:t>, the S-102 point X is adjusted by the shoalest (</w:t>
      </w:r>
      <w:r w:rsidR="0067081F" w:rsidRPr="00A527F0">
        <w:t>that is,</w:t>
      </w:r>
      <w:r w:rsidRPr="00A527F0">
        <w:t xml:space="preserve"> minimum) value of the S-104 values from (a), (b), (c) and (d) at the required datetime instant because the S-102 point extent overlaps the S-104 extents of a,b,c and d.</w:t>
      </w:r>
    </w:p>
    <w:p w14:paraId="5740094F" w14:textId="77777777" w:rsidR="001374ED" w:rsidRPr="00A527F0" w:rsidRDefault="001374ED" w:rsidP="004E61EE">
      <w:pPr>
        <w:keepNext/>
        <w:spacing w:line="240" w:lineRule="auto"/>
        <w:jc w:val="center"/>
      </w:pPr>
      <w:r w:rsidRPr="00B812CA">
        <w:rPr>
          <w:noProof/>
          <w:lang w:eastAsia="fr-FR"/>
        </w:rPr>
        <w:drawing>
          <wp:inline distT="0" distB="0" distL="0" distR="0" wp14:anchorId="7AE52E84" wp14:editId="055C936A">
            <wp:extent cx="3286192" cy="2290527"/>
            <wp:effectExtent l="0" t="0" r="0" b="0"/>
            <wp:docPr id="880" name="Picture 88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Picture 880" descr="A screenshot of a video game&#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96382" cy="2297629"/>
                    </a:xfrm>
                    <a:prstGeom prst="rect">
                      <a:avLst/>
                    </a:prstGeom>
                    <a:noFill/>
                  </pic:spPr>
                </pic:pic>
              </a:graphicData>
            </a:graphic>
          </wp:inline>
        </w:drawing>
      </w:r>
    </w:p>
    <w:p w14:paraId="4EB20C2A" w14:textId="7B6F53A1" w:rsidR="001374ED" w:rsidRPr="00A527F0" w:rsidRDefault="001374ED" w:rsidP="0067081F">
      <w:pPr>
        <w:pStyle w:val="Caption"/>
        <w:spacing w:after="120" w:line="240" w:lineRule="auto"/>
        <w:jc w:val="center"/>
      </w:pPr>
      <w:r w:rsidRPr="00A527F0">
        <w:t xml:space="preserve">Figure </w:t>
      </w:r>
      <w:ins w:id="2732" w:author="Jonathan Pritchard" w:date="2025-03-10T07:02:00Z" w16du:dateUtc="2025-03-10T07:02:00Z">
        <w:r w:rsidR="00E058BE">
          <w:t>D-2</w:t>
        </w:r>
      </w:ins>
      <w:del w:id="2733" w:author="Jonathan Pritchard" w:date="2025-03-10T07:02:00Z" w16du:dateUtc="2025-03-10T07:02:00Z">
        <w:r w:rsidR="0050181D" w:rsidRPr="00A527F0" w:rsidDel="00E058BE">
          <w:delText>C-4</w:delText>
        </w:r>
      </w:del>
      <w:r w:rsidR="0050181D" w:rsidRPr="00A527F0">
        <w:t>-</w:t>
      </w:r>
      <w:r w:rsidRPr="00A527F0">
        <w:t>9</w:t>
      </w:r>
      <w:r w:rsidR="0067081F" w:rsidRPr="00A527F0">
        <w:t xml:space="preserve"> -</w:t>
      </w:r>
      <w:r w:rsidRPr="00A527F0">
        <w:t xml:space="preserve"> Adjustment of S-102 values by S-104</w:t>
      </w:r>
    </w:p>
    <w:p w14:paraId="1F8999C0" w14:textId="77777777" w:rsidR="001374ED" w:rsidRPr="00A527F0" w:rsidRDefault="001374ED" w:rsidP="0067081F">
      <w:pPr>
        <w:spacing w:after="60" w:line="240" w:lineRule="auto"/>
      </w:pPr>
      <w:r w:rsidRPr="00A527F0">
        <w:t>Format of the permanent indication is as below:</w:t>
      </w:r>
    </w:p>
    <w:p w14:paraId="7CDC2334" w14:textId="77777777" w:rsidR="001374ED" w:rsidRDefault="001374ED" w:rsidP="0067081F">
      <w:pPr>
        <w:spacing w:after="120" w:line="240" w:lineRule="auto"/>
        <w:ind w:left="426"/>
        <w:rPr>
          <w:b/>
          <w:bCs/>
          <w:color w:val="0070C0"/>
        </w:rPr>
      </w:pPr>
      <w:r w:rsidRPr="00A527F0">
        <w:rPr>
          <w:b/>
          <w:bCs/>
          <w:color w:val="0070C0"/>
        </w:rPr>
        <w:t>WLA 12:34 08 Nov 2021</w:t>
      </w:r>
    </w:p>
    <w:p w14:paraId="530938E5" w14:textId="77777777" w:rsidR="00394FF5" w:rsidRPr="00A527F0" w:rsidRDefault="00394FF5" w:rsidP="0067081F">
      <w:pPr>
        <w:spacing w:after="120" w:line="240" w:lineRule="auto"/>
        <w:ind w:left="426"/>
        <w:rPr>
          <w:b/>
          <w:bCs/>
          <w:color w:val="0070C0"/>
        </w:rPr>
      </w:pPr>
    </w:p>
    <w:p w14:paraId="31D5DAAB" w14:textId="71B5FF32" w:rsidR="00394FF5" w:rsidRPr="00394FF5" w:rsidRDefault="00394FF5">
      <w:pPr>
        <w:pStyle w:val="Heading1"/>
        <w:numPr>
          <w:ilvl w:val="1"/>
          <w:numId w:val="237"/>
        </w:numPr>
        <w:pPrChange w:id="2734" w:author="Jonathan Pritchard" w:date="2025-03-07T16:32:00Z" w16du:dateUtc="2025-03-07T16:32:00Z">
          <w:pPr>
            <w:pStyle w:val="Heading1"/>
            <w:numPr>
              <w:ilvl w:val="1"/>
              <w:numId w:val="182"/>
            </w:numPr>
            <w:ind w:left="576" w:hanging="576"/>
          </w:pPr>
        </w:pPrChange>
      </w:pPr>
      <w:bookmarkStart w:id="2735" w:name="_Toc88852890"/>
      <w:bookmarkStart w:id="2736" w:name="_Toc98339998"/>
      <w:bookmarkStart w:id="2737" w:name="_Toc98340374"/>
      <w:bookmarkStart w:id="2738" w:name="_Toc194067241"/>
      <w:r w:rsidRPr="00394FF5">
        <w:t>Implementation of WLA Option 2 – WLA for a datetime range specified by the user as a time</w:t>
      </w:r>
      <w:r>
        <w:t xml:space="preserve"> period</w:t>
      </w:r>
      <w:bookmarkEnd w:id="2738"/>
    </w:p>
    <w:bookmarkEnd w:id="2735"/>
    <w:bookmarkEnd w:id="2736"/>
    <w:bookmarkEnd w:id="2737"/>
    <w:p w14:paraId="31665BF3" w14:textId="77777777" w:rsidR="001374ED" w:rsidRPr="00A527F0" w:rsidRDefault="001374ED" w:rsidP="005F15BF">
      <w:pPr>
        <w:spacing w:after="120" w:line="240" w:lineRule="auto"/>
        <w:jc w:val="both"/>
      </w:pPr>
      <w:r w:rsidRPr="00A527F0">
        <w:t>When WLA is based on a datetime range, then the process is identical to that followed for WLA Option 1 except each S-104 value selected is the shoalest of all values available in the S-104 within the selected time period.</w:t>
      </w:r>
    </w:p>
    <w:p w14:paraId="52B2FCD5" w14:textId="77777777" w:rsidR="00503BA8" w:rsidRDefault="001374ED" w:rsidP="005F15BF">
      <w:pPr>
        <w:spacing w:after="120" w:line="240" w:lineRule="auto"/>
        <w:jc w:val="both"/>
        <w:rPr>
          <w:ins w:id="2739" w:author="Jonathan Pritchard" w:date="2025-03-10T07:11:00Z" w16du:dateUtc="2025-03-10T07:11:00Z"/>
        </w:rPr>
      </w:pPr>
      <w:r w:rsidRPr="00A527F0">
        <w:t xml:space="preserve">All S-104 points contributing to the WLA must be defined across the time range required, otherwise the WLA is not computable and the user </w:t>
      </w:r>
      <w:r w:rsidR="00B15F52" w:rsidRPr="00A527F0">
        <w:t xml:space="preserve">must </w:t>
      </w:r>
      <w:r w:rsidRPr="00A527F0">
        <w:t>be informed. The S-104 records selected are those which lie either within the user defined time period</w:t>
      </w:r>
      <w:r w:rsidR="005309B6" w:rsidRPr="00A527F0">
        <w:t>;</w:t>
      </w:r>
      <w:r w:rsidRPr="00A527F0">
        <w:t xml:space="preserve"> </w:t>
      </w:r>
      <w:r w:rsidR="005309B6" w:rsidRPr="00A527F0">
        <w:t>or before the start point</w:t>
      </w:r>
      <w:r w:rsidRPr="00A527F0">
        <w:t xml:space="preserve"> of the time period</w:t>
      </w:r>
      <w:r w:rsidR="005309B6" w:rsidRPr="00A527F0">
        <w:t xml:space="preserve"> and</w:t>
      </w:r>
      <w:r w:rsidRPr="00A527F0">
        <w:t xml:space="preserve"> just after the end point of the time period. </w:t>
      </w:r>
    </w:p>
    <w:p w14:paraId="3EE24B40" w14:textId="7A9F775C" w:rsidR="001374ED" w:rsidRPr="00A527F0" w:rsidRDefault="001374ED" w:rsidP="005F15BF">
      <w:pPr>
        <w:spacing w:after="120" w:line="240" w:lineRule="auto"/>
        <w:jc w:val="both"/>
      </w:pPr>
      <w:r w:rsidRPr="00A527F0">
        <w:t>In the following examples:</w:t>
      </w:r>
    </w:p>
    <w:p w14:paraId="0A6DA527" w14:textId="77777777" w:rsidR="001374ED" w:rsidRPr="00A527F0" w:rsidRDefault="001374ED" w:rsidP="004E61EE">
      <w:pPr>
        <w:spacing w:line="240" w:lineRule="auto"/>
        <w:jc w:val="center"/>
      </w:pPr>
      <w:r w:rsidRPr="00B812CA">
        <w:rPr>
          <w:noProof/>
          <w:lang w:eastAsia="fr-FR"/>
        </w:rPr>
        <w:lastRenderedPageBreak/>
        <w:drawing>
          <wp:inline distT="0" distB="0" distL="0" distR="0" wp14:anchorId="55E61E09" wp14:editId="781B30B5">
            <wp:extent cx="3394129" cy="3014398"/>
            <wp:effectExtent l="0" t="0" r="0" b="0"/>
            <wp:docPr id="292" name="Picture 292" descr="A picture containing text, red, ligh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text, red, light, black&#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96406" cy="3016420"/>
                    </a:xfrm>
                    <a:prstGeom prst="rect">
                      <a:avLst/>
                    </a:prstGeom>
                    <a:noFill/>
                  </pic:spPr>
                </pic:pic>
              </a:graphicData>
            </a:graphic>
          </wp:inline>
        </w:drawing>
      </w:r>
    </w:p>
    <w:p w14:paraId="2B6586E9" w14:textId="524EAD27" w:rsidR="001374ED" w:rsidRPr="00A527F0" w:rsidRDefault="001374ED" w:rsidP="005F15BF">
      <w:pPr>
        <w:pStyle w:val="Caption"/>
        <w:spacing w:after="120" w:line="240" w:lineRule="auto"/>
        <w:jc w:val="center"/>
      </w:pPr>
      <w:r w:rsidRPr="00A527F0">
        <w:t xml:space="preserve">Figure </w:t>
      </w:r>
      <w:ins w:id="2740" w:author="Jonathan Pritchard" w:date="2025-03-10T07:02:00Z" w16du:dateUtc="2025-03-10T07:02:00Z">
        <w:r w:rsidR="00E058BE">
          <w:t>D-2</w:t>
        </w:r>
      </w:ins>
      <w:del w:id="2741" w:author="Jonathan Pritchard" w:date="2025-03-10T07:02:00Z" w16du:dateUtc="2025-03-10T07:02:00Z">
        <w:r w:rsidR="0050181D" w:rsidRPr="00A527F0" w:rsidDel="00E058BE">
          <w:delText>C-4</w:delText>
        </w:r>
      </w:del>
      <w:r w:rsidR="0050181D" w:rsidRPr="00A527F0">
        <w:t>-</w:t>
      </w:r>
      <w:r w:rsidRPr="00A527F0">
        <w:t>10</w:t>
      </w:r>
      <w:r w:rsidR="005309B6" w:rsidRPr="00A527F0">
        <w:t xml:space="preserve"> -</w:t>
      </w:r>
      <w:r w:rsidR="00B9341D" w:rsidRPr="00A527F0">
        <w:t xml:space="preserve"> Examples of S-104 data selection</w:t>
      </w:r>
    </w:p>
    <w:p w14:paraId="70F565E5" w14:textId="3859AB7F" w:rsidR="001374ED" w:rsidRPr="00A527F0" w:rsidRDefault="001374ED" w:rsidP="00AE2737">
      <w:pPr>
        <w:pStyle w:val="ListParagraph"/>
        <w:numPr>
          <w:ilvl w:val="0"/>
          <w:numId w:val="93"/>
        </w:numPr>
        <w:spacing w:after="120" w:line="240" w:lineRule="auto"/>
      </w:pPr>
      <w:r w:rsidRPr="00A527F0">
        <w:t>User selected period 1, four values are from 0700, 0730, 0800 and 0830 - WLA would select 08:30 value = 1.2m</w:t>
      </w:r>
      <w:r w:rsidR="005309B6" w:rsidRPr="00A527F0">
        <w:t xml:space="preserve"> (even though the time period doesn't overlap).</w:t>
      </w:r>
    </w:p>
    <w:p w14:paraId="1152E673" w14:textId="46818A49" w:rsidR="001374ED" w:rsidRPr="00A527F0" w:rsidRDefault="001374ED" w:rsidP="00AE2737">
      <w:pPr>
        <w:pStyle w:val="ListParagraph"/>
        <w:numPr>
          <w:ilvl w:val="0"/>
          <w:numId w:val="93"/>
        </w:numPr>
        <w:spacing w:after="120" w:line="240" w:lineRule="auto"/>
      </w:pPr>
      <w:r w:rsidRPr="00A527F0">
        <w:t>User selected period 2, two values are from 0630 and 0700 - WLA would select 06:30 value V=1.2m (even though the time period doesn't overlap)</w:t>
      </w:r>
      <w:r w:rsidR="00D024C6" w:rsidRPr="00A527F0">
        <w:t>.</w:t>
      </w:r>
    </w:p>
    <w:p w14:paraId="345F7EC1" w14:textId="72A2F7BF" w:rsidR="001374ED" w:rsidRPr="00A527F0" w:rsidRDefault="001374ED" w:rsidP="00AE2737">
      <w:pPr>
        <w:pStyle w:val="ListParagraph"/>
        <w:numPr>
          <w:ilvl w:val="0"/>
          <w:numId w:val="93"/>
        </w:numPr>
        <w:spacing w:after="120" w:line="240" w:lineRule="auto"/>
      </w:pPr>
      <w:r w:rsidRPr="00A527F0">
        <w:t>User selected period 3, three values are from 0600, 0630 and 0700 - WLA would select 06:</w:t>
      </w:r>
      <w:r w:rsidR="005309B6" w:rsidRPr="00A527F0">
        <w:t>0</w:t>
      </w:r>
      <w:r w:rsidRPr="00A527F0">
        <w:t>0 V=1.</w:t>
      </w:r>
      <w:r w:rsidR="005309B6" w:rsidRPr="00A527F0">
        <w:t>1</w:t>
      </w:r>
      <w:r w:rsidRPr="00A527F0">
        <w:t>m (even though the time period doesn't overlap)</w:t>
      </w:r>
      <w:r w:rsidR="00D024C6" w:rsidRPr="00A527F0">
        <w:t>.</w:t>
      </w:r>
    </w:p>
    <w:p w14:paraId="4E8E75B3" w14:textId="3EB2ECA4" w:rsidR="001374ED" w:rsidRPr="00A527F0" w:rsidRDefault="001374ED" w:rsidP="00AE2737">
      <w:pPr>
        <w:pStyle w:val="ListParagraph"/>
        <w:numPr>
          <w:ilvl w:val="0"/>
          <w:numId w:val="93"/>
        </w:numPr>
        <w:spacing w:after="120" w:line="240" w:lineRule="auto"/>
      </w:pPr>
      <w:r w:rsidRPr="00A527F0">
        <w:t>User selected period 4, five values are from 0630, 0700, 0730, 0800 and 0830 –</w:t>
      </w:r>
      <w:r w:rsidR="00D024C6" w:rsidRPr="00A527F0">
        <w:t xml:space="preserve"> WLA would select 07:30 V=1.2m.</w:t>
      </w:r>
    </w:p>
    <w:p w14:paraId="4A4627B9" w14:textId="06032DB3" w:rsidR="001374ED" w:rsidRPr="00A527F0" w:rsidRDefault="001374ED" w:rsidP="005309B6">
      <w:pPr>
        <w:spacing w:after="120" w:line="240" w:lineRule="auto"/>
      </w:pPr>
      <w:r w:rsidRPr="00A527F0">
        <w:t xml:space="preserve">When adjusting depth values the shoalest (smallest) value from the selected S-104 records </w:t>
      </w:r>
      <w:r w:rsidR="00B15F52" w:rsidRPr="00A527F0">
        <w:t xml:space="preserve">must </w:t>
      </w:r>
      <w:r w:rsidRPr="00A527F0">
        <w:t xml:space="preserve">be used in order to produce the safest WLA values. </w:t>
      </w:r>
    </w:p>
    <w:p w14:paraId="006EB9EE" w14:textId="77777777" w:rsidR="001374ED" w:rsidRPr="00A527F0" w:rsidRDefault="001374ED" w:rsidP="005309B6">
      <w:pPr>
        <w:spacing w:after="120" w:line="240" w:lineRule="auto"/>
      </w:pPr>
      <w:r w:rsidRPr="00A527F0">
        <w:t>Format of the permanent indication is as below:</w:t>
      </w:r>
    </w:p>
    <w:p w14:paraId="32DF8B25" w14:textId="77777777" w:rsidR="001374ED" w:rsidRPr="00A527F0" w:rsidRDefault="001374ED" w:rsidP="00D024C6">
      <w:pPr>
        <w:spacing w:after="120" w:line="240" w:lineRule="auto"/>
        <w:ind w:left="426"/>
        <w:rPr>
          <w:b/>
          <w:bCs/>
          <w:color w:val="0070C0"/>
        </w:rPr>
      </w:pPr>
      <w:bookmarkStart w:id="2742" w:name="_Hlk88578384"/>
      <w:r w:rsidRPr="00A527F0">
        <w:rPr>
          <w:b/>
          <w:bCs/>
          <w:color w:val="0070C0"/>
        </w:rPr>
        <w:t>WLA from 12:34 08 Nov 2021 to 14:56 08 Nov 2021</w:t>
      </w:r>
    </w:p>
    <w:p w14:paraId="04191239" w14:textId="77777777" w:rsidR="00D024C6" w:rsidRPr="00A527F0" w:rsidRDefault="00D024C6" w:rsidP="00D024C6">
      <w:pPr>
        <w:spacing w:after="120" w:line="240" w:lineRule="auto"/>
        <w:rPr>
          <w:bCs/>
        </w:rPr>
      </w:pPr>
    </w:p>
    <w:p w14:paraId="337E26B9" w14:textId="5F749396" w:rsidR="006D7DB6" w:rsidRPr="006D7DB6" w:rsidRDefault="006D7DB6">
      <w:pPr>
        <w:pStyle w:val="Heading1"/>
        <w:numPr>
          <w:ilvl w:val="1"/>
          <w:numId w:val="237"/>
        </w:numPr>
        <w:pPrChange w:id="2743" w:author="Jonathan Pritchard" w:date="2025-03-07T16:32:00Z" w16du:dateUtc="2025-03-07T16:32:00Z">
          <w:pPr>
            <w:pStyle w:val="Heading1"/>
            <w:numPr>
              <w:ilvl w:val="1"/>
              <w:numId w:val="182"/>
            </w:numPr>
            <w:ind w:left="576" w:hanging="576"/>
          </w:pPr>
        </w:pPrChange>
      </w:pPr>
      <w:bookmarkStart w:id="2744" w:name="_Toc88852891"/>
      <w:bookmarkStart w:id="2745" w:name="_Toc98339999"/>
      <w:bookmarkStart w:id="2746" w:name="_Toc98340375"/>
      <w:bookmarkStart w:id="2747" w:name="_Toc194067242"/>
      <w:bookmarkEnd w:id="2742"/>
      <w:r w:rsidRPr="00394FF5">
        <w:t xml:space="preserve">Implementation of WLA Option </w:t>
      </w:r>
      <w:del w:id="2748" w:author="Jonathan Pritchard" w:date="2025-03-10T12:49:00Z" w16du:dateUtc="2025-03-10T12:49:00Z">
        <w:r w:rsidDel="005C3EE9">
          <w:delText>2</w:delText>
        </w:r>
      </w:del>
      <w:ins w:id="2749" w:author="Jonathan Pritchard" w:date="2025-03-10T12:49:00Z" w16du:dateUtc="2025-03-10T12:49:00Z">
        <w:r w:rsidR="005C3EE9">
          <w:t>3</w:t>
        </w:r>
      </w:ins>
      <w:r w:rsidRPr="00394FF5">
        <w:t xml:space="preserve"> – </w:t>
      </w:r>
      <w:r w:rsidRPr="00A527F0">
        <w:t xml:space="preserve">linking of WLA to a defined route with planned waypoints and </w:t>
      </w:r>
      <w:r>
        <w:t>times</w:t>
      </w:r>
      <w:bookmarkEnd w:id="2747"/>
    </w:p>
    <w:bookmarkEnd w:id="2744"/>
    <w:bookmarkEnd w:id="2745"/>
    <w:bookmarkEnd w:id="2746"/>
    <w:p w14:paraId="25EB193C" w14:textId="4C5B34B0" w:rsidR="00297DA6" w:rsidRPr="00A527F0" w:rsidRDefault="001374ED" w:rsidP="00D024C6">
      <w:pPr>
        <w:spacing w:after="120" w:line="240" w:lineRule="auto"/>
        <w:jc w:val="both"/>
      </w:pPr>
      <w:r w:rsidRPr="00A527F0">
        <w:t xml:space="preserve">When WLA is based on a route then the limit of check area around the route is set by the user as specified by IMO MSC </w:t>
      </w:r>
      <w:r w:rsidR="002514B8" w:rsidRPr="00A527F0">
        <w:t>530(106)</w:t>
      </w:r>
      <w:r w:rsidRPr="00A527F0">
        <w:t xml:space="preserve"> 11.3.</w:t>
      </w:r>
      <w:ins w:id="2750" w:author="Jonathan Pritchard" w:date="2025-03-10T12:49:00Z" w16du:dateUtc="2025-03-10T12:49:00Z">
        <w:r w:rsidR="005C3EE9">
          <w:t>7</w:t>
        </w:r>
      </w:ins>
      <w:del w:id="2751" w:author="Jonathan Pritchard" w:date="2025-03-10T12:49:00Z" w16du:dateUtc="2025-03-10T12:49:00Z">
        <w:r w:rsidRPr="00A527F0" w:rsidDel="005C3EE9">
          <w:delText>5</w:delText>
        </w:r>
      </w:del>
      <w:r w:rsidRPr="00A527F0">
        <w:t>.</w:t>
      </w:r>
      <w:del w:id="2752" w:author="Jonathan Pritchard" w:date="2025-03-10T12:49:00Z" w16du:dateUtc="2025-03-10T12:49:00Z">
        <w:r w:rsidRPr="00A527F0" w:rsidDel="005C3EE9">
          <w:delText xml:space="preserve"> </w:delText>
        </w:r>
      </w:del>
    </w:p>
    <w:p w14:paraId="2405A804" w14:textId="35EEAE79" w:rsidR="00297DA6" w:rsidRPr="002D7DEE" w:rsidRDefault="00297DA6" w:rsidP="00D024C6">
      <w:pPr>
        <w:spacing w:after="120" w:line="240" w:lineRule="auto"/>
        <w:jc w:val="both"/>
      </w:pPr>
      <w:r w:rsidRPr="002D7DEE">
        <w:t xml:space="preserve">The same user-specified distance </w:t>
      </w:r>
      <w:del w:id="2753" w:author="Jonathan Pritchard" w:date="2025-03-11T14:28:00Z" w16du:dateUtc="2025-03-11T14:28:00Z">
        <w:r w:rsidRPr="002D7DEE" w:rsidDel="00BE7834">
          <w:delText xml:space="preserve">shall </w:delText>
        </w:r>
      </w:del>
      <w:ins w:id="2754" w:author="Jonathan Pritchard" w:date="2025-03-11T14:28:00Z" w16du:dateUtc="2025-03-11T14:28:00Z">
        <w:r w:rsidR="00BE7834">
          <w:t>must</w:t>
        </w:r>
        <w:r w:rsidR="00BE7834" w:rsidRPr="002D7DEE">
          <w:t xml:space="preserve"> </w:t>
        </w:r>
      </w:ins>
      <w:r w:rsidRPr="002D7DEE">
        <w:t>be used for the check of safety contour, prohibited areas, geographic areas for which special conditions exist and navigational hazards</w:t>
      </w:r>
      <w:del w:id="2755" w:author="Grant, David M (52400) CIV USN NIWC ATLANTIC VA (USA)" w:date="2025-02-26T16:18:00Z" w16du:dateUtc="2025-02-26T21:18:00Z">
        <w:r w:rsidRPr="002D7DEE" w:rsidDel="00DC20CE">
          <w:delText>”</w:delText>
        </w:r>
      </w:del>
      <w:r w:rsidRPr="002D7DEE">
        <w:t xml:space="preserve"> and equivalent requirements when route monitoring</w:t>
      </w:r>
    </w:p>
    <w:p w14:paraId="5B4F222F" w14:textId="4B78E805" w:rsidR="001374ED" w:rsidRPr="00A527F0" w:rsidRDefault="001374ED" w:rsidP="00D024C6">
      <w:pPr>
        <w:spacing w:after="120" w:line="240" w:lineRule="auto"/>
        <w:jc w:val="both"/>
      </w:pPr>
      <w:r w:rsidRPr="00A527F0">
        <w:t xml:space="preserve">The WLA is processed within this check area. The boundary of the area of the display where WLA has been carried out </w:t>
      </w:r>
      <w:r w:rsidR="00B15F52" w:rsidRPr="00A527F0">
        <w:t xml:space="preserve">must </w:t>
      </w:r>
      <w:r w:rsidRPr="00A527F0">
        <w:t>be displayed</w:t>
      </w:r>
      <w:ins w:id="2756" w:author="Jonathan Pritchard" w:date="2025-03-10T07:14:00Z" w16du:dateUtc="2025-03-10T07:14:00Z">
        <w:r w:rsidR="00503BA8">
          <w:t xml:space="preserve"> (as </w:t>
        </w:r>
      </w:ins>
      <w:ins w:id="2757" w:author="Jonathan Pritchard" w:date="2025-03-10T07:15:00Z" w16du:dateUtc="2025-03-10T07:15:00Z">
        <w:r w:rsidR="00503BA8">
          <w:t>shown in figure D-2.16)</w:t>
        </w:r>
      </w:ins>
      <w:r w:rsidRPr="00A527F0">
        <w:t>. In the process description this distance is referred to as ‘a’</w:t>
      </w:r>
      <w:r w:rsidR="00D024C6" w:rsidRPr="00A527F0">
        <w:t>.</w:t>
      </w:r>
    </w:p>
    <w:p w14:paraId="05DF4164" w14:textId="77777777" w:rsidR="001374ED" w:rsidRPr="00A527F0" w:rsidRDefault="001374ED" w:rsidP="00D024C6">
      <w:pPr>
        <w:spacing w:after="120" w:line="240" w:lineRule="auto"/>
        <w:jc w:val="both"/>
      </w:pPr>
      <w:r w:rsidRPr="00A527F0">
        <w:t>A route could be either a Planned route or a Monitored route. Both could be processed for the WLA, but not at the same time in a single display area. In case of multiple display areas, it is possible that one area is WLA processed for Planned route and another area is WLA processed for the Monitored route.</w:t>
      </w:r>
    </w:p>
    <w:p w14:paraId="60DC4469" w14:textId="77777777" w:rsidR="001374ED" w:rsidRPr="00A527F0" w:rsidRDefault="001374ED" w:rsidP="00D024C6">
      <w:pPr>
        <w:spacing w:after="120" w:line="240" w:lineRule="auto"/>
        <w:jc w:val="both"/>
      </w:pPr>
      <w:r w:rsidRPr="00A527F0">
        <w:lastRenderedPageBreak/>
        <w:t>For a Planned route the datetime period applied for the WLA process is based on the schedule of the planned route itself.</w:t>
      </w:r>
    </w:p>
    <w:p w14:paraId="7D395AFD" w14:textId="70A008E1" w:rsidR="001374ED" w:rsidRPr="00A527F0" w:rsidRDefault="001374ED" w:rsidP="00D024C6">
      <w:pPr>
        <w:spacing w:after="60" w:line="240" w:lineRule="auto"/>
        <w:jc w:val="both"/>
      </w:pPr>
      <w:r w:rsidRPr="00A527F0">
        <w:t>For a Monitored route the datetime period applied for the WLA process is user selectable either</w:t>
      </w:r>
      <w:r w:rsidR="00D024C6" w:rsidRPr="00A527F0">
        <w:t>:</w:t>
      </w:r>
    </w:p>
    <w:p w14:paraId="1C649CDD" w14:textId="69FFDD8B" w:rsidR="001374ED" w:rsidRPr="00A527F0" w:rsidRDefault="00D024C6" w:rsidP="00AE2737">
      <w:pPr>
        <w:pStyle w:val="ListParagraph"/>
        <w:numPr>
          <w:ilvl w:val="0"/>
          <w:numId w:val="92"/>
        </w:numPr>
        <w:spacing w:after="60" w:line="240" w:lineRule="auto"/>
        <w:jc w:val="both"/>
      </w:pPr>
      <w:r w:rsidRPr="00A527F0">
        <w:t>B</w:t>
      </w:r>
      <w:r w:rsidR="001374ED" w:rsidRPr="00A527F0">
        <w:t>ased on the planned schedule of the monitored route itself; or</w:t>
      </w:r>
    </w:p>
    <w:p w14:paraId="0FEFABC7" w14:textId="3695ED67" w:rsidR="00297DA6" w:rsidRPr="00A527F0" w:rsidRDefault="00D024C6" w:rsidP="00297DA6">
      <w:pPr>
        <w:pStyle w:val="ListParagraph"/>
        <w:numPr>
          <w:ilvl w:val="0"/>
          <w:numId w:val="92"/>
        </w:numPr>
        <w:spacing w:after="120" w:line="240" w:lineRule="auto"/>
        <w:jc w:val="both"/>
      </w:pPr>
      <w:r w:rsidRPr="00A527F0">
        <w:t>B</w:t>
      </w:r>
      <w:r w:rsidR="001374ED" w:rsidRPr="00A527F0">
        <w:t>ased on the monitored route adjusted for the current own ship position.</w:t>
      </w:r>
    </w:p>
    <w:p w14:paraId="312855A2" w14:textId="77777777" w:rsidR="00297DA6" w:rsidRPr="00A527F0" w:rsidRDefault="00297DA6" w:rsidP="00297DA6">
      <w:pPr>
        <w:spacing w:after="120" w:line="240" w:lineRule="auto"/>
        <w:jc w:val="both"/>
      </w:pPr>
    </w:p>
    <w:p w14:paraId="6D9251F7" w14:textId="4D8BBF0C" w:rsidR="00297DA6" w:rsidRPr="00A527F0" w:rsidRDefault="00297DA6" w:rsidP="0043278E">
      <w:pPr>
        <w:spacing w:after="120" w:line="240" w:lineRule="auto"/>
        <w:jc w:val="both"/>
      </w:pPr>
      <w:r w:rsidRPr="00A527F0">
        <w:t xml:space="preserve">When WLA is based on the planned schedule and own ship is not keeping to schedule a Caution </w:t>
      </w:r>
      <w:r w:rsidR="00B15F52" w:rsidRPr="00A527F0">
        <w:t>must</w:t>
      </w:r>
      <w:r w:rsidRPr="00A527F0">
        <w:t xml:space="preserve"> be raised to indicate the water level being experienced may be different to that being applied by the ECDIS</w:t>
      </w:r>
    </w:p>
    <w:p w14:paraId="417A8B6C" w14:textId="77777777" w:rsidR="001374ED" w:rsidRPr="00A527F0" w:rsidRDefault="001374ED" w:rsidP="00D024C6">
      <w:pPr>
        <w:spacing w:after="60" w:line="240" w:lineRule="auto"/>
        <w:jc w:val="both"/>
      </w:pPr>
      <w:r w:rsidRPr="00A527F0">
        <w:t>The region of WLA is restricted to a distinguishable bordered polygon around the route. The process works as follows:</w:t>
      </w:r>
    </w:p>
    <w:p w14:paraId="15437C16" w14:textId="74FAD064" w:rsidR="001374ED" w:rsidRPr="00A527F0" w:rsidRDefault="001374ED" w:rsidP="00AE2737">
      <w:pPr>
        <w:pStyle w:val="ListParagraph"/>
        <w:numPr>
          <w:ilvl w:val="0"/>
          <w:numId w:val="84"/>
        </w:numPr>
        <w:spacing w:after="120" w:line="240" w:lineRule="auto"/>
        <w:jc w:val="both"/>
      </w:pPr>
      <w:r w:rsidRPr="00A527F0">
        <w:t>For each section of the route a series of estimated time markers is defined along the route at times t</w:t>
      </w:r>
      <w:r w:rsidRPr="00A527F0">
        <w:rPr>
          <w:vertAlign w:val="subscript"/>
        </w:rPr>
        <w:t xml:space="preserve">0 </w:t>
      </w:r>
      <w:r w:rsidRPr="00A527F0">
        <w:t>– t</w:t>
      </w:r>
      <w:r w:rsidRPr="00A527F0">
        <w:rPr>
          <w:vertAlign w:val="subscript"/>
        </w:rPr>
        <w:t>n</w:t>
      </w:r>
      <w:r w:rsidRPr="00A527F0">
        <w:t xml:space="preserve">. The diagram also shows the “limit of check area” as specified by IMO MSC </w:t>
      </w:r>
      <w:r w:rsidR="002514B8" w:rsidRPr="00A527F0">
        <w:t>530(106)</w:t>
      </w:r>
      <w:r w:rsidRPr="00A527F0">
        <w:t xml:space="preserve"> 11.3.5. Each time marker is delimited before and after by the time +/- half the user selected t</w:t>
      </w:r>
      <w:r w:rsidRPr="00A527F0">
        <w:rPr>
          <w:vertAlign w:val="subscript"/>
        </w:rPr>
        <w:t>u</w:t>
      </w:r>
      <w:r w:rsidRPr="00A527F0">
        <w:t xml:space="preserve"> interval so the rectangle in the diagram represents the extent of time t</w:t>
      </w:r>
      <w:r w:rsidRPr="00A527F0">
        <w:rPr>
          <w:vertAlign w:val="subscript"/>
        </w:rPr>
        <w:t xml:space="preserve">1 </w:t>
      </w:r>
      <w:r w:rsidRPr="00A527F0">
        <w:t xml:space="preserve">which ranges from time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r>
          <w:rPr>
            <w:rFonts w:ascii="Cambria Math" w:hAnsi="Cambria Math"/>
          </w:rPr>
          <m:t xml:space="preserve"> </m:t>
        </m:r>
      </m:oMath>
      <w:r w:rsidRPr="00A527F0">
        <w:t xml:space="preserve"> to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This is the WLA adjustment polygon</w:t>
      </w:r>
      <w:ins w:id="2758" w:author="Jonathan Pritchard" w:date="2025-03-10T07:17:00Z" w16du:dateUtc="2025-03-10T07:17:00Z">
        <w:r w:rsidR="00503BA8">
          <w:t xml:space="preserve"> (shown in red)</w:t>
        </w:r>
      </w:ins>
      <w:r w:rsidRPr="00A527F0">
        <w:t xml:space="preserve"> corresponding to time t</w:t>
      </w:r>
      <w:r w:rsidRPr="00A527F0">
        <w:rPr>
          <w:vertAlign w:val="subscript"/>
        </w:rPr>
        <w:t>1</w:t>
      </w:r>
      <w:r w:rsidR="00C957AB" w:rsidRPr="00A527F0">
        <w:t>:</w:t>
      </w:r>
    </w:p>
    <w:p w14:paraId="58FC2744" w14:textId="77777777" w:rsidR="001374ED" w:rsidRPr="00A527F0" w:rsidRDefault="001374ED" w:rsidP="004E61EE">
      <w:pPr>
        <w:spacing w:line="240" w:lineRule="auto"/>
        <w:jc w:val="center"/>
      </w:pPr>
      <w:r w:rsidRPr="00B812CA">
        <w:rPr>
          <w:noProof/>
          <w:lang w:eastAsia="fr-FR"/>
        </w:rPr>
        <w:drawing>
          <wp:inline distT="0" distB="0" distL="0" distR="0" wp14:anchorId="4628901B" wp14:editId="2C4C476B">
            <wp:extent cx="2947737" cy="2001092"/>
            <wp:effectExtent l="0" t="0" r="5080" b="0"/>
            <wp:docPr id="293" name="Picture 293" descr="A picture containing dark, outdoor objec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ark, outdoor object, night sky&#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54107" cy="2005416"/>
                    </a:xfrm>
                    <a:prstGeom prst="rect">
                      <a:avLst/>
                    </a:prstGeom>
                    <a:noFill/>
                  </pic:spPr>
                </pic:pic>
              </a:graphicData>
            </a:graphic>
          </wp:inline>
        </w:drawing>
      </w:r>
    </w:p>
    <w:p w14:paraId="5C7B3C49" w14:textId="27723A8A" w:rsidR="001374ED" w:rsidRPr="00A527F0" w:rsidRDefault="001374ED" w:rsidP="00D024C6">
      <w:pPr>
        <w:pStyle w:val="Caption"/>
        <w:spacing w:after="120" w:line="240" w:lineRule="auto"/>
        <w:jc w:val="center"/>
      </w:pPr>
      <w:r w:rsidRPr="00A527F0">
        <w:t xml:space="preserve">Figure </w:t>
      </w:r>
      <w:ins w:id="2759" w:author="Jonathan Pritchard" w:date="2025-03-10T07:03:00Z" w16du:dateUtc="2025-03-10T07:03:00Z">
        <w:r w:rsidR="00E058BE">
          <w:t>D-2</w:t>
        </w:r>
      </w:ins>
      <w:del w:id="2760" w:author="Jonathan Pritchard" w:date="2025-03-10T07:03:00Z" w16du:dateUtc="2025-03-10T07:03:00Z">
        <w:r w:rsidR="0050181D" w:rsidRPr="00A527F0" w:rsidDel="00E058BE">
          <w:delText>C-4</w:delText>
        </w:r>
      </w:del>
      <w:r w:rsidR="0050181D" w:rsidRPr="00A527F0">
        <w:t>-</w:t>
      </w:r>
      <w:r w:rsidRPr="00A527F0">
        <w:t>11</w:t>
      </w:r>
      <w:r w:rsidR="00D024C6" w:rsidRPr="00A527F0">
        <w:t xml:space="preserve"> -</w:t>
      </w:r>
      <w:r w:rsidR="00B9341D" w:rsidRPr="00A527F0">
        <w:t xml:space="preserve"> WLA adjustment polygon</w:t>
      </w:r>
    </w:p>
    <w:p w14:paraId="7EC49B86" w14:textId="77777777" w:rsidR="001374ED" w:rsidRPr="00A527F0" w:rsidRDefault="001374ED" w:rsidP="00AE2737">
      <w:pPr>
        <w:pStyle w:val="ListParagraph"/>
        <w:numPr>
          <w:ilvl w:val="0"/>
          <w:numId w:val="84"/>
        </w:numPr>
        <w:spacing w:after="60" w:line="240" w:lineRule="auto"/>
        <w:ind w:left="714" w:hanging="357"/>
        <w:jc w:val="both"/>
      </w:pPr>
      <w:r w:rsidRPr="00A527F0">
        <w:t>Where the route follows a curved section the polygon formed is not a rectangle but an area defined by the user selected limit as shown by areas a and b:</w:t>
      </w:r>
    </w:p>
    <w:p w14:paraId="578F702B" w14:textId="77777777" w:rsidR="001374ED" w:rsidRPr="00A527F0" w:rsidRDefault="001374ED" w:rsidP="004E61EE">
      <w:pPr>
        <w:pStyle w:val="ListParagraph"/>
        <w:spacing w:line="240" w:lineRule="auto"/>
      </w:pPr>
    </w:p>
    <w:p w14:paraId="34CF11A4" w14:textId="77777777" w:rsidR="001374ED" w:rsidRPr="00A527F0" w:rsidRDefault="001374ED" w:rsidP="004E61EE">
      <w:pPr>
        <w:pStyle w:val="ListParagraph"/>
        <w:spacing w:line="240" w:lineRule="auto"/>
        <w:jc w:val="center"/>
      </w:pPr>
      <w:r w:rsidRPr="00B812CA">
        <w:rPr>
          <w:noProof/>
          <w:lang w:eastAsia="fr-FR"/>
        </w:rPr>
        <w:drawing>
          <wp:inline distT="0" distB="0" distL="0" distR="0" wp14:anchorId="6B5028E3" wp14:editId="0CF54525">
            <wp:extent cx="4602997" cy="1929859"/>
            <wp:effectExtent l="0" t="0" r="7620" b="0"/>
            <wp:docPr id="294" name="Picture 29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Chart, radar 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08723" cy="1932260"/>
                    </a:xfrm>
                    <a:prstGeom prst="rect">
                      <a:avLst/>
                    </a:prstGeom>
                    <a:noFill/>
                  </pic:spPr>
                </pic:pic>
              </a:graphicData>
            </a:graphic>
          </wp:inline>
        </w:drawing>
      </w:r>
    </w:p>
    <w:p w14:paraId="06E48943" w14:textId="3785F751" w:rsidR="001374ED" w:rsidRPr="00A527F0" w:rsidRDefault="001374ED" w:rsidP="00C957AB">
      <w:pPr>
        <w:pStyle w:val="Caption"/>
        <w:spacing w:after="120" w:line="240" w:lineRule="auto"/>
        <w:jc w:val="center"/>
      </w:pPr>
      <w:r w:rsidRPr="00A527F0">
        <w:t xml:space="preserve">Figure </w:t>
      </w:r>
      <w:ins w:id="2761" w:author="Jonathan Pritchard" w:date="2025-03-10T07:03:00Z" w16du:dateUtc="2025-03-10T07:03:00Z">
        <w:r w:rsidR="00E058BE">
          <w:t>D-2</w:t>
        </w:r>
      </w:ins>
      <w:del w:id="2762" w:author="Jonathan Pritchard" w:date="2025-03-10T07:03:00Z" w16du:dateUtc="2025-03-10T07:03:00Z">
        <w:r w:rsidR="0050181D" w:rsidRPr="00A527F0" w:rsidDel="00E058BE">
          <w:delText>C-4</w:delText>
        </w:r>
      </w:del>
      <w:r w:rsidR="0050181D" w:rsidRPr="00A527F0">
        <w:t>-</w:t>
      </w:r>
      <w:r w:rsidRPr="00A527F0">
        <w:t>12</w:t>
      </w:r>
      <w:r w:rsidR="00C957AB" w:rsidRPr="00A527F0">
        <w:t xml:space="preserve"> -</w:t>
      </w:r>
      <w:r w:rsidR="00B9341D" w:rsidRPr="00A527F0">
        <w:t xml:space="preserve"> WLA adjustment polygon along curved section</w:t>
      </w:r>
    </w:p>
    <w:p w14:paraId="08728A2A" w14:textId="0BA3869C" w:rsidR="001374ED" w:rsidRPr="00A527F0" w:rsidRDefault="001374ED" w:rsidP="00AE2737">
      <w:pPr>
        <w:pStyle w:val="ListParagraph"/>
        <w:numPr>
          <w:ilvl w:val="0"/>
          <w:numId w:val="84"/>
        </w:numPr>
        <w:spacing w:after="120" w:line="240" w:lineRule="auto"/>
        <w:ind w:left="714" w:hanging="357"/>
        <w:jc w:val="both"/>
      </w:pPr>
      <w:r w:rsidRPr="00A527F0">
        <w:lastRenderedPageBreak/>
        <w:t xml:space="preserve">The individual S-102 points (blue dots in </w:t>
      </w:r>
      <w:r w:rsidR="00C957AB" w:rsidRPr="00A527F0">
        <w:t xml:space="preserve">Figure </w:t>
      </w:r>
      <w:ins w:id="2763" w:author="Jonathan Pritchard" w:date="2025-03-10T07:03:00Z" w16du:dateUtc="2025-03-10T07:03:00Z">
        <w:r w:rsidR="00E058BE">
          <w:t>D-2</w:t>
        </w:r>
      </w:ins>
      <w:del w:id="2764" w:author="Jonathan Pritchard" w:date="2025-03-10T07:03:00Z" w16du:dateUtc="2025-03-10T07:03:00Z">
        <w:r w:rsidR="00C957AB" w:rsidRPr="00A527F0" w:rsidDel="00E058BE">
          <w:delText>C-4</w:delText>
        </w:r>
      </w:del>
      <w:r w:rsidR="00C957AB" w:rsidRPr="00A527F0">
        <w:t>-13</w:t>
      </w:r>
      <w:r w:rsidRPr="00A527F0">
        <w:t xml:space="preserve"> below) are assigned rectangular extents. For each WLA adjustment rectangle corresponding to each t</w:t>
      </w:r>
      <w:r w:rsidRPr="00A527F0">
        <w:rPr>
          <w:vertAlign w:val="subscript"/>
        </w:rPr>
        <w:t>i</w:t>
      </w:r>
      <w:r w:rsidRPr="00A527F0">
        <w:t xml:space="preserve"> the S-102 extents which spatially intersect are selected. A full example is shown in </w:t>
      </w:r>
      <w:r w:rsidR="00C957AB" w:rsidRPr="00A527F0">
        <w:t xml:space="preserve">Figure </w:t>
      </w:r>
      <w:ins w:id="2765" w:author="Jonathan Pritchard" w:date="2025-03-10T07:03:00Z" w16du:dateUtc="2025-03-10T07:03:00Z">
        <w:r w:rsidR="00E058BE">
          <w:t>D-2</w:t>
        </w:r>
      </w:ins>
      <w:del w:id="2766" w:author="Jonathan Pritchard" w:date="2025-03-10T07:03:00Z" w16du:dateUtc="2025-03-10T07:03:00Z">
        <w:r w:rsidR="00C957AB" w:rsidRPr="00A527F0" w:rsidDel="00E058BE">
          <w:delText>C-4</w:delText>
        </w:r>
      </w:del>
      <w:r w:rsidR="00C957AB" w:rsidRPr="00A527F0">
        <w:t>-13</w:t>
      </w:r>
      <w:r w:rsidRPr="00A527F0">
        <w:t xml:space="preserve"> for one of the WLA polygons</w:t>
      </w:r>
      <w:ins w:id="2767" w:author="Jonathan Pritchard" w:date="2025-03-10T07:17:00Z" w16du:dateUtc="2025-03-10T07:17:00Z">
        <w:r w:rsidR="00503BA8">
          <w:t xml:space="preserve"> (shown in red)</w:t>
        </w:r>
      </w:ins>
      <w:r w:rsidRPr="00A527F0">
        <w:t>.</w:t>
      </w:r>
    </w:p>
    <w:p w14:paraId="2D2B10ED" w14:textId="77777777" w:rsidR="001374ED" w:rsidRPr="00A527F0" w:rsidRDefault="001374ED" w:rsidP="004E61EE">
      <w:pPr>
        <w:spacing w:line="240" w:lineRule="auto"/>
        <w:jc w:val="center"/>
      </w:pPr>
      <w:r w:rsidRPr="00B812CA">
        <w:rPr>
          <w:noProof/>
          <w:lang w:eastAsia="fr-FR"/>
        </w:rPr>
        <w:drawing>
          <wp:inline distT="0" distB="0" distL="0" distR="0" wp14:anchorId="3B0B67BC" wp14:editId="3F9763F3">
            <wp:extent cx="4338180" cy="3022842"/>
            <wp:effectExtent l="0" t="0" r="5715" b="6350"/>
            <wp:docPr id="295" name="Picture 295"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picture containing ligh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40640" cy="3024556"/>
                    </a:xfrm>
                    <a:prstGeom prst="rect">
                      <a:avLst/>
                    </a:prstGeom>
                    <a:noFill/>
                  </pic:spPr>
                </pic:pic>
              </a:graphicData>
            </a:graphic>
          </wp:inline>
        </w:drawing>
      </w:r>
    </w:p>
    <w:p w14:paraId="68351941" w14:textId="6B6B2D65" w:rsidR="001374ED" w:rsidRPr="00A527F0" w:rsidRDefault="001374ED" w:rsidP="00C957AB">
      <w:pPr>
        <w:pStyle w:val="Caption"/>
        <w:spacing w:after="120" w:line="240" w:lineRule="auto"/>
        <w:jc w:val="center"/>
      </w:pPr>
      <w:r w:rsidRPr="00A527F0">
        <w:t xml:space="preserve">Figure </w:t>
      </w:r>
      <w:ins w:id="2768" w:author="Jonathan Pritchard" w:date="2025-03-10T07:03:00Z" w16du:dateUtc="2025-03-10T07:03:00Z">
        <w:r w:rsidR="00E058BE">
          <w:t>D-2</w:t>
        </w:r>
      </w:ins>
      <w:del w:id="2769" w:author="Jonathan Pritchard" w:date="2025-03-10T07:03:00Z" w16du:dateUtc="2025-03-10T07:03:00Z">
        <w:r w:rsidR="0050181D" w:rsidRPr="00A527F0" w:rsidDel="00E058BE">
          <w:delText>C-4</w:delText>
        </w:r>
      </w:del>
      <w:r w:rsidR="0050181D" w:rsidRPr="00A527F0">
        <w:t>-</w:t>
      </w:r>
      <w:r w:rsidRPr="00A527F0">
        <w:t>13</w:t>
      </w:r>
      <w:r w:rsidR="00C957AB" w:rsidRPr="00A527F0">
        <w:t xml:space="preserve"> -</w:t>
      </w:r>
      <w:r w:rsidR="00B548CC" w:rsidRPr="00A527F0">
        <w:t xml:space="preserve"> Grid cell selection</w:t>
      </w:r>
    </w:p>
    <w:p w14:paraId="5816C58D" w14:textId="32614753" w:rsidR="001374ED" w:rsidRPr="00A527F0" w:rsidRDefault="001374ED" w:rsidP="00AE2737">
      <w:pPr>
        <w:pStyle w:val="ListParagraph"/>
        <w:numPr>
          <w:ilvl w:val="0"/>
          <w:numId w:val="84"/>
        </w:numPr>
        <w:spacing w:after="60" w:line="240" w:lineRule="auto"/>
        <w:contextualSpacing/>
        <w:jc w:val="both"/>
      </w:pPr>
      <w:r w:rsidRPr="00A527F0">
        <w:t xml:space="preserve">For each S-102 point whose extent intersects the WLA adjustment </w:t>
      </w:r>
      <w:del w:id="2770" w:author="Jonathan Pritchard" w:date="2025-03-10T07:19:00Z" w16du:dateUtc="2025-03-10T07:19:00Z">
        <w:r w:rsidRPr="00A527F0" w:rsidDel="006F4AAD">
          <w:delText xml:space="preserve">box </w:delText>
        </w:r>
      </w:del>
      <w:ins w:id="2771" w:author="Jonathan Pritchard" w:date="2025-03-10T07:19:00Z" w16du:dateUtc="2025-03-10T07:19:00Z">
        <w:r w:rsidR="006F4AAD">
          <w:t>polygon</w:t>
        </w:r>
        <w:r w:rsidR="006F4AAD" w:rsidRPr="00A527F0">
          <w:t xml:space="preserve"> </w:t>
        </w:r>
      </w:ins>
      <w:r w:rsidRPr="00A527F0">
        <w:t>the Water level is adjusted using a similar process to Option 1. The S-104 value used for adjustment is the shoalest value from each of the S-104 points whose extents intersect the S-102 point (as described in WLA Option 1) across the time period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xml:space="preserve">), In </w:t>
      </w:r>
      <w:r w:rsidR="00C957AB" w:rsidRPr="00A527F0">
        <w:t>F</w:t>
      </w:r>
      <w:r w:rsidRPr="00A527F0">
        <w:t xml:space="preserve">igure </w:t>
      </w:r>
      <w:ins w:id="2772" w:author="Jonathan Pritchard" w:date="2025-03-10T07:17:00Z" w16du:dateUtc="2025-03-10T07:17:00Z">
        <w:r w:rsidR="00503BA8">
          <w:t>D-2</w:t>
        </w:r>
      </w:ins>
      <w:del w:id="2773" w:author="Jonathan Pritchard" w:date="2025-03-10T07:17:00Z" w16du:dateUtc="2025-03-10T07:17:00Z">
        <w:r w:rsidR="0050181D" w:rsidRPr="00A527F0" w:rsidDel="00503BA8">
          <w:delText>C-4</w:delText>
        </w:r>
      </w:del>
      <w:r w:rsidR="0050181D" w:rsidRPr="00A527F0">
        <w:t>-</w:t>
      </w:r>
      <w:r w:rsidRPr="00A527F0">
        <w:t>14, illustrating this step, two S-102 points are adjusted by S-104 values in the time period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for calculation of t</w:t>
      </w:r>
      <w:r w:rsidRPr="00A527F0">
        <w:rPr>
          <w:vertAlign w:val="subscript"/>
        </w:rPr>
        <w:t>1</w:t>
      </w:r>
      <w:r w:rsidRPr="00A527F0">
        <w:t xml:space="preserve">. S-102 point </w:t>
      </w:r>
      <m:oMath>
        <m:r>
          <w:rPr>
            <w:rFonts w:ascii="Cambria Math" w:hAnsi="Cambria Math"/>
            <w:sz w:val="24"/>
            <w:szCs w:val="24"/>
          </w:rPr>
          <m:t>x</m:t>
        </m:r>
      </m:oMath>
      <w:r w:rsidRPr="00A527F0">
        <w:rPr>
          <w:rFonts w:eastAsiaTheme="minorEastAsia"/>
          <w:sz w:val="24"/>
          <w:szCs w:val="24"/>
        </w:rPr>
        <w:t xml:space="preserve"> </w:t>
      </w:r>
      <w:r w:rsidRPr="00A527F0">
        <w:t xml:space="preserve">is adjusted using values drawn from S-104 points </w:t>
      </w:r>
      <w:r w:rsidRPr="006F4AAD">
        <w:rPr>
          <w:b/>
          <w:bCs/>
          <w:i/>
          <w:iCs/>
          <w:rPrChange w:id="2774" w:author="Jonathan Pritchard" w:date="2025-03-10T07:22:00Z" w16du:dateUtc="2025-03-10T07:22:00Z">
            <w:rPr/>
          </w:rPrChange>
        </w:rPr>
        <w:t>a</w:t>
      </w:r>
      <w:r w:rsidRPr="00A527F0">
        <w:t xml:space="preserve"> and </w:t>
      </w:r>
      <w:r w:rsidRPr="006F4AAD">
        <w:rPr>
          <w:b/>
          <w:bCs/>
          <w:i/>
          <w:iCs/>
          <w:rPrChange w:id="2775" w:author="Jonathan Pritchard" w:date="2025-03-10T07:22:00Z" w16du:dateUtc="2025-03-10T07:22:00Z">
            <w:rPr/>
          </w:rPrChange>
        </w:rPr>
        <w:t>b</w:t>
      </w:r>
      <w:r w:rsidRPr="00A527F0">
        <w:t xml:space="preserve"> (because its extent intersects the extents of </w:t>
      </w:r>
      <w:ins w:id="2776" w:author="Jonathan Pritchard" w:date="2025-03-10T07:22:00Z" w16du:dateUtc="2025-03-10T07:22:00Z">
        <w:r w:rsidR="006F4AAD">
          <w:t xml:space="preserve">points </w:t>
        </w:r>
      </w:ins>
      <w:r w:rsidRPr="006F4AAD">
        <w:rPr>
          <w:b/>
          <w:bCs/>
          <w:i/>
          <w:iCs/>
          <w:rPrChange w:id="2777" w:author="Jonathan Pritchard" w:date="2025-03-10T07:21:00Z" w16du:dateUtc="2025-03-10T07:21:00Z">
            <w:rPr/>
          </w:rPrChange>
        </w:rPr>
        <w:t xml:space="preserve">a </w:t>
      </w:r>
      <w:r w:rsidRPr="00A527F0">
        <w:t xml:space="preserve">and </w:t>
      </w:r>
      <w:r w:rsidRPr="006F4AAD">
        <w:rPr>
          <w:b/>
          <w:bCs/>
          <w:i/>
          <w:iCs/>
          <w:rPrChange w:id="2778" w:author="Jonathan Pritchard" w:date="2025-03-10T07:21:00Z" w16du:dateUtc="2025-03-10T07:21:00Z">
            <w:rPr/>
          </w:rPrChange>
        </w:rPr>
        <w:t>b</w:t>
      </w:r>
      <w:r w:rsidRPr="00A527F0">
        <w:t xml:space="preserve">) and S-102 point y is only adjusted with values from S-104 point </w:t>
      </w:r>
      <w:r w:rsidRPr="006F4AAD">
        <w:rPr>
          <w:b/>
          <w:bCs/>
          <w:i/>
          <w:iCs/>
          <w:rPrChange w:id="2779" w:author="Jonathan Pritchard" w:date="2025-03-10T07:23:00Z" w16du:dateUtc="2025-03-10T07:23:00Z">
            <w:rPr/>
          </w:rPrChange>
        </w:rPr>
        <w:t>b</w:t>
      </w:r>
      <w:r w:rsidRPr="00A527F0">
        <w:t>.</w:t>
      </w:r>
    </w:p>
    <w:p w14:paraId="79A42952" w14:textId="77777777" w:rsidR="001374ED" w:rsidRPr="00A527F0" w:rsidRDefault="001374ED" w:rsidP="004E61EE">
      <w:pPr>
        <w:pStyle w:val="ListParagraph"/>
        <w:keepNext/>
        <w:spacing w:line="240" w:lineRule="auto"/>
        <w:jc w:val="center"/>
      </w:pPr>
    </w:p>
    <w:p w14:paraId="29D22DCB" w14:textId="77777777" w:rsidR="001374ED" w:rsidRPr="00A527F0" w:rsidRDefault="001374ED" w:rsidP="004E61EE">
      <w:pPr>
        <w:pStyle w:val="ListParagraph"/>
        <w:keepNext/>
        <w:spacing w:line="240" w:lineRule="auto"/>
        <w:jc w:val="center"/>
      </w:pPr>
      <w:r w:rsidRPr="00B812CA">
        <w:rPr>
          <w:noProof/>
          <w:lang w:eastAsia="fr-FR"/>
        </w:rPr>
        <w:drawing>
          <wp:inline distT="0" distB="0" distL="0" distR="0" wp14:anchorId="2DE23426" wp14:editId="59F76B99">
            <wp:extent cx="3670077" cy="2482952"/>
            <wp:effectExtent l="0" t="0" r="6985" b="0"/>
            <wp:docPr id="296" name="Picture 296" descr="A picture containing light,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picture containing light, wir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82948" cy="2491660"/>
                    </a:xfrm>
                    <a:prstGeom prst="rect">
                      <a:avLst/>
                    </a:prstGeom>
                    <a:noFill/>
                  </pic:spPr>
                </pic:pic>
              </a:graphicData>
            </a:graphic>
          </wp:inline>
        </w:drawing>
      </w:r>
    </w:p>
    <w:p w14:paraId="7F339A16" w14:textId="3B816384" w:rsidR="001374ED" w:rsidRPr="00A527F0" w:rsidRDefault="001374ED" w:rsidP="00C957AB">
      <w:pPr>
        <w:pStyle w:val="Caption"/>
        <w:spacing w:after="120" w:line="240" w:lineRule="auto"/>
        <w:jc w:val="center"/>
      </w:pPr>
      <w:r w:rsidRPr="00A527F0">
        <w:t xml:space="preserve">Figure </w:t>
      </w:r>
      <w:ins w:id="2780" w:author="Jonathan Pritchard" w:date="2025-03-10T07:03:00Z" w16du:dateUtc="2025-03-10T07:03:00Z">
        <w:r w:rsidR="00E058BE">
          <w:t>D-2</w:t>
        </w:r>
      </w:ins>
      <w:del w:id="2781" w:author="Jonathan Pritchard" w:date="2025-03-10T07:03:00Z" w16du:dateUtc="2025-03-10T07:03:00Z">
        <w:r w:rsidR="0050181D" w:rsidRPr="00A527F0" w:rsidDel="00E058BE">
          <w:delText>C-4</w:delText>
        </w:r>
      </w:del>
      <w:r w:rsidR="0050181D" w:rsidRPr="00A527F0">
        <w:t>-</w:t>
      </w:r>
      <w:r w:rsidRPr="00A527F0">
        <w:t>14</w:t>
      </w:r>
      <w:r w:rsidR="00C957AB" w:rsidRPr="00A527F0">
        <w:t xml:space="preserve"> -</w:t>
      </w:r>
      <w:r w:rsidR="00B548CC" w:rsidRPr="00A527F0">
        <w:t xml:space="preserve"> </w:t>
      </w:r>
      <w:r w:rsidR="00B93390" w:rsidRPr="00A527F0">
        <w:t>Selection of</w:t>
      </w:r>
      <w:r w:rsidR="00B548CC" w:rsidRPr="00A527F0">
        <w:t xml:space="preserve"> S-104 data </w:t>
      </w:r>
    </w:p>
    <w:p w14:paraId="38D9FD5C" w14:textId="77777777" w:rsidR="001374ED" w:rsidRPr="00A527F0" w:rsidRDefault="001374ED" w:rsidP="00AE2737">
      <w:pPr>
        <w:pStyle w:val="ListParagraph"/>
        <w:numPr>
          <w:ilvl w:val="0"/>
          <w:numId w:val="84"/>
        </w:numPr>
        <w:spacing w:after="60" w:line="240" w:lineRule="auto"/>
        <w:ind w:left="714" w:hanging="357"/>
        <w:jc w:val="both"/>
      </w:pPr>
      <w:r w:rsidRPr="00A527F0">
        <w:t xml:space="preserve">Each of the S-102 points are assigned the adjusted water level equal to the S-102 value + the calculated (shoalest) S-104 value as defined in the previous step. </w:t>
      </w:r>
    </w:p>
    <w:p w14:paraId="1DD9782F" w14:textId="77777777" w:rsidR="001374ED" w:rsidRPr="00A527F0" w:rsidRDefault="001374ED" w:rsidP="00AE2737">
      <w:pPr>
        <w:pStyle w:val="ListParagraph"/>
        <w:numPr>
          <w:ilvl w:val="0"/>
          <w:numId w:val="84"/>
        </w:numPr>
        <w:spacing w:after="60" w:line="240" w:lineRule="auto"/>
        <w:ind w:left="714" w:hanging="357"/>
        <w:jc w:val="both"/>
      </w:pPr>
      <w:r w:rsidRPr="00A527F0">
        <w:t>Once the WLA polygon for time t</w:t>
      </w:r>
      <w:r w:rsidRPr="00A527F0">
        <w:rPr>
          <w:vertAlign w:val="subscript"/>
        </w:rPr>
        <w:t>i</w:t>
      </w:r>
      <w:r w:rsidRPr="00A527F0">
        <w:t xml:space="preserve"> is processed the WLA polygon for time t</w:t>
      </w:r>
      <w:r w:rsidRPr="00A527F0">
        <w:rPr>
          <w:vertAlign w:val="subscript"/>
        </w:rPr>
        <w:t>i+1</w:t>
      </w:r>
      <w:r w:rsidRPr="00A527F0">
        <w:t xml:space="preserve"> is processed. </w:t>
      </w:r>
    </w:p>
    <w:p w14:paraId="3AE45AAC" w14:textId="40ACA13D" w:rsidR="001374ED" w:rsidRPr="00A527F0" w:rsidRDefault="001374ED" w:rsidP="00AE2737">
      <w:pPr>
        <w:pStyle w:val="ListParagraph"/>
        <w:numPr>
          <w:ilvl w:val="0"/>
          <w:numId w:val="84"/>
        </w:numPr>
        <w:spacing w:after="120" w:line="240" w:lineRule="auto"/>
        <w:jc w:val="both"/>
      </w:pPr>
      <w:r w:rsidRPr="00A527F0">
        <w:t xml:space="preserve">S-102 points whose extents are intersected by the </w:t>
      </w:r>
      <w:r w:rsidRPr="00A527F0">
        <w:rPr>
          <w:u w:val="single"/>
        </w:rPr>
        <w:t>both</w:t>
      </w:r>
      <w:r w:rsidRPr="00A527F0">
        <w:t xml:space="preserve"> the WLA polygon for t</w:t>
      </w:r>
      <w:r w:rsidRPr="00A527F0">
        <w:rPr>
          <w:vertAlign w:val="subscript"/>
        </w:rPr>
        <w:t>i</w:t>
      </w:r>
      <w:r w:rsidRPr="00A527F0">
        <w:t xml:space="preserve"> and t</w:t>
      </w:r>
      <w:r w:rsidRPr="00A527F0">
        <w:rPr>
          <w:vertAlign w:val="subscript"/>
        </w:rPr>
        <w:t>i+1</w:t>
      </w:r>
      <w:r w:rsidRPr="00A527F0">
        <w:t xml:space="preserve"> are assigned the shoaler of the two values, that is the shoalest of the S-104 values between the two time periods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w:t>
      </w:r>
      <w:r w:rsidR="00B4713B" w:rsidRPr="00A527F0">
        <w:t>.</w:t>
      </w:r>
    </w:p>
    <w:p w14:paraId="657749C8" w14:textId="715D9647" w:rsidR="001374ED" w:rsidRPr="00A527F0" w:rsidRDefault="001374ED" w:rsidP="00C957AB">
      <w:pPr>
        <w:spacing w:after="120" w:line="240" w:lineRule="auto"/>
        <w:jc w:val="both"/>
      </w:pPr>
      <w:r w:rsidRPr="00A527F0">
        <w:t xml:space="preserve">This completes the WLA process for </w:t>
      </w:r>
      <w:ins w:id="2782" w:author="Jonathan Pritchard" w:date="2025-03-10T07:18:00Z" w16du:dateUtc="2025-03-10T07:18:00Z">
        <w:r w:rsidR="00503BA8">
          <w:t xml:space="preserve">(red) </w:t>
        </w:r>
      </w:ins>
      <w:r w:rsidRPr="00A527F0">
        <w:t>polygon t</w:t>
      </w:r>
      <w:r w:rsidRPr="00A527F0">
        <w:rPr>
          <w:vertAlign w:val="subscript"/>
        </w:rPr>
        <w:t xml:space="preserve">i </w:t>
      </w:r>
      <w:r w:rsidRPr="00A527F0">
        <w:rPr>
          <w:vertAlign w:val="subscript"/>
        </w:rPr>
        <w:softHyphen/>
      </w:r>
      <w:r w:rsidRPr="00A527F0">
        <w:t xml:space="preserve">. In </w:t>
      </w:r>
      <w:r w:rsidR="00B4713B" w:rsidRPr="00A527F0">
        <w:t xml:space="preserve">Figure </w:t>
      </w:r>
      <w:ins w:id="2783" w:author="Jonathan Pritchard" w:date="2025-03-10T07:04:00Z" w16du:dateUtc="2025-03-10T07:04:00Z">
        <w:r w:rsidR="00E058BE">
          <w:t>D-2</w:t>
        </w:r>
      </w:ins>
      <w:del w:id="2784" w:author="Jonathan Pritchard" w:date="2025-03-10T07:04:00Z" w16du:dateUtc="2025-03-10T07:04:00Z">
        <w:r w:rsidR="00B4713B" w:rsidRPr="00A527F0" w:rsidDel="00E058BE">
          <w:delText>C-4</w:delText>
        </w:r>
      </w:del>
      <w:r w:rsidR="00B4713B" w:rsidRPr="00A527F0">
        <w:t>-15 below</w:t>
      </w:r>
      <w:r w:rsidRPr="00A527F0">
        <w:t xml:space="preserve"> the orange border shows S-102 points lying in WLA </w:t>
      </w:r>
      <w:del w:id="2785" w:author="Jonathan Pritchard" w:date="2025-03-10T07:18:00Z" w16du:dateUtc="2025-03-10T07:18:00Z">
        <w:r w:rsidRPr="00A527F0" w:rsidDel="006F4AAD">
          <w:delText xml:space="preserve">rectangles </w:delText>
        </w:r>
      </w:del>
      <w:ins w:id="2786" w:author="Jonathan Pritchard" w:date="2025-03-10T07:18:00Z" w16du:dateUtc="2025-03-10T07:18:00Z">
        <w:r w:rsidR="006F4AAD">
          <w:t>polygons</w:t>
        </w:r>
        <w:r w:rsidR="006F4AAD" w:rsidRPr="00A527F0">
          <w:t xml:space="preserve"> </w:t>
        </w:r>
      </w:ins>
      <w:r w:rsidRPr="00A527F0">
        <w:t>t</w:t>
      </w:r>
      <w:r w:rsidRPr="00A527F0">
        <w:rPr>
          <w:vertAlign w:val="subscript"/>
        </w:rPr>
        <w:t>1</w:t>
      </w:r>
      <w:r w:rsidRPr="00A527F0">
        <w:t xml:space="preserve"> and t</w:t>
      </w:r>
      <w:r w:rsidRPr="00A527F0">
        <w:rPr>
          <w:vertAlign w:val="subscript"/>
        </w:rPr>
        <w:t>2</w:t>
      </w:r>
      <w:r w:rsidRPr="00A527F0">
        <w:t xml:space="preserve"> and which would be assigned the shoaler of the two S-104 values corresponding to the t</w:t>
      </w:r>
      <w:r w:rsidRPr="00A527F0">
        <w:rPr>
          <w:vertAlign w:val="subscript"/>
        </w:rPr>
        <w:t>1</w:t>
      </w:r>
      <w:r w:rsidRPr="00A527F0">
        <w:t xml:space="preserve"> and t</w:t>
      </w:r>
      <w:r w:rsidRPr="00A527F0">
        <w:rPr>
          <w:vertAlign w:val="subscript"/>
        </w:rPr>
        <w:t>2</w:t>
      </w:r>
      <w:r w:rsidRPr="00A527F0">
        <w:t xml:space="preserve"> WLA process.</w:t>
      </w:r>
    </w:p>
    <w:p w14:paraId="07DD4F83" w14:textId="77777777" w:rsidR="001374ED" w:rsidRPr="00A527F0" w:rsidRDefault="001374ED" w:rsidP="004E61EE">
      <w:pPr>
        <w:spacing w:line="240" w:lineRule="auto"/>
        <w:jc w:val="center"/>
      </w:pPr>
      <w:r w:rsidRPr="00B812CA">
        <w:rPr>
          <w:noProof/>
          <w:lang w:eastAsia="fr-FR"/>
        </w:rPr>
        <w:drawing>
          <wp:inline distT="0" distB="0" distL="0" distR="0" wp14:anchorId="03E7A59A" wp14:editId="68C8B054">
            <wp:extent cx="4281715" cy="2712673"/>
            <wp:effectExtent l="0" t="0" r="5080" b="0"/>
            <wp:docPr id="297" name="Picture 297" descr="A picture containing indoor, ligh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indoor, light, black&#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87798" cy="2716527"/>
                    </a:xfrm>
                    <a:prstGeom prst="rect">
                      <a:avLst/>
                    </a:prstGeom>
                    <a:noFill/>
                  </pic:spPr>
                </pic:pic>
              </a:graphicData>
            </a:graphic>
          </wp:inline>
        </w:drawing>
      </w:r>
    </w:p>
    <w:p w14:paraId="503FF81B" w14:textId="3581902D" w:rsidR="001374ED" w:rsidRPr="00A527F0" w:rsidRDefault="001374ED" w:rsidP="00B4713B">
      <w:pPr>
        <w:pStyle w:val="Caption"/>
        <w:spacing w:after="120" w:line="240" w:lineRule="auto"/>
        <w:jc w:val="center"/>
      </w:pPr>
      <w:r w:rsidRPr="00A527F0">
        <w:t xml:space="preserve">Figure </w:t>
      </w:r>
      <w:ins w:id="2787" w:author="Jonathan Pritchard" w:date="2025-03-10T07:04:00Z" w16du:dateUtc="2025-03-10T07:04:00Z">
        <w:r w:rsidR="00E058BE">
          <w:t>D-2</w:t>
        </w:r>
      </w:ins>
      <w:del w:id="2788" w:author="Jonathan Pritchard" w:date="2025-03-10T07:04:00Z" w16du:dateUtc="2025-03-10T07:04:00Z">
        <w:r w:rsidR="0050181D" w:rsidRPr="00A527F0" w:rsidDel="00E058BE">
          <w:delText>C-4</w:delText>
        </w:r>
      </w:del>
      <w:r w:rsidR="0050181D" w:rsidRPr="00A527F0">
        <w:t>-</w:t>
      </w:r>
      <w:r w:rsidRPr="00A527F0">
        <w:t>15</w:t>
      </w:r>
      <w:r w:rsidR="00947796" w:rsidRPr="00A527F0">
        <w:t>:</w:t>
      </w:r>
      <w:r w:rsidR="00B93390" w:rsidRPr="00A527F0">
        <w:t xml:space="preserve"> Time-dependent adjustment of S-102 data with S-104 data</w:t>
      </w:r>
    </w:p>
    <w:p w14:paraId="411E0165" w14:textId="77777777" w:rsidR="001374ED" w:rsidRPr="00A527F0" w:rsidRDefault="001374ED" w:rsidP="00B4713B">
      <w:pPr>
        <w:spacing w:after="120" w:line="240" w:lineRule="auto"/>
        <w:jc w:val="both"/>
      </w:pPr>
      <w:r w:rsidRPr="00A527F0">
        <w:t>This process is extended to all t</w:t>
      </w:r>
      <w:r w:rsidRPr="00A527F0">
        <w:rPr>
          <w:vertAlign w:val="subscript"/>
        </w:rPr>
        <w:t>i</w:t>
      </w:r>
      <w:r w:rsidRPr="00A527F0">
        <w:t xml:space="preserve"> along the planned route. </w:t>
      </w:r>
    </w:p>
    <w:p w14:paraId="37285483" w14:textId="4FF9CA9F" w:rsidR="001374ED" w:rsidRPr="00A527F0" w:rsidRDefault="00B4713B" w:rsidP="00B4713B">
      <w:pPr>
        <w:spacing w:after="120" w:line="240" w:lineRule="auto"/>
        <w:jc w:val="both"/>
      </w:pPr>
      <w:r w:rsidRPr="00A527F0">
        <w:t xml:space="preserve">Figure </w:t>
      </w:r>
      <w:ins w:id="2789" w:author="Jonathan Pritchard" w:date="2025-03-10T07:04:00Z" w16du:dateUtc="2025-03-10T07:04:00Z">
        <w:r w:rsidR="00E058BE">
          <w:t>D-2</w:t>
        </w:r>
      </w:ins>
      <w:del w:id="2790" w:author="Jonathan Pritchard" w:date="2025-03-10T07:04:00Z" w16du:dateUtc="2025-03-10T07:04:00Z">
        <w:r w:rsidRPr="00A527F0" w:rsidDel="00E058BE">
          <w:delText>C-4</w:delText>
        </w:r>
      </w:del>
      <w:r w:rsidRPr="00A527F0">
        <w:t xml:space="preserve">-16 </w:t>
      </w:r>
      <w:del w:id="2791" w:author="Jonathan Pritchard" w:date="2025-03-10T07:04:00Z" w16du:dateUtc="2025-03-10T07:04:00Z">
        <w:r w:rsidRPr="00A527F0" w:rsidDel="00E058BE">
          <w:delText>below</w:delText>
        </w:r>
        <w:r w:rsidR="001374ED" w:rsidRPr="00A527F0" w:rsidDel="00E058BE">
          <w:delText xml:space="preserve"> </w:delText>
        </w:r>
      </w:del>
      <w:r w:rsidR="001374ED" w:rsidRPr="00A527F0">
        <w:t xml:space="preserve">shows a </w:t>
      </w:r>
      <w:del w:id="2792" w:author="Jonathan Pritchard" w:date="2025-03-10T07:32:00Z" w16du:dateUtc="2025-03-10T07:32:00Z">
        <w:r w:rsidR="001374ED" w:rsidRPr="00A527F0" w:rsidDel="00302EEA">
          <w:delText xml:space="preserve">border </w:delText>
        </w:r>
      </w:del>
      <w:ins w:id="2793" w:author="Jonathan Pritchard" w:date="2025-03-10T07:32:00Z" w16du:dateUtc="2025-03-10T07:32:00Z">
        <w:r w:rsidR="00302EEA">
          <w:t>bou</w:t>
        </w:r>
      </w:ins>
      <w:ins w:id="2794" w:author="Jonathan Pritchard" w:date="2025-03-10T07:33:00Z" w16du:dateUtc="2025-03-10T07:33:00Z">
        <w:r w:rsidR="00302EEA">
          <w:t>ndary</w:t>
        </w:r>
      </w:ins>
      <w:ins w:id="2795" w:author="Jonathan Pritchard" w:date="2025-03-10T07:32:00Z" w16du:dateUtc="2025-03-10T07:32:00Z">
        <w:r w:rsidR="00302EEA" w:rsidRPr="00A527F0">
          <w:t xml:space="preserve"> </w:t>
        </w:r>
      </w:ins>
      <w:r w:rsidR="001374ED" w:rsidRPr="00A527F0">
        <w:t>line around all the WLA processed S-102 grid cells. This</w:t>
      </w:r>
      <w:del w:id="2796" w:author="Jonathan Pritchard" w:date="2025-03-10T07:33:00Z" w16du:dateUtc="2025-03-10T07:33:00Z">
        <w:r w:rsidR="001374ED" w:rsidRPr="00A527F0" w:rsidDel="00302EEA">
          <w:delText xml:space="preserve"> border </w:delText>
        </w:r>
      </w:del>
      <w:ins w:id="2797" w:author="Jonathan Pritchard" w:date="2025-03-10T07:33:00Z" w16du:dateUtc="2025-03-10T07:33:00Z">
        <w:r w:rsidR="00302EEA" w:rsidRPr="00A527F0">
          <w:t xml:space="preserve"> </w:t>
        </w:r>
      </w:ins>
      <w:r w:rsidR="001374ED" w:rsidRPr="00A527F0">
        <w:t xml:space="preserve">marks the boundary of the </w:t>
      </w:r>
      <w:del w:id="2798" w:author="Jonathan Pritchard" w:date="2025-03-11T16:20:00Z" w16du:dateUtc="2025-03-11T16:20:00Z">
        <w:r w:rsidR="001374ED" w:rsidRPr="00A527F0" w:rsidDel="009D5976">
          <w:delText>Water Level Adjustment</w:delText>
        </w:r>
      </w:del>
      <w:ins w:id="2799" w:author="Jonathan Pritchard" w:date="2025-03-11T16:20:00Z" w16du:dateUtc="2025-03-11T16:20:00Z">
        <w:r w:rsidR="009D5976">
          <w:t>Water Level Adjustment</w:t>
        </w:r>
      </w:ins>
      <w:r w:rsidR="001374ED" w:rsidRPr="00A527F0">
        <w:t xml:space="preserve"> area and requires portrayal to inform the user which areas of the </w:t>
      </w:r>
      <w:r w:rsidR="001374ED" w:rsidRPr="00A527F0">
        <w:lastRenderedPageBreak/>
        <w:t xml:space="preserve">display are subject to WLA. </w:t>
      </w:r>
      <w:bookmarkStart w:id="2800" w:name="_Hlk88578439"/>
      <w:r w:rsidR="001374ED" w:rsidRPr="00A527F0">
        <w:t>This area is surrounded by a distinguishable boundary line using colour token DEPWL</w:t>
      </w:r>
      <w:r w:rsidR="001374ED" w:rsidRPr="00B812CA">
        <w:rPr>
          <w:rStyle w:val="FootnoteReference"/>
          <w:noProof w:val="0"/>
          <w:sz w:val="20"/>
          <w:vertAlign w:val="superscript"/>
          <w:lang w:val="en-GB"/>
        </w:rPr>
        <w:footnoteReference w:id="7"/>
      </w:r>
      <w:r w:rsidRPr="00A527F0">
        <w:t>).</w:t>
      </w:r>
    </w:p>
    <w:bookmarkEnd w:id="2800"/>
    <w:p w14:paraId="213EF0BF" w14:textId="77777777" w:rsidR="001374ED" w:rsidRPr="00A527F0" w:rsidRDefault="001374ED" w:rsidP="004E61EE">
      <w:pPr>
        <w:spacing w:line="240" w:lineRule="auto"/>
        <w:jc w:val="center"/>
      </w:pPr>
      <w:r w:rsidRPr="00B812CA">
        <w:rPr>
          <w:noProof/>
          <w:lang w:eastAsia="fr-FR"/>
        </w:rPr>
        <w:drawing>
          <wp:inline distT="0" distB="0" distL="0" distR="0" wp14:anchorId="762166DF" wp14:editId="7A74697A">
            <wp:extent cx="5724525" cy="3076575"/>
            <wp:effectExtent l="0" t="0" r="9525" b="9525"/>
            <wp:docPr id="298" name="Kuva 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Kuva 7" descr="A picture containing background patter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06A689FC" w14:textId="1B84084F" w:rsidR="001374ED" w:rsidRPr="00A527F0" w:rsidRDefault="001374ED" w:rsidP="00B4713B">
      <w:pPr>
        <w:pStyle w:val="Caption"/>
        <w:spacing w:after="120" w:line="240" w:lineRule="auto"/>
        <w:jc w:val="center"/>
      </w:pPr>
      <w:r w:rsidRPr="00A527F0">
        <w:t xml:space="preserve">Figure </w:t>
      </w:r>
      <w:ins w:id="2801" w:author="Jonathan Pritchard" w:date="2025-03-10T07:04:00Z" w16du:dateUtc="2025-03-10T07:04:00Z">
        <w:r w:rsidR="00E058BE">
          <w:t>D-2</w:t>
        </w:r>
      </w:ins>
      <w:del w:id="2802" w:author="Jonathan Pritchard" w:date="2025-03-10T07:04:00Z" w16du:dateUtc="2025-03-10T07:04:00Z">
        <w:r w:rsidR="0050181D" w:rsidRPr="00A527F0" w:rsidDel="00E058BE">
          <w:delText>C-4</w:delText>
        </w:r>
      </w:del>
      <w:r w:rsidR="0050181D" w:rsidRPr="00A527F0">
        <w:t>-</w:t>
      </w:r>
      <w:r w:rsidRPr="00A527F0">
        <w:t>16</w:t>
      </w:r>
      <w:r w:rsidR="00B4713B" w:rsidRPr="00A527F0">
        <w:t xml:space="preserve"> -</w:t>
      </w:r>
      <w:r w:rsidR="00B93390" w:rsidRPr="00A527F0">
        <w:t xml:space="preserve"> Boundary of adjusted area</w:t>
      </w:r>
    </w:p>
    <w:p w14:paraId="3E083DAC" w14:textId="3BD9BEFC" w:rsidR="001374ED" w:rsidRPr="00A527F0" w:rsidRDefault="00B4713B" w:rsidP="00B4713B">
      <w:pPr>
        <w:spacing w:after="120" w:line="240" w:lineRule="auto"/>
        <w:jc w:val="both"/>
      </w:pPr>
      <w:r w:rsidRPr="00A527F0">
        <w:t xml:space="preserve">Figure </w:t>
      </w:r>
      <w:ins w:id="2803" w:author="Jonathan Pritchard" w:date="2025-03-10T07:04:00Z" w16du:dateUtc="2025-03-10T07:04:00Z">
        <w:r w:rsidR="00E058BE">
          <w:t>D-2</w:t>
        </w:r>
      </w:ins>
      <w:del w:id="2804" w:author="Jonathan Pritchard" w:date="2025-03-10T07:04:00Z" w16du:dateUtc="2025-03-10T07:04:00Z">
        <w:r w:rsidRPr="00A527F0" w:rsidDel="00E058BE">
          <w:delText>C-4</w:delText>
        </w:r>
      </w:del>
      <w:r w:rsidRPr="00A527F0">
        <w:t>-17 below</w:t>
      </w:r>
      <w:r w:rsidR="001374ED" w:rsidRPr="00A527F0">
        <w:t xml:space="preserve"> shows how the rectangle is positioned in the middle of S-104 coverage area and at the edge of the S-104 coverage are.</w:t>
      </w:r>
    </w:p>
    <w:p w14:paraId="5D32C101" w14:textId="77777777" w:rsidR="001374ED" w:rsidRPr="00A527F0" w:rsidRDefault="001374ED" w:rsidP="004E61EE">
      <w:pPr>
        <w:spacing w:line="240" w:lineRule="auto"/>
      </w:pPr>
      <w:r w:rsidRPr="00B812CA">
        <w:rPr>
          <w:noProof/>
          <w:lang w:eastAsia="fr-FR"/>
        </w:rPr>
        <w:drawing>
          <wp:inline distT="0" distB="0" distL="0" distR="0" wp14:anchorId="5EFF5FE2" wp14:editId="060E56F8">
            <wp:extent cx="5731510" cy="2010410"/>
            <wp:effectExtent l="0" t="0" r="2540" b="8890"/>
            <wp:docPr id="11" name="Kuva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uva 11" descr="Chart&#10;&#10;Description automatically generated"/>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5731510" cy="2010410"/>
                    </a:xfrm>
                    <a:prstGeom prst="rect">
                      <a:avLst/>
                    </a:prstGeom>
                    <a:noFill/>
                    <a:ln>
                      <a:noFill/>
                    </a:ln>
                  </pic:spPr>
                </pic:pic>
              </a:graphicData>
            </a:graphic>
          </wp:inline>
        </w:drawing>
      </w:r>
    </w:p>
    <w:p w14:paraId="7F23352D" w14:textId="30791F42" w:rsidR="001374ED" w:rsidRPr="00A527F0" w:rsidRDefault="001374ED" w:rsidP="00B4713B">
      <w:pPr>
        <w:pStyle w:val="Caption"/>
        <w:spacing w:after="120" w:line="240" w:lineRule="auto"/>
        <w:jc w:val="center"/>
      </w:pPr>
      <w:r w:rsidRPr="00A527F0">
        <w:t xml:space="preserve">Figure </w:t>
      </w:r>
      <w:ins w:id="2805" w:author="Jonathan Pritchard" w:date="2025-03-10T07:04:00Z" w16du:dateUtc="2025-03-10T07:04:00Z">
        <w:r w:rsidR="00E058BE">
          <w:t>D-2</w:t>
        </w:r>
      </w:ins>
      <w:del w:id="2806" w:author="Jonathan Pritchard" w:date="2025-03-10T07:04:00Z" w16du:dateUtc="2025-03-10T07:04:00Z">
        <w:r w:rsidR="0050181D" w:rsidRPr="00A527F0" w:rsidDel="00E058BE">
          <w:delText>C-4</w:delText>
        </w:r>
      </w:del>
      <w:r w:rsidR="0050181D" w:rsidRPr="00A527F0">
        <w:t>-</w:t>
      </w:r>
      <w:r w:rsidRPr="00A527F0">
        <w:t>17</w:t>
      </w:r>
      <w:r w:rsidR="00185432" w:rsidRPr="00A527F0">
        <w:t xml:space="preserve"> -</w:t>
      </w:r>
      <w:r w:rsidR="00B93390" w:rsidRPr="00A527F0">
        <w:t xml:space="preserve"> Positioning in interior and at edge</w:t>
      </w:r>
    </w:p>
    <w:p w14:paraId="04BBFC2F" w14:textId="77777777" w:rsidR="001374ED" w:rsidRPr="00A527F0" w:rsidRDefault="001374ED" w:rsidP="00185432">
      <w:pPr>
        <w:spacing w:after="120" w:line="240" w:lineRule="auto"/>
        <w:jc w:val="both"/>
      </w:pPr>
      <w:r w:rsidRPr="00A527F0">
        <w:t>Format of the permanent indication is as below:</w:t>
      </w:r>
    </w:p>
    <w:p w14:paraId="3AC63BDD" w14:textId="77777777" w:rsidR="001374ED" w:rsidRPr="00A527F0" w:rsidRDefault="001374ED" w:rsidP="00185432">
      <w:pPr>
        <w:spacing w:after="120" w:line="240" w:lineRule="auto"/>
        <w:ind w:left="426"/>
        <w:jc w:val="both"/>
        <w:rPr>
          <w:b/>
          <w:bCs/>
          <w:color w:val="0070C0"/>
        </w:rPr>
      </w:pPr>
      <w:r w:rsidRPr="00A527F0">
        <w:rPr>
          <w:b/>
          <w:bCs/>
          <w:color w:val="0070C0"/>
        </w:rPr>
        <w:t>WLA from 12:34 08 Nov 2021 to 14:56 08 Nov 2021</w:t>
      </w:r>
    </w:p>
    <w:p w14:paraId="61F36E3E" w14:textId="77777777" w:rsidR="001374ED" w:rsidRPr="00A527F0" w:rsidRDefault="001374ED" w:rsidP="004E61EE">
      <w:pPr>
        <w:spacing w:line="240" w:lineRule="auto"/>
        <w:rPr>
          <w:rFonts w:eastAsiaTheme="majorEastAsia" w:cstheme="majorBidi"/>
          <w:b/>
          <w:szCs w:val="32"/>
        </w:rPr>
      </w:pPr>
      <w:r w:rsidRPr="00A527F0">
        <w:br w:type="page"/>
      </w:r>
    </w:p>
    <w:p w14:paraId="7CBCFC54" w14:textId="0847B771" w:rsidR="00A4606D" w:rsidRPr="00A527F0" w:rsidRDefault="00A4606D">
      <w:pPr>
        <w:pStyle w:val="Heading1"/>
        <w:numPr>
          <w:ilvl w:val="0"/>
          <w:numId w:val="237"/>
        </w:numPr>
        <w:pPrChange w:id="2807" w:author="Jonathan Pritchard" w:date="2025-03-07T16:32:00Z" w16du:dateUtc="2025-03-07T16:32:00Z">
          <w:pPr>
            <w:pStyle w:val="Heading1"/>
            <w:numPr>
              <w:numId w:val="182"/>
            </w:numPr>
          </w:pPr>
        </w:pPrChange>
      </w:pPr>
      <w:bookmarkStart w:id="2808" w:name="_Toc88852892"/>
      <w:bookmarkStart w:id="2809" w:name="_Toc98340000"/>
      <w:bookmarkStart w:id="2810" w:name="_Toc98340376"/>
      <w:bookmarkStart w:id="2811" w:name="_Toc194067243"/>
      <w:r w:rsidRPr="00A527F0">
        <w:lastRenderedPageBreak/>
        <w:t>Treatment of depth and water level related S-101 features</w:t>
      </w:r>
      <w:bookmarkEnd w:id="2811"/>
    </w:p>
    <w:p w14:paraId="7E05943F" w14:textId="31AEC40D" w:rsidR="00A4606D" w:rsidRPr="00A527F0" w:rsidRDefault="00A4606D">
      <w:pPr>
        <w:pStyle w:val="Heading2"/>
        <w:numPr>
          <w:ilvl w:val="1"/>
          <w:numId w:val="237"/>
        </w:numPr>
        <w:pPrChange w:id="2812" w:author="Jonathan Pritchard" w:date="2025-03-07T16:32:00Z" w16du:dateUtc="2025-03-07T16:32:00Z">
          <w:pPr>
            <w:pStyle w:val="Heading2"/>
            <w:numPr>
              <w:numId w:val="182"/>
            </w:numPr>
          </w:pPr>
        </w:pPrChange>
      </w:pPr>
      <w:bookmarkStart w:id="2813" w:name="_Toc88852893"/>
      <w:bookmarkStart w:id="2814" w:name="_Toc98340001"/>
      <w:bookmarkStart w:id="2815" w:name="_Toc98340377"/>
      <w:bookmarkStart w:id="2816" w:name="_Toc194067244"/>
      <w:bookmarkEnd w:id="2808"/>
      <w:bookmarkEnd w:id="2809"/>
      <w:bookmarkEnd w:id="2810"/>
      <w:commentRangeStart w:id="2817"/>
      <w:r w:rsidRPr="00A527F0">
        <w:t>Substitution and adjustment of depth values</w:t>
      </w:r>
      <w:commentRangeEnd w:id="2817"/>
      <w:r w:rsidR="00F3115E">
        <w:rPr>
          <w:rStyle w:val="CommentReference"/>
          <w:rFonts w:eastAsia="MS Mincho"/>
          <w:b w:val="0"/>
          <w:bCs w:val="0"/>
        </w:rPr>
        <w:commentReference w:id="2817"/>
      </w:r>
      <w:bookmarkEnd w:id="2816"/>
    </w:p>
    <w:bookmarkEnd w:id="2813"/>
    <w:bookmarkEnd w:id="2814"/>
    <w:bookmarkEnd w:id="2815"/>
    <w:p w14:paraId="70394BF3" w14:textId="48F47496" w:rsidR="001374ED" w:rsidRPr="00A527F0" w:rsidRDefault="001374ED" w:rsidP="00A4606D">
      <w:pPr>
        <w:spacing w:after="120" w:line="240" w:lineRule="auto"/>
        <w:jc w:val="both"/>
      </w:pPr>
      <w:r w:rsidRPr="00A527F0">
        <w:t xml:space="preserve">In areas covered by only S-102, all depth values </w:t>
      </w:r>
      <w:r w:rsidR="004C7DC0">
        <w:t>must be</w:t>
      </w:r>
      <w:r w:rsidR="004C7DC0" w:rsidRPr="00A527F0">
        <w:t xml:space="preserve"> </w:t>
      </w:r>
      <w:r w:rsidRPr="00A527F0">
        <w:t xml:space="preserve">substituted for all ENC features at all scales which have depth attribution (that is, the attribute </w:t>
      </w:r>
      <w:r w:rsidRPr="00A527F0">
        <w:rPr>
          <w:i/>
        </w:rPr>
        <w:t>valueOfSounding</w:t>
      </w:r>
      <w:r w:rsidRPr="00A527F0">
        <w:t xml:space="preserve"> bound to them in the S-101 </w:t>
      </w:r>
      <w:r w:rsidR="00A4606D" w:rsidRPr="00A527F0">
        <w:t>F</w:t>
      </w:r>
      <w:r w:rsidRPr="00A527F0">
        <w:t xml:space="preserve">eature </w:t>
      </w:r>
      <w:r w:rsidR="00A4606D" w:rsidRPr="00A527F0">
        <w:t>C</w:t>
      </w:r>
      <w:r w:rsidRPr="00A527F0">
        <w:t xml:space="preserve">atalogue) </w:t>
      </w:r>
    </w:p>
    <w:p w14:paraId="6123A19C" w14:textId="0502C833" w:rsidR="001374ED" w:rsidRDefault="001374ED" w:rsidP="00A4606D">
      <w:pPr>
        <w:spacing w:after="120" w:line="240" w:lineRule="auto"/>
        <w:jc w:val="both"/>
      </w:pPr>
      <w:r w:rsidRPr="00A527F0">
        <w:t xml:space="preserve">In areas where WLA is processed, all depth values </w:t>
      </w:r>
      <w:r w:rsidR="00A70044">
        <w:t>must be</w:t>
      </w:r>
      <w:r w:rsidR="00A70044" w:rsidRPr="00A527F0">
        <w:t xml:space="preserve"> </w:t>
      </w:r>
      <w:r w:rsidRPr="00A527F0">
        <w:t xml:space="preserve">adjusted for all ENC features at all scales which have depth attribution (that is, the attribute </w:t>
      </w:r>
      <w:r w:rsidRPr="00A527F0">
        <w:rPr>
          <w:i/>
        </w:rPr>
        <w:t>valueOfSounding</w:t>
      </w:r>
      <w:r w:rsidRPr="00A527F0">
        <w:t xml:space="preserve"> bound to them in the S-101 </w:t>
      </w:r>
      <w:r w:rsidR="00A4606D" w:rsidRPr="00A527F0">
        <w:t>F</w:t>
      </w:r>
      <w:r w:rsidRPr="00A527F0">
        <w:t xml:space="preserve">eature </w:t>
      </w:r>
      <w:r w:rsidR="00A4606D" w:rsidRPr="00A527F0">
        <w:t>C</w:t>
      </w:r>
      <w:r w:rsidRPr="00A527F0">
        <w:t xml:space="preserve">atalogue). </w:t>
      </w:r>
    </w:p>
    <w:p w14:paraId="2D364902" w14:textId="77777777" w:rsidR="006D7DB6" w:rsidRPr="00A527F0" w:rsidRDefault="006D7DB6" w:rsidP="00A4606D">
      <w:pPr>
        <w:spacing w:after="120" w:line="240" w:lineRule="auto"/>
        <w:jc w:val="both"/>
      </w:pPr>
    </w:p>
    <w:p w14:paraId="7FF0D0CA" w14:textId="51074BAF" w:rsidR="006D7DB6" w:rsidRDefault="006D7DB6">
      <w:pPr>
        <w:pStyle w:val="Heading2"/>
        <w:numPr>
          <w:ilvl w:val="1"/>
          <w:numId w:val="237"/>
        </w:numPr>
        <w:pPrChange w:id="2818" w:author="Jonathan Pritchard" w:date="2025-03-07T16:32:00Z" w16du:dateUtc="2025-03-07T16:32:00Z">
          <w:pPr>
            <w:pStyle w:val="Heading2"/>
            <w:numPr>
              <w:numId w:val="182"/>
            </w:numPr>
          </w:pPr>
        </w:pPrChange>
      </w:pPr>
      <w:bookmarkStart w:id="2819" w:name="_Toc194067245"/>
      <w:r>
        <w:t>Areas covered by S-102 only or by both S-102 and S-104</w:t>
      </w:r>
      <w:bookmarkEnd w:id="2819"/>
    </w:p>
    <w:p w14:paraId="0DDDBEAC" w14:textId="195228B8" w:rsidR="001374ED" w:rsidRPr="00A527F0" w:rsidRDefault="001374ED" w:rsidP="00A4606D">
      <w:pPr>
        <w:spacing w:after="120" w:line="240" w:lineRule="auto"/>
        <w:jc w:val="both"/>
      </w:pPr>
      <w:r w:rsidRPr="00A527F0">
        <w:t>Adjustment of different geographic primitives.</w:t>
      </w:r>
    </w:p>
    <w:p w14:paraId="0EE8917F" w14:textId="77777777" w:rsidR="001374ED" w:rsidRPr="00A527F0" w:rsidRDefault="001374ED" w:rsidP="00A4606D">
      <w:pPr>
        <w:pStyle w:val="ListParagraph"/>
        <w:numPr>
          <w:ilvl w:val="0"/>
          <w:numId w:val="90"/>
        </w:numPr>
        <w:spacing w:after="60" w:line="240" w:lineRule="auto"/>
        <w:ind w:hanging="357"/>
        <w:jc w:val="both"/>
      </w:pPr>
      <w:r w:rsidRPr="00A527F0">
        <w:t>Point Features</w:t>
      </w:r>
    </w:p>
    <w:p w14:paraId="0B2273C8" w14:textId="4D098F85" w:rsidR="001374ED" w:rsidRPr="00A527F0" w:rsidRDefault="001374ED" w:rsidP="00A4606D">
      <w:pPr>
        <w:pStyle w:val="ListParagraph"/>
        <w:numPr>
          <w:ilvl w:val="1"/>
          <w:numId w:val="90"/>
        </w:numPr>
        <w:spacing w:after="60" w:line="240" w:lineRule="auto"/>
        <w:ind w:hanging="357"/>
        <w:jc w:val="both"/>
      </w:pPr>
      <w:r w:rsidRPr="00A527F0">
        <w:t xml:space="preserve">For Areas covered by S-102 only, a value for the attribute </w:t>
      </w:r>
      <w:r w:rsidRPr="00A527F0">
        <w:rPr>
          <w:i/>
        </w:rPr>
        <w:t>valueOfSounding</w:t>
      </w:r>
      <w:r w:rsidRPr="00A527F0">
        <w:t xml:space="preserve"> </w:t>
      </w:r>
      <w:r w:rsidR="00B15F52" w:rsidRPr="00A527F0">
        <w:t xml:space="preserve">must </w:t>
      </w:r>
      <w:r w:rsidRPr="00A527F0">
        <w:t>be taken from the S-102 grid cell extents which intersect the point feature</w:t>
      </w:r>
      <w:ins w:id="2820" w:author="Jonathan Pritchard" w:date="2025-03-11T14:30:00Z" w16du:dateUtc="2025-03-11T14:30:00Z">
        <w:r w:rsidR="00BE7834">
          <w:t xml:space="preserve"> (as shown in Figure D-3-18)</w:t>
        </w:r>
      </w:ins>
      <w:r w:rsidRPr="00A527F0">
        <w:t xml:space="preserve">. </w:t>
      </w:r>
    </w:p>
    <w:p w14:paraId="43C06D70" w14:textId="697B42D2" w:rsidR="001374ED" w:rsidRPr="00A527F0" w:rsidRDefault="001374ED" w:rsidP="00A4606D">
      <w:pPr>
        <w:pStyle w:val="ListParagraph"/>
        <w:numPr>
          <w:ilvl w:val="1"/>
          <w:numId w:val="90"/>
        </w:numPr>
        <w:spacing w:after="120" w:line="240" w:lineRule="auto"/>
        <w:jc w:val="both"/>
      </w:pPr>
      <w:r w:rsidRPr="00A527F0">
        <w:t>For Areas covered by S-102 and S-104</w:t>
      </w:r>
      <w:r w:rsidR="00206714" w:rsidRPr="00A527F0">
        <w:t>,</w:t>
      </w:r>
      <w:r w:rsidRPr="00A527F0">
        <w:t xml:space="preserve"> </w:t>
      </w:r>
      <w:r w:rsidR="00206714" w:rsidRPr="00A527F0">
        <w:t>t</w:t>
      </w:r>
      <w:r w:rsidRPr="00A527F0">
        <w:t xml:space="preserve">he value for attribute </w:t>
      </w:r>
      <w:r w:rsidRPr="00A527F0">
        <w:rPr>
          <w:i/>
        </w:rPr>
        <w:t>valueOfSounding</w:t>
      </w:r>
      <w:r w:rsidRPr="00A527F0">
        <w:t xml:space="preserve"> </w:t>
      </w:r>
      <w:del w:id="2821" w:author="jon pritchard" w:date="2025-03-28T16:17:00Z" w16du:dateUtc="2025-03-28T15:17:00Z">
        <w:r w:rsidRPr="00A527F0" w:rsidDel="00350A19">
          <w:delText xml:space="preserve">is </w:delText>
        </w:r>
      </w:del>
      <w:ins w:id="2822" w:author="jon pritchard" w:date="2025-03-28T16:17:00Z" w16du:dateUtc="2025-03-28T15:17:00Z">
        <w:r w:rsidR="00350A19">
          <w:t>must be</w:t>
        </w:r>
        <w:r w:rsidR="00350A19" w:rsidRPr="00A527F0">
          <w:t xml:space="preserve"> </w:t>
        </w:r>
      </w:ins>
      <w:r w:rsidRPr="00A527F0">
        <w:t xml:space="preserve">taken from the S-102 grid cell extents which intersect the point feature. WLA is then applied to this value using S-104 records selected from the S-104 grid cell intersecting the point feature. The S-104 value selected is as defined in sections </w:t>
      </w:r>
      <w:ins w:id="2823" w:author="Jonathan Pritchard" w:date="2025-03-10T07:06:00Z" w16du:dateUtc="2025-03-10T07:06:00Z">
        <w:r w:rsidR="00E058BE">
          <w:t>D-2</w:t>
        </w:r>
      </w:ins>
      <w:del w:id="2824" w:author="Jonathan Pritchard" w:date="2025-03-10T07:06:00Z" w16du:dateUtc="2025-03-10T07:06:00Z">
        <w:r w:rsidR="00021266" w:rsidRPr="00A527F0" w:rsidDel="00E058BE">
          <w:delText>C-4</w:delText>
        </w:r>
        <w:r w:rsidR="00206714" w:rsidRPr="00A527F0" w:rsidDel="00E058BE">
          <w:delText>-</w:delText>
        </w:r>
        <w:r w:rsidRPr="00A527F0" w:rsidDel="00E058BE">
          <w:delText>2</w:delText>
        </w:r>
      </w:del>
      <w:r w:rsidRPr="00A527F0">
        <w:t xml:space="preserve">.5, </w:t>
      </w:r>
      <w:ins w:id="2825" w:author="Jonathan Pritchard" w:date="2025-03-10T07:06:00Z" w16du:dateUtc="2025-03-10T07:06:00Z">
        <w:r w:rsidR="00E058BE">
          <w:t>D-2</w:t>
        </w:r>
      </w:ins>
      <w:del w:id="2826" w:author="Jonathan Pritchard" w:date="2025-03-10T07:06:00Z" w16du:dateUtc="2025-03-10T07:06:00Z">
        <w:r w:rsidR="00021266" w:rsidRPr="00A527F0" w:rsidDel="00E058BE">
          <w:delText>C-4</w:delText>
        </w:r>
        <w:r w:rsidR="00206714" w:rsidRPr="00A527F0" w:rsidDel="00E058BE">
          <w:delText>-</w:delText>
        </w:r>
        <w:r w:rsidRPr="00A527F0" w:rsidDel="00E058BE">
          <w:delText>2</w:delText>
        </w:r>
      </w:del>
      <w:r w:rsidRPr="00A527F0">
        <w:t xml:space="preserve">.6 and </w:t>
      </w:r>
      <w:ins w:id="2827" w:author="Jonathan Pritchard" w:date="2025-03-10T07:06:00Z" w16du:dateUtc="2025-03-10T07:06:00Z">
        <w:r w:rsidR="00E058BE">
          <w:t>D-2</w:t>
        </w:r>
      </w:ins>
      <w:del w:id="2828" w:author="Jonathan Pritchard" w:date="2025-03-10T07:06:00Z" w16du:dateUtc="2025-03-10T07:06:00Z">
        <w:r w:rsidR="00021266" w:rsidRPr="00A527F0" w:rsidDel="00E058BE">
          <w:delText>C-4</w:delText>
        </w:r>
        <w:r w:rsidR="00206714" w:rsidRPr="00A527F0" w:rsidDel="00E058BE">
          <w:delText>-</w:delText>
        </w:r>
        <w:r w:rsidRPr="00A527F0" w:rsidDel="00E058BE">
          <w:delText>2</w:delText>
        </w:r>
      </w:del>
      <w:r w:rsidRPr="00A527F0">
        <w:t>.7.</w:t>
      </w:r>
    </w:p>
    <w:p w14:paraId="48333ADA" w14:textId="77777777" w:rsidR="001374ED" w:rsidRPr="00A527F0" w:rsidRDefault="001374ED" w:rsidP="00A4606D">
      <w:pPr>
        <w:pStyle w:val="ListParagraph"/>
        <w:numPr>
          <w:ilvl w:val="0"/>
          <w:numId w:val="90"/>
        </w:numPr>
        <w:spacing w:after="60" w:line="240" w:lineRule="auto"/>
        <w:ind w:hanging="357"/>
        <w:jc w:val="both"/>
      </w:pPr>
      <w:r w:rsidRPr="00A527F0">
        <w:t xml:space="preserve">For Curve and Surface features </w:t>
      </w:r>
    </w:p>
    <w:p w14:paraId="70659CE0" w14:textId="02F47247" w:rsidR="001374ED" w:rsidRPr="00A527F0" w:rsidRDefault="001374ED" w:rsidP="00A4606D">
      <w:pPr>
        <w:pStyle w:val="ListParagraph"/>
        <w:numPr>
          <w:ilvl w:val="1"/>
          <w:numId w:val="90"/>
        </w:numPr>
        <w:spacing w:after="60" w:line="240" w:lineRule="auto"/>
        <w:ind w:hanging="357"/>
        <w:jc w:val="both"/>
      </w:pPr>
      <w:r w:rsidRPr="00A527F0">
        <w:t xml:space="preserve">For Areas covered by S-102 only, the value for </w:t>
      </w:r>
      <w:r w:rsidRPr="00A527F0">
        <w:rPr>
          <w:i/>
        </w:rPr>
        <w:t>valueOfSounding</w:t>
      </w:r>
      <w:r w:rsidRPr="00A527F0">
        <w:t xml:space="preserve"> </w:t>
      </w:r>
      <w:r w:rsidR="00B15F52" w:rsidRPr="00A527F0">
        <w:t xml:space="preserve">must </w:t>
      </w:r>
      <w:r w:rsidRPr="00A527F0">
        <w:t>be the shoalest value of all S-102 grid cells whose extents intersect the feature’s geometry within the S-102 coverage available. If the curve or surface feature is not completely within the S-102 then the value defined is the shoalest resulting from the original feature value in S-101 attribute and the value selected from the intersecting S-102 grid cells.</w:t>
      </w:r>
    </w:p>
    <w:p w14:paraId="05403BDC" w14:textId="5EC07AC0" w:rsidR="001374ED" w:rsidRPr="00A527F0" w:rsidRDefault="001374ED" w:rsidP="00A4606D">
      <w:pPr>
        <w:pStyle w:val="ListParagraph"/>
        <w:numPr>
          <w:ilvl w:val="1"/>
          <w:numId w:val="90"/>
        </w:numPr>
        <w:spacing w:after="120" w:line="240" w:lineRule="auto"/>
        <w:jc w:val="both"/>
      </w:pPr>
      <w:r w:rsidRPr="00A527F0">
        <w:t xml:space="preserve">For Areas covered by S-102 and S-104, the value for </w:t>
      </w:r>
      <w:r w:rsidRPr="00A527F0">
        <w:rPr>
          <w:i/>
        </w:rPr>
        <w:t>valueOfSounding</w:t>
      </w:r>
      <w:r w:rsidRPr="00A527F0">
        <w:t xml:space="preserve"> is first selected, as the shoalest value of all S-102 grid cells whose extents intersect the feature’s geometry. WLA adjustment </w:t>
      </w:r>
      <w:del w:id="2829" w:author="jon pritchard" w:date="2025-03-28T16:18:00Z" w16du:dateUtc="2025-03-28T15:18:00Z">
        <w:r w:rsidRPr="00A527F0" w:rsidDel="00350A19">
          <w:delText xml:space="preserve">is </w:delText>
        </w:r>
      </w:del>
      <w:ins w:id="2830" w:author="jon pritchard" w:date="2025-03-28T16:18:00Z" w16du:dateUtc="2025-03-28T15:18:00Z">
        <w:r w:rsidR="00350A19">
          <w:t>must</w:t>
        </w:r>
        <w:r w:rsidR="00350A19" w:rsidRPr="00A527F0">
          <w:t xml:space="preserve"> </w:t>
        </w:r>
      </w:ins>
      <w:r w:rsidRPr="00A527F0">
        <w:t xml:space="preserve">then applied to this value by selecting the shoalest value from all intersecting S-104 grid cells. The value selected is as defined in </w:t>
      </w:r>
      <w:r w:rsidR="00206714" w:rsidRPr="00A527F0">
        <w:t xml:space="preserve">clauses </w:t>
      </w:r>
      <w:ins w:id="2831" w:author="Jonathan Pritchard" w:date="2025-03-10T07:05:00Z" w16du:dateUtc="2025-03-10T07:05:00Z">
        <w:r w:rsidR="00E058BE">
          <w:t>D-2</w:t>
        </w:r>
      </w:ins>
      <w:del w:id="2832" w:author="Jonathan Pritchard" w:date="2025-03-10T07:05:00Z" w16du:dateUtc="2025-03-10T07:05:00Z">
        <w:r w:rsidR="00206714" w:rsidRPr="00A527F0" w:rsidDel="00E058BE">
          <w:delText>C-4-</w:delText>
        </w:r>
        <w:r w:rsidRPr="00A527F0" w:rsidDel="00E058BE">
          <w:delText>2</w:delText>
        </w:r>
      </w:del>
      <w:r w:rsidRPr="00A527F0">
        <w:t xml:space="preserve">.5, </w:t>
      </w:r>
      <w:ins w:id="2833" w:author="Jonathan Pritchard" w:date="2025-03-10T07:06:00Z" w16du:dateUtc="2025-03-10T07:06:00Z">
        <w:r w:rsidR="00E058BE">
          <w:t>D-</w:t>
        </w:r>
      </w:ins>
      <w:del w:id="2834" w:author="Jonathan Pritchard" w:date="2025-03-10T07:05:00Z" w16du:dateUtc="2025-03-10T07:05:00Z">
        <w:r w:rsidR="00206714" w:rsidRPr="00A527F0" w:rsidDel="00E058BE">
          <w:delText>C-4-</w:delText>
        </w:r>
      </w:del>
      <w:r w:rsidRPr="00A527F0">
        <w:t xml:space="preserve">2.6 and </w:t>
      </w:r>
      <w:ins w:id="2835" w:author="Jonathan Pritchard" w:date="2025-03-10T07:06:00Z" w16du:dateUtc="2025-03-10T07:06:00Z">
        <w:r w:rsidR="00E058BE">
          <w:t>D-</w:t>
        </w:r>
      </w:ins>
      <w:del w:id="2836" w:author="Jonathan Pritchard" w:date="2025-03-10T07:06:00Z" w16du:dateUtc="2025-03-10T07:06:00Z">
        <w:r w:rsidR="00206714" w:rsidRPr="00A527F0" w:rsidDel="00E058BE">
          <w:delText>C-4-</w:delText>
        </w:r>
      </w:del>
      <w:r w:rsidRPr="00A527F0">
        <w:t>2.7</w:t>
      </w:r>
      <w:ins w:id="2837" w:author="Jonathan Pritchard" w:date="2025-03-11T14:29:00Z" w16du:dateUtc="2025-03-11T14:29:00Z">
        <w:r w:rsidR="00BE7834">
          <w:t xml:space="preserve"> and shown in Figure D-3-19</w:t>
        </w:r>
      </w:ins>
      <w:r w:rsidRPr="00A527F0">
        <w:t xml:space="preserve">. If the curve or surface feature is not completely within the S-104 coverage then the adjusted value is the shoalest value resulting from the original feature value in S-101 attribute and the WLA adjusted value. </w:t>
      </w:r>
    </w:p>
    <w:p w14:paraId="4FD3A697" w14:textId="77777777" w:rsidR="001374ED" w:rsidRPr="00A527F0" w:rsidRDefault="001374ED" w:rsidP="004E61EE">
      <w:pPr>
        <w:keepNext/>
        <w:spacing w:line="240" w:lineRule="auto"/>
        <w:jc w:val="center"/>
      </w:pPr>
      <w:r w:rsidRPr="00B812CA">
        <w:rPr>
          <w:noProof/>
          <w:lang w:eastAsia="fr-FR"/>
        </w:rPr>
        <w:lastRenderedPageBreak/>
        <w:drawing>
          <wp:inline distT="0" distB="0" distL="0" distR="0" wp14:anchorId="6F2B10DA" wp14:editId="62327434">
            <wp:extent cx="4287219" cy="2749215"/>
            <wp:effectExtent l="0" t="0" r="0" b="0"/>
            <wp:docPr id="398" name="Picture 39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Diagram&#10;&#10;Description automatically generated with low confidenc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10605" cy="2764212"/>
                    </a:xfrm>
                    <a:prstGeom prst="rect">
                      <a:avLst/>
                    </a:prstGeom>
                    <a:noFill/>
                  </pic:spPr>
                </pic:pic>
              </a:graphicData>
            </a:graphic>
          </wp:inline>
        </w:drawing>
      </w:r>
    </w:p>
    <w:p w14:paraId="05AADAD5" w14:textId="4FDE1447" w:rsidR="001374ED" w:rsidRPr="00A527F0" w:rsidRDefault="001374ED" w:rsidP="009620E9">
      <w:pPr>
        <w:pStyle w:val="Caption"/>
        <w:spacing w:after="120" w:line="240" w:lineRule="auto"/>
        <w:jc w:val="center"/>
      </w:pPr>
      <w:r w:rsidRPr="00A527F0">
        <w:t xml:space="preserve">Figure </w:t>
      </w:r>
      <w:ins w:id="2838" w:author="Jonathan Pritchard" w:date="2025-03-10T07:06:00Z" w16du:dateUtc="2025-03-10T07:06:00Z">
        <w:r w:rsidR="00E058BE">
          <w:t>D-3</w:t>
        </w:r>
      </w:ins>
      <w:del w:id="2839" w:author="Jonathan Pritchard" w:date="2025-03-10T07:06:00Z" w16du:dateUtc="2025-03-10T07:06:00Z">
        <w:r w:rsidR="0050181D" w:rsidRPr="00A527F0" w:rsidDel="00E058BE">
          <w:delText>C-4</w:delText>
        </w:r>
      </w:del>
      <w:r w:rsidR="0050181D" w:rsidRPr="00A527F0">
        <w:t>-</w:t>
      </w:r>
      <w:r w:rsidRPr="00A527F0">
        <w:t>18</w:t>
      </w:r>
      <w:r w:rsidR="009620E9" w:rsidRPr="00A527F0">
        <w:t xml:space="preserve"> -</w:t>
      </w:r>
      <w:r w:rsidRPr="00A527F0">
        <w:t xml:space="preserve"> Substitution of sounding value from S-102</w:t>
      </w:r>
    </w:p>
    <w:p w14:paraId="0699C70B" w14:textId="77777777" w:rsidR="001374ED" w:rsidRPr="00A527F0" w:rsidRDefault="001374ED" w:rsidP="004E61EE">
      <w:pPr>
        <w:keepNext/>
        <w:spacing w:line="240" w:lineRule="auto"/>
        <w:jc w:val="center"/>
      </w:pPr>
      <w:r w:rsidRPr="00B812CA">
        <w:rPr>
          <w:noProof/>
          <w:lang w:eastAsia="fr-FR"/>
        </w:rPr>
        <w:drawing>
          <wp:inline distT="0" distB="0" distL="0" distR="0" wp14:anchorId="44A0D637" wp14:editId="6946E853">
            <wp:extent cx="4209861" cy="2256571"/>
            <wp:effectExtent l="0" t="0" r="0" b="0"/>
            <wp:docPr id="299" name="Picture 2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Chart, scatter char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19590" cy="2261786"/>
                    </a:xfrm>
                    <a:prstGeom prst="rect">
                      <a:avLst/>
                    </a:prstGeom>
                    <a:noFill/>
                  </pic:spPr>
                </pic:pic>
              </a:graphicData>
            </a:graphic>
          </wp:inline>
        </w:drawing>
      </w:r>
    </w:p>
    <w:p w14:paraId="5475A42C" w14:textId="6D13D0FE" w:rsidR="001374ED" w:rsidRPr="00A527F0" w:rsidRDefault="001374ED" w:rsidP="009620E9">
      <w:pPr>
        <w:pStyle w:val="Caption"/>
        <w:spacing w:after="120" w:line="240" w:lineRule="auto"/>
        <w:jc w:val="center"/>
      </w:pPr>
      <w:r w:rsidRPr="00A527F0">
        <w:t xml:space="preserve">Figure </w:t>
      </w:r>
      <w:ins w:id="2840" w:author="Jonathan Pritchard" w:date="2025-03-10T07:06:00Z" w16du:dateUtc="2025-03-10T07:06:00Z">
        <w:r w:rsidR="00E058BE">
          <w:t>D-3</w:t>
        </w:r>
      </w:ins>
      <w:del w:id="2841" w:author="Jonathan Pritchard" w:date="2025-03-10T07:06:00Z" w16du:dateUtc="2025-03-10T07:06:00Z">
        <w:r w:rsidR="0050181D" w:rsidRPr="00A527F0" w:rsidDel="00E058BE">
          <w:delText>C-4</w:delText>
        </w:r>
      </w:del>
      <w:r w:rsidR="0050181D" w:rsidRPr="00A527F0">
        <w:t>-</w:t>
      </w:r>
      <w:r w:rsidRPr="00A527F0">
        <w:t>19</w:t>
      </w:r>
      <w:r w:rsidR="009620E9" w:rsidRPr="00A527F0">
        <w:t xml:space="preserve"> -</w:t>
      </w:r>
      <w:r w:rsidR="00947796" w:rsidRPr="00A527F0">
        <w:t xml:space="preserve"> </w:t>
      </w:r>
      <w:r w:rsidRPr="00A527F0">
        <w:t xml:space="preserve">Substitution of </w:t>
      </w:r>
      <w:r w:rsidRPr="00A527F0">
        <w:rPr>
          <w:i/>
        </w:rPr>
        <w:t>valueOfSounding</w:t>
      </w:r>
      <w:r w:rsidRPr="00A527F0">
        <w:t xml:space="preserve"> attribute in S-101 Obstruction from S-102 data</w:t>
      </w:r>
    </w:p>
    <w:p w14:paraId="2EBADDDF" w14:textId="49DB06E6" w:rsidR="00C2783F" w:rsidRPr="00C2783F" w:rsidRDefault="001374ED" w:rsidP="009620E9">
      <w:pPr>
        <w:spacing w:after="60" w:line="240" w:lineRule="auto"/>
        <w:jc w:val="both"/>
        <w:rPr>
          <w:ins w:id="2842" w:author="jon pritchard" w:date="2025-03-28T15:55:00Z" w16du:dateUtc="2025-03-28T14:55:00Z"/>
          <w:rPrChange w:id="2843" w:author="jon pritchard" w:date="2025-03-28T15:58:00Z" w16du:dateUtc="2025-03-28T14:58:00Z">
            <w:rPr>
              <w:ins w:id="2844" w:author="jon pritchard" w:date="2025-03-28T15:55:00Z" w16du:dateUtc="2025-03-28T14:55:00Z"/>
              <w:highlight w:val="yellow"/>
            </w:rPr>
          </w:rPrChange>
        </w:rPr>
      </w:pPr>
      <w:commentRangeStart w:id="2845"/>
      <w:r w:rsidRPr="00C2783F">
        <w:rPr>
          <w:rPrChange w:id="2846" w:author="jon pritchard" w:date="2025-03-28T15:58:00Z" w16du:dateUtc="2025-03-28T14:58:00Z">
            <w:rPr>
              <w:highlight w:val="yellow"/>
            </w:rPr>
          </w:rPrChange>
        </w:rPr>
        <w:t xml:space="preserve">The S-101 features for which this depth substitution </w:t>
      </w:r>
      <w:del w:id="2847" w:author="jon pritchard" w:date="2025-03-28T16:19:00Z" w16du:dateUtc="2025-03-28T15:19:00Z">
        <w:r w:rsidRPr="00C2783F" w:rsidDel="00350A19">
          <w:rPr>
            <w:rPrChange w:id="2848" w:author="jon pritchard" w:date="2025-03-28T15:58:00Z" w16du:dateUtc="2025-03-28T14:58:00Z">
              <w:rPr>
                <w:highlight w:val="yellow"/>
              </w:rPr>
            </w:rPrChange>
          </w:rPr>
          <w:delText xml:space="preserve">is </w:delText>
        </w:r>
      </w:del>
      <w:ins w:id="2849" w:author="jon pritchard" w:date="2025-03-28T16:19:00Z" w16du:dateUtc="2025-03-28T15:19:00Z">
        <w:r w:rsidR="00350A19">
          <w:t>must be implemeneted</w:t>
        </w:r>
        <w:r w:rsidR="00350A19" w:rsidRPr="00C2783F">
          <w:rPr>
            <w:rPrChange w:id="2850" w:author="jon pritchard" w:date="2025-03-28T15:58:00Z" w16du:dateUtc="2025-03-28T14:58:00Z">
              <w:rPr>
                <w:highlight w:val="yellow"/>
              </w:rPr>
            </w:rPrChange>
          </w:rPr>
          <w:t xml:space="preserve"> </w:t>
        </w:r>
      </w:ins>
      <w:del w:id="2851" w:author="jon pritchard" w:date="2025-03-28T16:19:00Z" w16du:dateUtc="2025-03-28T15:19:00Z">
        <w:r w:rsidRPr="00C2783F" w:rsidDel="00350A19">
          <w:rPr>
            <w:rPrChange w:id="2852" w:author="jon pritchard" w:date="2025-03-28T15:58:00Z" w16du:dateUtc="2025-03-28T14:58:00Z">
              <w:rPr>
                <w:highlight w:val="yellow"/>
              </w:rPr>
            </w:rPrChange>
          </w:rPr>
          <w:delText>required</w:delText>
        </w:r>
      </w:del>
      <w:ins w:id="2853" w:author="jon pritchard" w:date="2025-03-28T16:19:00Z" w16du:dateUtc="2025-03-28T15:19:00Z">
        <w:r w:rsidR="00350A19">
          <w:t>with</w:t>
        </w:r>
      </w:ins>
      <w:del w:id="2854" w:author="jon pritchard" w:date="2025-03-28T16:19:00Z" w16du:dateUtc="2025-03-28T15:19:00Z">
        <w:r w:rsidRPr="00C2783F" w:rsidDel="00350A19">
          <w:rPr>
            <w:rPrChange w:id="2855" w:author="jon pritchard" w:date="2025-03-28T15:58:00Z" w16du:dateUtc="2025-03-28T14:58:00Z">
              <w:rPr>
                <w:highlight w:val="yellow"/>
              </w:rPr>
            </w:rPrChange>
          </w:rPr>
          <w:delText xml:space="preserve"> </w:delText>
        </w:r>
      </w:del>
      <w:r w:rsidRPr="00C2783F">
        <w:rPr>
          <w:rPrChange w:id="2856" w:author="jon pritchard" w:date="2025-03-28T15:58:00Z" w16du:dateUtc="2025-03-28T14:58:00Z">
            <w:rPr>
              <w:highlight w:val="yellow"/>
            </w:rPr>
          </w:rPrChange>
        </w:rPr>
        <w:t xml:space="preserve">in S-102 coverage areas are </w:t>
      </w:r>
      <w:ins w:id="2857" w:author="jon pritchard" w:date="2025-03-28T15:55:00Z" w16du:dateUtc="2025-03-28T14:55:00Z">
        <w:r w:rsidR="00C2783F" w:rsidRPr="00C2783F">
          <w:rPr>
            <w:rPrChange w:id="2858" w:author="jon pritchard" w:date="2025-03-28T15:58:00Z" w16du:dateUtc="2025-03-28T14:58:00Z">
              <w:rPr>
                <w:highlight w:val="yellow"/>
              </w:rPr>
            </w:rPrChange>
          </w:rPr>
          <w:t>all those which</w:t>
        </w:r>
      </w:ins>
      <w:ins w:id="2859" w:author="jon pritchard" w:date="2025-03-28T15:56:00Z" w16du:dateUtc="2025-03-28T14:56:00Z">
        <w:r w:rsidR="00C2783F" w:rsidRPr="00C2783F">
          <w:t xml:space="preserve"> </w:t>
        </w:r>
        <w:r w:rsidR="00C2783F" w:rsidRPr="00C2783F">
          <w:t xml:space="preserve">bind </w:t>
        </w:r>
        <w:r w:rsidR="00C2783F" w:rsidRPr="00C2783F">
          <w:rPr>
            <w:i/>
            <w:iCs/>
            <w:rPrChange w:id="2860" w:author="jon pritchard" w:date="2025-03-28T16:03:00Z" w16du:dateUtc="2025-03-28T15:03:00Z">
              <w:rPr/>
            </w:rPrChange>
          </w:rPr>
          <w:t>valueOfSounding</w:t>
        </w:r>
        <w:r w:rsidR="00C2783F" w:rsidRPr="00C2783F">
          <w:t xml:space="preserve"> </w:t>
        </w:r>
        <w:r w:rsidR="00C2783F" w:rsidRPr="00C2783F">
          <w:t xml:space="preserve">in the S-101 feature catalogue </w:t>
        </w:r>
        <w:r w:rsidR="00C2783F" w:rsidRPr="00C2783F">
          <w:t>along with multipoint geometries</w:t>
        </w:r>
      </w:ins>
      <w:ins w:id="2861" w:author="jon pritchard" w:date="2025-03-28T15:57:00Z" w16du:dateUtc="2025-03-28T14:57:00Z">
        <w:r w:rsidR="00C2783F" w:rsidRPr="00C2783F">
          <w:rPr>
            <w:rPrChange w:id="2862" w:author="jon pritchard" w:date="2025-03-28T15:58:00Z" w16du:dateUtc="2025-03-28T14:58:00Z">
              <w:rPr>
                <w:highlight w:val="yellow"/>
              </w:rPr>
            </w:rPrChange>
          </w:rPr>
          <w:t>, unless those specifically excluded in this section.</w:t>
        </w:r>
      </w:ins>
    </w:p>
    <w:p w14:paraId="40280826" w14:textId="518F40BA" w:rsidR="001374ED" w:rsidRPr="00C2783F" w:rsidDel="00C2783F" w:rsidRDefault="00C2783F" w:rsidP="00C2783F">
      <w:pPr>
        <w:spacing w:after="60" w:line="240" w:lineRule="auto"/>
        <w:jc w:val="both"/>
        <w:rPr>
          <w:del w:id="2863" w:author="jon pritchard" w:date="2025-03-28T15:58:00Z" w16du:dateUtc="2025-03-28T14:58:00Z"/>
          <w:rPrChange w:id="2864" w:author="jon pritchard" w:date="2025-03-28T15:58:00Z" w16du:dateUtc="2025-03-28T14:58:00Z">
            <w:rPr>
              <w:del w:id="2865" w:author="jon pritchard" w:date="2025-03-28T15:58:00Z" w16du:dateUtc="2025-03-28T14:58:00Z"/>
              <w:highlight w:val="yellow"/>
            </w:rPr>
          </w:rPrChange>
        </w:rPr>
        <w:pPrChange w:id="2866" w:author="jon pritchard" w:date="2025-03-28T15:58:00Z" w16du:dateUtc="2025-03-28T14:58:00Z">
          <w:pPr>
            <w:spacing w:after="60" w:line="240" w:lineRule="auto"/>
            <w:jc w:val="both"/>
          </w:pPr>
        </w:pPrChange>
      </w:pPr>
      <w:ins w:id="2867" w:author="jon pritchard" w:date="2025-03-28T15:58:00Z" w16du:dateUtc="2025-03-28T14:58:00Z">
        <w:r w:rsidRPr="00C2783F">
          <w:rPr>
            <w:rPrChange w:id="2868" w:author="jon pritchard" w:date="2025-03-28T15:58:00Z" w16du:dateUtc="2025-03-28T14:58:00Z">
              <w:rPr>
                <w:highlight w:val="yellow"/>
              </w:rPr>
            </w:rPrChange>
          </w:rPr>
          <w:t>S</w:t>
        </w:r>
      </w:ins>
      <w:del w:id="2869" w:author="jon pritchard" w:date="2025-03-28T15:58:00Z" w16du:dateUtc="2025-03-28T14:58:00Z">
        <w:r w:rsidR="001374ED" w:rsidRPr="00C2783F" w:rsidDel="00C2783F">
          <w:rPr>
            <w:rPrChange w:id="2870" w:author="jon pritchard" w:date="2025-03-28T15:58:00Z" w16du:dateUtc="2025-03-28T14:58:00Z">
              <w:rPr>
                <w:highlight w:val="yellow"/>
              </w:rPr>
            </w:rPrChange>
          </w:rPr>
          <w:delText>listed</w:delText>
        </w:r>
        <w:commentRangeEnd w:id="2845"/>
        <w:r w:rsidR="000351FD" w:rsidRPr="00C2783F" w:rsidDel="00C2783F">
          <w:rPr>
            <w:rStyle w:val="CommentReference"/>
            <w:rPrChange w:id="2871" w:author="jon pritchard" w:date="2025-03-28T15:58:00Z" w16du:dateUtc="2025-03-28T14:58:00Z">
              <w:rPr>
                <w:rStyle w:val="CommentReference"/>
                <w:highlight w:val="yellow"/>
              </w:rPr>
            </w:rPrChange>
          </w:rPr>
          <w:commentReference w:id="2845"/>
        </w:r>
        <w:r w:rsidR="001374ED" w:rsidRPr="00C2783F" w:rsidDel="00C2783F">
          <w:rPr>
            <w:rPrChange w:id="2872" w:author="jon pritchard" w:date="2025-03-28T15:58:00Z" w16du:dateUtc="2025-03-28T14:58:00Z">
              <w:rPr>
                <w:highlight w:val="yellow"/>
              </w:rPr>
            </w:rPrChange>
          </w:rPr>
          <w:delText>,</w:delText>
        </w:r>
        <w:r w:rsidR="001374ED" w:rsidRPr="00C2783F" w:rsidDel="00C2783F">
          <w:rPr>
            <w:i/>
            <w:iCs/>
            <w:rPrChange w:id="2873" w:author="jon pritchard" w:date="2025-03-28T15:58:00Z" w16du:dateUtc="2025-03-28T14:58:00Z">
              <w:rPr>
                <w:i/>
                <w:iCs/>
                <w:highlight w:val="yellow"/>
              </w:rPr>
            </w:rPrChange>
          </w:rPr>
          <w:delText xml:space="preserve"> </w:delText>
        </w:r>
        <w:r w:rsidR="001374ED" w:rsidRPr="00C2783F" w:rsidDel="00C2783F">
          <w:rPr>
            <w:rPrChange w:id="2874" w:author="jon pritchard" w:date="2025-03-28T15:58:00Z" w16du:dateUtc="2025-03-28T14:58:00Z">
              <w:rPr>
                <w:highlight w:val="yellow"/>
              </w:rPr>
            </w:rPrChange>
          </w:rPr>
          <w:delText>(items 1,2</w:delText>
        </w:r>
      </w:del>
      <w:ins w:id="2875" w:author="Jonathan Pritchard" w:date="2025-03-07T16:34:00Z" w16du:dateUtc="2025-03-07T16:34:00Z">
        <w:del w:id="2876" w:author="jon pritchard" w:date="2025-03-28T15:58:00Z" w16du:dateUtc="2025-03-28T14:58:00Z">
          <w:r w:rsidR="00FB64A7" w:rsidRPr="00C2783F" w:rsidDel="00C2783F">
            <w:rPr>
              <w:rPrChange w:id="2877" w:author="jon pritchard" w:date="2025-03-28T15:58:00Z" w16du:dateUtc="2025-03-28T14:58:00Z">
                <w:rPr>
                  <w:highlight w:val="yellow"/>
                </w:rPr>
              </w:rPrChange>
            </w:rPr>
            <w:delText>,3</w:delText>
          </w:r>
        </w:del>
      </w:ins>
      <w:del w:id="2878" w:author="jon pritchard" w:date="2025-03-28T15:58:00Z" w16du:dateUtc="2025-03-28T14:58:00Z">
        <w:r w:rsidR="001374ED" w:rsidRPr="00C2783F" w:rsidDel="00C2783F">
          <w:rPr>
            <w:rPrChange w:id="2879" w:author="jon pritchard" w:date="2025-03-28T15:58:00Z" w16du:dateUtc="2025-03-28T14:58:00Z">
              <w:rPr>
                <w:highlight w:val="yellow"/>
              </w:rPr>
            </w:rPrChange>
          </w:rPr>
          <w:delText xml:space="preserve"> and </w:delText>
        </w:r>
      </w:del>
      <w:ins w:id="2880" w:author="Jonathan Pritchard" w:date="2025-03-07T16:34:00Z" w16du:dateUtc="2025-03-07T16:34:00Z">
        <w:del w:id="2881" w:author="jon pritchard" w:date="2025-03-28T15:58:00Z" w16du:dateUtc="2025-03-28T14:58:00Z">
          <w:r w:rsidR="00FB64A7" w:rsidRPr="00C2783F" w:rsidDel="00C2783F">
            <w:rPr>
              <w:rPrChange w:id="2882" w:author="jon pritchard" w:date="2025-03-28T15:58:00Z" w16du:dateUtc="2025-03-28T14:58:00Z">
                <w:rPr>
                  <w:highlight w:val="yellow"/>
                </w:rPr>
              </w:rPrChange>
            </w:rPr>
            <w:delText>5</w:delText>
          </w:r>
        </w:del>
      </w:ins>
      <w:del w:id="2883" w:author="jon pritchard" w:date="2025-03-28T15:58:00Z" w16du:dateUtc="2025-03-28T14:58:00Z">
        <w:r w:rsidR="001374ED" w:rsidRPr="00C2783F" w:rsidDel="00C2783F">
          <w:rPr>
            <w:rPrChange w:id="2884" w:author="jon pritchard" w:date="2025-03-28T15:58:00Z" w16du:dateUtc="2025-03-28T14:58:00Z">
              <w:rPr>
                <w:highlight w:val="yellow"/>
              </w:rPr>
            </w:rPrChange>
          </w:rPr>
          <w:delText xml:space="preserve">3 are also used as sources for indications under IMO MSC </w:delText>
        </w:r>
        <w:r w:rsidR="00EC48EE" w:rsidRPr="00C2783F" w:rsidDel="00C2783F">
          <w:rPr>
            <w:rPrChange w:id="2885" w:author="jon pritchard" w:date="2025-03-28T15:58:00Z" w16du:dateUtc="2025-03-28T14:58:00Z">
              <w:rPr>
                <w:highlight w:val="yellow"/>
              </w:rPr>
            </w:rPrChange>
          </w:rPr>
          <w:delText>530(106)</w:delText>
        </w:r>
        <w:r w:rsidR="001374ED" w:rsidRPr="00C2783F" w:rsidDel="00C2783F">
          <w:rPr>
            <w:rPrChange w:id="2886" w:author="jon pritchard" w:date="2025-03-28T15:58:00Z" w16du:dateUtc="2025-03-28T14:58:00Z">
              <w:rPr>
                <w:highlight w:val="yellow"/>
              </w:rPr>
            </w:rPrChange>
          </w:rPr>
          <w:delText xml:space="preserve"> 11.4.6)</w:delText>
        </w:r>
        <w:r w:rsidR="009620E9" w:rsidRPr="00C2783F" w:rsidDel="00C2783F">
          <w:rPr>
            <w:iCs/>
            <w:rPrChange w:id="2887" w:author="jon pritchard" w:date="2025-03-28T15:58:00Z" w16du:dateUtc="2025-03-28T14:58:00Z">
              <w:rPr>
                <w:iCs/>
                <w:highlight w:val="yellow"/>
              </w:rPr>
            </w:rPrChange>
          </w:rPr>
          <w:delText>.</w:delText>
        </w:r>
      </w:del>
    </w:p>
    <w:p w14:paraId="5ACD5D50" w14:textId="67D30E5A" w:rsidR="001374ED" w:rsidRPr="00C2783F" w:rsidDel="00C2783F" w:rsidRDefault="001374ED" w:rsidP="00C2783F">
      <w:pPr>
        <w:spacing w:after="60" w:line="240" w:lineRule="auto"/>
        <w:jc w:val="both"/>
        <w:rPr>
          <w:del w:id="2888" w:author="jon pritchard" w:date="2025-03-28T15:58:00Z" w16du:dateUtc="2025-03-28T14:58:00Z"/>
          <w:rPrChange w:id="2889" w:author="jon pritchard" w:date="2025-03-28T15:58:00Z" w16du:dateUtc="2025-03-28T14:58:00Z">
            <w:rPr>
              <w:del w:id="2890" w:author="jon pritchard" w:date="2025-03-28T15:58:00Z" w16du:dateUtc="2025-03-28T14:58:00Z"/>
              <w:highlight w:val="yellow"/>
            </w:rPr>
          </w:rPrChange>
        </w:rPr>
        <w:pPrChange w:id="2891" w:author="jon pritchard" w:date="2025-03-28T15:58:00Z" w16du:dateUtc="2025-03-28T14:58:00Z">
          <w:pPr>
            <w:pStyle w:val="ListParagraph"/>
            <w:numPr>
              <w:numId w:val="85"/>
            </w:numPr>
            <w:spacing w:after="60" w:line="240" w:lineRule="auto"/>
            <w:ind w:hanging="360"/>
            <w:jc w:val="both"/>
          </w:pPr>
        </w:pPrChange>
      </w:pPr>
      <w:del w:id="2892" w:author="jon pritchard" w:date="2025-03-28T15:58:00Z" w16du:dateUtc="2025-03-28T14:58:00Z">
        <w:r w:rsidRPr="00C2783F" w:rsidDel="00C2783F">
          <w:rPr>
            <w:rPrChange w:id="2893" w:author="jon pritchard" w:date="2025-03-28T15:58:00Z" w16du:dateUtc="2025-03-28T14:58:00Z">
              <w:rPr>
                <w:highlight w:val="yellow"/>
              </w:rPr>
            </w:rPrChange>
          </w:rPr>
          <w:delText>Underwater</w:delText>
        </w:r>
        <w:r w:rsidR="00772167" w:rsidRPr="00C2783F" w:rsidDel="00C2783F">
          <w:rPr>
            <w:rPrChange w:id="2894" w:author="jon pritchard" w:date="2025-03-28T15:58:00Z" w16du:dateUtc="2025-03-28T14:58:00Z">
              <w:rPr>
                <w:highlight w:val="yellow"/>
              </w:rPr>
            </w:rPrChange>
          </w:rPr>
          <w:delText>/</w:delText>
        </w:r>
        <w:r w:rsidRPr="00C2783F" w:rsidDel="00C2783F">
          <w:rPr>
            <w:rPrChange w:id="2895" w:author="jon pritchard" w:date="2025-03-28T15:58:00Z" w16du:dateUtc="2025-03-28T14:58:00Z">
              <w:rPr>
                <w:highlight w:val="yellow"/>
              </w:rPr>
            </w:rPrChange>
          </w:rPr>
          <w:delText>Awash</w:delText>
        </w:r>
        <w:r w:rsidR="00772167" w:rsidRPr="00C2783F" w:rsidDel="00C2783F">
          <w:rPr>
            <w:rPrChange w:id="2896" w:author="jon pritchard" w:date="2025-03-28T15:58:00Z" w16du:dateUtc="2025-03-28T14:58:00Z">
              <w:rPr>
                <w:highlight w:val="yellow"/>
              </w:rPr>
            </w:rPrChange>
          </w:rPr>
          <w:delText xml:space="preserve"> </w:delText>
        </w:r>
        <w:r w:rsidRPr="00C2783F" w:rsidDel="00C2783F">
          <w:rPr>
            <w:rPrChange w:id="2897" w:author="jon pritchard" w:date="2025-03-28T15:58:00Z" w16du:dateUtc="2025-03-28T14:58:00Z">
              <w:rPr>
                <w:highlight w:val="yellow"/>
              </w:rPr>
            </w:rPrChange>
          </w:rPr>
          <w:delText>Rock</w:delText>
        </w:r>
      </w:del>
    </w:p>
    <w:p w14:paraId="1381B928" w14:textId="2898E65E" w:rsidR="001374ED" w:rsidRPr="00C2783F" w:rsidDel="00C2783F" w:rsidRDefault="001374ED" w:rsidP="00C2783F">
      <w:pPr>
        <w:spacing w:after="60" w:line="240" w:lineRule="auto"/>
        <w:jc w:val="both"/>
        <w:rPr>
          <w:del w:id="2898" w:author="jon pritchard" w:date="2025-03-28T15:58:00Z" w16du:dateUtc="2025-03-28T14:58:00Z"/>
          <w:rPrChange w:id="2899" w:author="jon pritchard" w:date="2025-03-28T15:58:00Z" w16du:dateUtc="2025-03-28T14:58:00Z">
            <w:rPr>
              <w:del w:id="2900" w:author="jon pritchard" w:date="2025-03-28T15:58:00Z" w16du:dateUtc="2025-03-28T14:58:00Z"/>
              <w:highlight w:val="yellow"/>
            </w:rPr>
          </w:rPrChange>
        </w:rPr>
        <w:pPrChange w:id="2901" w:author="jon pritchard" w:date="2025-03-28T15:58:00Z" w16du:dateUtc="2025-03-28T14:58:00Z">
          <w:pPr>
            <w:pStyle w:val="ListParagraph"/>
            <w:numPr>
              <w:numId w:val="85"/>
            </w:numPr>
            <w:spacing w:after="60" w:line="240" w:lineRule="auto"/>
            <w:ind w:hanging="360"/>
            <w:jc w:val="both"/>
          </w:pPr>
        </w:pPrChange>
      </w:pPr>
      <w:del w:id="2902" w:author="jon pritchard" w:date="2025-03-28T15:58:00Z" w16du:dateUtc="2025-03-28T14:58:00Z">
        <w:r w:rsidRPr="00C2783F" w:rsidDel="00C2783F">
          <w:rPr>
            <w:rPrChange w:id="2903" w:author="jon pritchard" w:date="2025-03-28T15:58:00Z" w16du:dateUtc="2025-03-28T14:58:00Z">
              <w:rPr>
                <w:highlight w:val="yellow"/>
              </w:rPr>
            </w:rPrChange>
          </w:rPr>
          <w:delText>Wreck</w:delText>
        </w:r>
      </w:del>
    </w:p>
    <w:p w14:paraId="72A8E701" w14:textId="4EA96C15" w:rsidR="001374ED" w:rsidRPr="00C2783F" w:rsidDel="00C2783F" w:rsidRDefault="001374ED" w:rsidP="00C2783F">
      <w:pPr>
        <w:spacing w:after="60" w:line="240" w:lineRule="auto"/>
        <w:jc w:val="both"/>
        <w:rPr>
          <w:del w:id="2904" w:author="jon pritchard" w:date="2025-03-28T15:58:00Z" w16du:dateUtc="2025-03-28T14:58:00Z"/>
          <w:rPrChange w:id="2905" w:author="jon pritchard" w:date="2025-03-28T15:58:00Z" w16du:dateUtc="2025-03-28T14:58:00Z">
            <w:rPr>
              <w:del w:id="2906" w:author="jon pritchard" w:date="2025-03-28T15:58:00Z" w16du:dateUtc="2025-03-28T14:58:00Z"/>
              <w:highlight w:val="yellow"/>
            </w:rPr>
          </w:rPrChange>
        </w:rPr>
        <w:pPrChange w:id="2907" w:author="jon pritchard" w:date="2025-03-28T15:58:00Z" w16du:dateUtc="2025-03-28T14:58:00Z">
          <w:pPr>
            <w:pStyle w:val="ListParagraph"/>
            <w:numPr>
              <w:numId w:val="85"/>
            </w:numPr>
            <w:spacing w:after="60" w:line="240" w:lineRule="auto"/>
            <w:ind w:hanging="360"/>
            <w:jc w:val="both"/>
          </w:pPr>
        </w:pPrChange>
      </w:pPr>
      <w:del w:id="2908" w:author="jon pritchard" w:date="2025-03-28T15:58:00Z" w16du:dateUtc="2025-03-28T14:58:00Z">
        <w:r w:rsidRPr="00C2783F" w:rsidDel="00C2783F">
          <w:rPr>
            <w:rPrChange w:id="2909" w:author="jon pritchard" w:date="2025-03-28T15:58:00Z" w16du:dateUtc="2025-03-28T14:58:00Z">
              <w:rPr>
                <w:highlight w:val="yellow"/>
              </w:rPr>
            </w:rPrChange>
          </w:rPr>
          <w:delText>Obstruction</w:delText>
        </w:r>
      </w:del>
    </w:p>
    <w:p w14:paraId="54B30966" w14:textId="61233BA7" w:rsidR="001374ED" w:rsidRPr="00C2783F" w:rsidDel="00C2783F" w:rsidRDefault="001374ED" w:rsidP="00C2783F">
      <w:pPr>
        <w:spacing w:after="60" w:line="240" w:lineRule="auto"/>
        <w:jc w:val="both"/>
        <w:rPr>
          <w:del w:id="2910" w:author="jon pritchard" w:date="2025-03-28T15:58:00Z" w16du:dateUtc="2025-03-28T14:58:00Z"/>
          <w:rPrChange w:id="2911" w:author="jon pritchard" w:date="2025-03-28T15:58:00Z" w16du:dateUtc="2025-03-28T14:58:00Z">
            <w:rPr>
              <w:del w:id="2912" w:author="jon pritchard" w:date="2025-03-28T15:58:00Z" w16du:dateUtc="2025-03-28T14:58:00Z"/>
              <w:highlight w:val="yellow"/>
            </w:rPr>
          </w:rPrChange>
        </w:rPr>
        <w:pPrChange w:id="2913" w:author="jon pritchard" w:date="2025-03-28T15:58:00Z" w16du:dateUtc="2025-03-28T14:58:00Z">
          <w:pPr>
            <w:pStyle w:val="ListParagraph"/>
            <w:numPr>
              <w:numId w:val="85"/>
            </w:numPr>
            <w:spacing w:after="60" w:line="240" w:lineRule="auto"/>
            <w:ind w:hanging="360"/>
            <w:jc w:val="both"/>
          </w:pPr>
        </w:pPrChange>
      </w:pPr>
      <w:del w:id="2914" w:author="jon pritchard" w:date="2025-03-28T15:58:00Z" w16du:dateUtc="2025-03-28T14:58:00Z">
        <w:r w:rsidRPr="00C2783F" w:rsidDel="00C2783F">
          <w:rPr>
            <w:rPrChange w:id="2915" w:author="jon pritchard" w:date="2025-03-28T15:58:00Z" w16du:dateUtc="2025-03-28T14:58:00Z">
              <w:rPr>
                <w:highlight w:val="yellow"/>
              </w:rPr>
            </w:rPrChange>
          </w:rPr>
          <w:delText>Foul</w:delText>
        </w:r>
        <w:r w:rsidR="00772167" w:rsidRPr="00C2783F" w:rsidDel="00C2783F">
          <w:rPr>
            <w:rPrChange w:id="2916" w:author="jon pritchard" w:date="2025-03-28T15:58:00Z" w16du:dateUtc="2025-03-28T14:58:00Z">
              <w:rPr>
                <w:highlight w:val="yellow"/>
              </w:rPr>
            </w:rPrChange>
          </w:rPr>
          <w:delText xml:space="preserve"> </w:delText>
        </w:r>
        <w:r w:rsidRPr="00C2783F" w:rsidDel="00C2783F">
          <w:rPr>
            <w:rPrChange w:id="2917" w:author="jon pritchard" w:date="2025-03-28T15:58:00Z" w16du:dateUtc="2025-03-28T14:58:00Z">
              <w:rPr>
                <w:highlight w:val="yellow"/>
              </w:rPr>
            </w:rPrChange>
          </w:rPr>
          <w:delText>Ground</w:delText>
        </w:r>
      </w:del>
    </w:p>
    <w:p w14:paraId="737C6797" w14:textId="602BB6C7" w:rsidR="001374ED" w:rsidRPr="00C2783F" w:rsidDel="00C2783F" w:rsidRDefault="001374ED" w:rsidP="00C2783F">
      <w:pPr>
        <w:spacing w:after="60" w:line="240" w:lineRule="auto"/>
        <w:jc w:val="both"/>
        <w:rPr>
          <w:del w:id="2918" w:author="jon pritchard" w:date="2025-03-28T15:58:00Z" w16du:dateUtc="2025-03-28T14:58:00Z"/>
          <w:rPrChange w:id="2919" w:author="jon pritchard" w:date="2025-03-28T15:58:00Z" w16du:dateUtc="2025-03-28T14:58:00Z">
            <w:rPr>
              <w:del w:id="2920" w:author="jon pritchard" w:date="2025-03-28T15:58:00Z" w16du:dateUtc="2025-03-28T14:58:00Z"/>
              <w:highlight w:val="yellow"/>
            </w:rPr>
          </w:rPrChange>
        </w:rPr>
        <w:pPrChange w:id="2921" w:author="jon pritchard" w:date="2025-03-28T15:58:00Z" w16du:dateUtc="2025-03-28T14:58:00Z">
          <w:pPr>
            <w:pStyle w:val="ListParagraph"/>
            <w:numPr>
              <w:numId w:val="85"/>
            </w:numPr>
            <w:spacing w:after="60" w:line="240" w:lineRule="auto"/>
            <w:ind w:hanging="360"/>
            <w:jc w:val="both"/>
          </w:pPr>
        </w:pPrChange>
      </w:pPr>
      <w:del w:id="2922" w:author="jon pritchard" w:date="2025-03-28T15:58:00Z" w16du:dateUtc="2025-03-28T14:58:00Z">
        <w:r w:rsidRPr="00C2783F" w:rsidDel="00C2783F">
          <w:rPr>
            <w:rPrChange w:id="2923" w:author="jon pritchard" w:date="2025-03-28T15:58:00Z" w16du:dateUtc="2025-03-28T14:58:00Z">
              <w:rPr>
                <w:highlight w:val="yellow"/>
              </w:rPr>
            </w:rPrChange>
          </w:rPr>
          <w:delText>Marine</w:delText>
        </w:r>
        <w:r w:rsidR="00772167" w:rsidRPr="00C2783F" w:rsidDel="00C2783F">
          <w:rPr>
            <w:rPrChange w:id="2924" w:author="jon pritchard" w:date="2025-03-28T15:58:00Z" w16du:dateUtc="2025-03-28T14:58:00Z">
              <w:rPr>
                <w:highlight w:val="yellow"/>
              </w:rPr>
            </w:rPrChange>
          </w:rPr>
          <w:delText xml:space="preserve"> </w:delText>
        </w:r>
        <w:r w:rsidRPr="00C2783F" w:rsidDel="00C2783F">
          <w:rPr>
            <w:rPrChange w:id="2925" w:author="jon pritchard" w:date="2025-03-28T15:58:00Z" w16du:dateUtc="2025-03-28T14:58:00Z">
              <w:rPr>
                <w:highlight w:val="yellow"/>
              </w:rPr>
            </w:rPrChange>
          </w:rPr>
          <w:delText>Farm</w:delText>
        </w:r>
        <w:r w:rsidR="00772167" w:rsidRPr="00C2783F" w:rsidDel="00C2783F">
          <w:rPr>
            <w:rPrChange w:id="2926" w:author="jon pritchard" w:date="2025-03-28T15:58:00Z" w16du:dateUtc="2025-03-28T14:58:00Z">
              <w:rPr>
                <w:highlight w:val="yellow"/>
              </w:rPr>
            </w:rPrChange>
          </w:rPr>
          <w:delText>/</w:delText>
        </w:r>
        <w:r w:rsidRPr="00C2783F" w:rsidDel="00C2783F">
          <w:rPr>
            <w:rPrChange w:id="2927" w:author="jon pritchard" w:date="2025-03-28T15:58:00Z" w16du:dateUtc="2025-03-28T14:58:00Z">
              <w:rPr>
                <w:highlight w:val="yellow"/>
              </w:rPr>
            </w:rPrChange>
          </w:rPr>
          <w:delText>Culture</w:delText>
        </w:r>
      </w:del>
    </w:p>
    <w:p w14:paraId="35AA0FD1" w14:textId="2DF54F8E" w:rsidR="00C2783F" w:rsidRPr="00C2783F" w:rsidRDefault="001374ED" w:rsidP="00C2783F">
      <w:pPr>
        <w:spacing w:after="60" w:line="240" w:lineRule="auto"/>
        <w:jc w:val="both"/>
        <w:rPr>
          <w:rPrChange w:id="2928" w:author="jon pritchard" w:date="2025-03-28T15:58:00Z" w16du:dateUtc="2025-03-28T14:58:00Z">
            <w:rPr>
              <w:highlight w:val="yellow"/>
            </w:rPr>
          </w:rPrChange>
        </w:rPr>
        <w:pPrChange w:id="2929" w:author="jon pritchard" w:date="2025-03-28T15:58:00Z" w16du:dateUtc="2025-03-28T14:58:00Z">
          <w:pPr>
            <w:pStyle w:val="ListParagraph"/>
            <w:numPr>
              <w:numId w:val="85"/>
            </w:numPr>
            <w:spacing w:after="120" w:line="240" w:lineRule="auto"/>
            <w:ind w:hanging="360"/>
            <w:jc w:val="both"/>
          </w:pPr>
        </w:pPrChange>
      </w:pPr>
      <w:del w:id="2930" w:author="jon pritchard" w:date="2025-03-28T15:58:00Z" w16du:dateUtc="2025-03-28T14:58:00Z">
        <w:r w:rsidRPr="00C2783F" w:rsidDel="00C2783F">
          <w:rPr>
            <w:rPrChange w:id="2931" w:author="jon pritchard" w:date="2025-03-28T15:58:00Z" w16du:dateUtc="2025-03-28T14:58:00Z">
              <w:rPr>
                <w:highlight w:val="yellow"/>
              </w:rPr>
            </w:rPrChange>
          </w:rPr>
          <w:delText>S</w:delText>
        </w:r>
      </w:del>
      <w:r w:rsidRPr="00C2783F">
        <w:rPr>
          <w:rPrChange w:id="2932" w:author="jon pritchard" w:date="2025-03-28T15:58:00Z" w16du:dateUtc="2025-03-28T14:58:00Z">
            <w:rPr>
              <w:highlight w:val="yellow"/>
            </w:rPr>
          </w:rPrChange>
        </w:rPr>
        <w:t>oundings</w:t>
      </w:r>
      <w:ins w:id="2933" w:author="jon pritchard" w:date="2025-03-28T15:58:00Z" w16du:dateUtc="2025-03-28T14:58:00Z">
        <w:r w:rsidR="00C2783F" w:rsidRPr="00C2783F">
          <w:rPr>
            <w:rPrChange w:id="2934" w:author="jon pritchard" w:date="2025-03-28T15:58:00Z" w16du:dateUtc="2025-03-28T14:58:00Z">
              <w:rPr>
                <w:highlight w:val="yellow"/>
              </w:rPr>
            </w:rPrChange>
          </w:rPr>
          <w:t xml:space="preserve"> are included</w:t>
        </w:r>
      </w:ins>
      <w:r w:rsidRPr="00C2783F">
        <w:rPr>
          <w:rPrChange w:id="2935" w:author="jon pritchard" w:date="2025-03-28T15:58:00Z" w16du:dateUtc="2025-03-28T14:58:00Z">
            <w:rPr>
              <w:highlight w:val="yellow"/>
            </w:rPr>
          </w:rPrChange>
        </w:rPr>
        <w:t xml:space="preserve"> (either individual soundings or those which are part of an array) substituting the S-102 grid cell whose extents intersect the sounding position for the defined ZCOO (ISO8211)</w:t>
      </w:r>
      <w:ins w:id="2936" w:author="Jonathan Pritchard" w:date="2025-03-11T14:30:00Z" w16du:dateUtc="2025-03-11T14:30:00Z">
        <w:r w:rsidR="00BE7834" w:rsidRPr="00C2783F">
          <w:rPr>
            <w:rPrChange w:id="2937" w:author="jon pritchard" w:date="2025-03-28T15:58:00Z" w16du:dateUtc="2025-03-28T14:58:00Z">
              <w:rPr>
                <w:highlight w:val="yellow"/>
              </w:rPr>
            </w:rPrChange>
          </w:rPr>
          <w:t xml:space="preserve">, </w:t>
        </w:r>
      </w:ins>
      <w:ins w:id="2938" w:author="Jonathan Pritchard" w:date="2025-03-11T16:21:00Z" w16du:dateUtc="2025-03-11T16:21:00Z">
        <w:r w:rsidR="009D5976" w:rsidRPr="00C2783F">
          <w:rPr>
            <w:rPrChange w:id="2939" w:author="jon pritchard" w:date="2025-03-28T15:58:00Z" w16du:dateUtc="2025-03-28T14:58:00Z">
              <w:rPr>
                <w:highlight w:val="yellow"/>
              </w:rPr>
            </w:rPrChange>
          </w:rPr>
          <w:t>See f</w:t>
        </w:r>
      </w:ins>
      <w:ins w:id="2940" w:author="Jonathan Pritchard" w:date="2025-03-11T14:30:00Z" w16du:dateUtc="2025-03-11T14:30:00Z">
        <w:r w:rsidR="00BE7834" w:rsidRPr="00C2783F">
          <w:rPr>
            <w:rPrChange w:id="2941" w:author="jon pritchard" w:date="2025-03-28T15:58:00Z" w16du:dateUtc="2025-03-28T14:58:00Z">
              <w:rPr>
                <w:highlight w:val="yellow"/>
              </w:rPr>
            </w:rPrChange>
          </w:rPr>
          <w:t>igure D-3-18</w:t>
        </w:r>
      </w:ins>
      <w:r w:rsidRPr="00C2783F">
        <w:rPr>
          <w:rPrChange w:id="2942" w:author="jon pritchard" w:date="2025-03-28T15:58:00Z" w16du:dateUtc="2025-03-28T14:58:00Z">
            <w:rPr>
              <w:highlight w:val="yellow"/>
            </w:rPr>
          </w:rPrChange>
        </w:rPr>
        <w:t>.</w:t>
      </w:r>
    </w:p>
    <w:p w14:paraId="1EF78944" w14:textId="24A795FF" w:rsidR="001374ED" w:rsidRPr="00A527F0" w:rsidRDefault="001374ED" w:rsidP="009620E9">
      <w:pPr>
        <w:spacing w:after="120" w:line="240" w:lineRule="auto"/>
        <w:jc w:val="both"/>
      </w:pPr>
      <w:r w:rsidRPr="00A527F0">
        <w:t xml:space="preserve">If the depth substituted S-101 feature is covered by S-104, then WLA </w:t>
      </w:r>
      <w:del w:id="2943" w:author="jon pritchard" w:date="2025-03-28T16:20:00Z" w16du:dateUtc="2025-03-28T15:20:00Z">
        <w:r w:rsidRPr="00A527F0" w:rsidDel="00350A19">
          <w:delText xml:space="preserve">is </w:delText>
        </w:r>
      </w:del>
      <w:ins w:id="2944" w:author="jon pritchard" w:date="2025-03-28T16:20:00Z" w16du:dateUtc="2025-03-28T15:20:00Z">
        <w:r w:rsidR="00350A19">
          <w:t>must be</w:t>
        </w:r>
        <w:r w:rsidR="00350A19" w:rsidRPr="00A527F0">
          <w:t xml:space="preserve"> </w:t>
        </w:r>
      </w:ins>
      <w:r w:rsidRPr="00A527F0">
        <w:t xml:space="preserve">processed using </w:t>
      </w:r>
      <w:ins w:id="2945" w:author="Grant, David M (52400) CIV USN NIWC ATLANTIC VA (USA)" w:date="2025-02-26T16:29:00Z" w16du:dateUtc="2025-02-26T21:29:00Z">
        <w:r w:rsidR="007F3557">
          <w:t xml:space="preserve">the </w:t>
        </w:r>
      </w:ins>
      <w:r w:rsidRPr="00A527F0">
        <w:t xml:space="preserve">same method as for the underlying depth area. </w:t>
      </w:r>
    </w:p>
    <w:p w14:paraId="28A48AF9" w14:textId="64DDA81E" w:rsidR="004C7DC0" w:rsidRDefault="001374ED" w:rsidP="009620E9">
      <w:pPr>
        <w:spacing w:after="60" w:line="240" w:lineRule="auto"/>
        <w:jc w:val="both"/>
      </w:pPr>
      <w:r w:rsidRPr="00A527F0">
        <w:t xml:space="preserve">Depth values </w:t>
      </w:r>
      <w:r w:rsidR="00B15F52" w:rsidRPr="00A527F0">
        <w:t xml:space="preserve">must </w:t>
      </w:r>
      <w:r w:rsidRPr="00A527F0">
        <w:t xml:space="preserve">also be substituted </w:t>
      </w:r>
      <w:r w:rsidR="004C7DC0">
        <w:t>in</w:t>
      </w:r>
      <w:r w:rsidRPr="00A527F0">
        <w:t xml:space="preserve"> </w:t>
      </w:r>
      <w:commentRangeStart w:id="2946"/>
      <w:r w:rsidR="004C7DC0" w:rsidRPr="00A527F0">
        <w:t xml:space="preserve">all ENC features at all scales which have the attribute </w:t>
      </w:r>
      <w:r w:rsidR="004C7DC0" w:rsidRPr="00A527F0">
        <w:rPr>
          <w:i/>
        </w:rPr>
        <w:t>depthRangeMinimumValue</w:t>
      </w:r>
      <w:r w:rsidR="004C7DC0" w:rsidRPr="00A527F0">
        <w:t xml:space="preserve"> </w:t>
      </w:r>
      <w:commentRangeEnd w:id="2946"/>
      <w:r w:rsidR="001328E4">
        <w:rPr>
          <w:rStyle w:val="CommentReference"/>
        </w:rPr>
        <w:commentReference w:id="2946"/>
      </w:r>
      <w:r w:rsidR="004C7DC0" w:rsidRPr="00A527F0">
        <w:t>bound to them in the S-101 Feature Catalogue</w:t>
      </w:r>
      <w:r w:rsidR="004C7DC0">
        <w:t>.</w:t>
      </w:r>
    </w:p>
    <w:p w14:paraId="54DFB961" w14:textId="2960EEAB" w:rsidR="001374ED" w:rsidRPr="00A527F0" w:rsidRDefault="001374ED" w:rsidP="009620E9">
      <w:pPr>
        <w:spacing w:after="120" w:line="240" w:lineRule="auto"/>
        <w:jc w:val="both"/>
      </w:pPr>
      <w:r w:rsidRPr="00A527F0">
        <w:t xml:space="preserve">For all features with substituted (and possibly adjusted </w:t>
      </w:r>
      <w:r w:rsidRPr="00C2783F">
        <w:t xml:space="preserve">values), the </w:t>
      </w:r>
      <w:r w:rsidR="00815F72" w:rsidRPr="00C2783F">
        <w:t>ECDIS P</w:t>
      </w:r>
      <w:r w:rsidRPr="00C2783F">
        <w:t xml:space="preserve">ick </w:t>
      </w:r>
      <w:r w:rsidR="00815F72" w:rsidRPr="00C2783F">
        <w:t>R</w:t>
      </w:r>
      <w:r w:rsidRPr="00C2783F">
        <w:t xml:space="preserve">eport </w:t>
      </w:r>
      <w:r w:rsidR="00EB2B72" w:rsidRPr="00C2783F">
        <w:t xml:space="preserve">must </w:t>
      </w:r>
      <w:r w:rsidRPr="00C2783F">
        <w:t>indicate the substituted/adjusted value and its source. The format and portrayal of depths and drying heights (</w:t>
      </w:r>
      <w:r w:rsidR="00815F72" w:rsidRPr="00C2783F">
        <w:t>that is, number of decimals, etc</w:t>
      </w:r>
      <w:r w:rsidRPr="00C2783F">
        <w:t>) is unchanged.</w:t>
      </w:r>
    </w:p>
    <w:p w14:paraId="25D7AC63" w14:textId="5118BA70" w:rsidR="001374ED" w:rsidRPr="00A527F0" w:rsidRDefault="001374ED" w:rsidP="009620E9">
      <w:pPr>
        <w:spacing w:after="120" w:line="240" w:lineRule="auto"/>
        <w:jc w:val="both"/>
      </w:pPr>
      <w:r w:rsidRPr="00A527F0">
        <w:t>For example, for S-102 only covered area</w:t>
      </w:r>
      <w:r w:rsidR="00815F72" w:rsidRPr="00A527F0">
        <w:t>:</w:t>
      </w:r>
    </w:p>
    <w:p w14:paraId="5DFD05E3" w14:textId="77777777" w:rsidR="001374ED" w:rsidRPr="00A527F0" w:rsidRDefault="001374ED" w:rsidP="00815F72">
      <w:pPr>
        <w:spacing w:after="120" w:line="240" w:lineRule="auto"/>
        <w:ind w:left="426"/>
        <w:jc w:val="both"/>
        <w:rPr>
          <w:b/>
          <w:bCs/>
          <w:color w:val="0070C0"/>
        </w:rPr>
      </w:pPr>
      <w:r w:rsidRPr="00A527F0">
        <w:rPr>
          <w:b/>
          <w:bCs/>
          <w:color w:val="0070C0"/>
        </w:rPr>
        <w:t>Value Of Sounding 12.3 m [S-102]</w:t>
      </w:r>
    </w:p>
    <w:p w14:paraId="4ED7D0F2" w14:textId="2D7ADAF3" w:rsidR="001374ED" w:rsidRPr="00A527F0" w:rsidRDefault="001374ED" w:rsidP="009620E9">
      <w:pPr>
        <w:spacing w:after="120" w:line="240" w:lineRule="auto"/>
        <w:jc w:val="both"/>
      </w:pPr>
      <w:r w:rsidRPr="00A527F0">
        <w:lastRenderedPageBreak/>
        <w:t xml:space="preserve">When an S-101 attribute has been WLA adjusted the pick report </w:t>
      </w:r>
      <w:del w:id="2947" w:author="Jonathan Pritchard" w:date="2025-03-11T14:31:00Z" w16du:dateUtc="2025-03-11T14:31:00Z">
        <w:r w:rsidRPr="00A527F0" w:rsidDel="00BE7834">
          <w:delText xml:space="preserve">shall </w:delText>
        </w:r>
      </w:del>
      <w:ins w:id="2948" w:author="Jonathan Pritchard" w:date="2025-03-11T14:31:00Z" w16du:dateUtc="2025-03-11T14:31:00Z">
        <w:r w:rsidR="00BE7834">
          <w:t>must</w:t>
        </w:r>
        <w:r w:rsidR="00BE7834" w:rsidRPr="00A527F0">
          <w:t xml:space="preserve"> </w:t>
        </w:r>
      </w:ins>
      <w:r w:rsidRPr="00A527F0">
        <w:t>indicate the WLA adjusted value, source and time/date. The format of time date is: hh:mm dd mmm yyyy</w:t>
      </w:r>
      <w:r w:rsidR="00815F72" w:rsidRPr="00A527F0">
        <w:t>.</w:t>
      </w:r>
    </w:p>
    <w:p w14:paraId="4877BAF1" w14:textId="027A374E" w:rsidR="001374ED" w:rsidRPr="00A527F0" w:rsidRDefault="001374ED" w:rsidP="009620E9">
      <w:pPr>
        <w:spacing w:after="120" w:line="240" w:lineRule="auto"/>
        <w:jc w:val="both"/>
      </w:pPr>
      <w:r w:rsidRPr="00A527F0">
        <w:t>For example, for both S-102 and S-104 covered area</w:t>
      </w:r>
      <w:r w:rsidR="00815F72" w:rsidRPr="00A527F0">
        <w:t>:</w:t>
      </w:r>
    </w:p>
    <w:p w14:paraId="344B8006" w14:textId="77777777" w:rsidR="001374ED" w:rsidRPr="00A527F0" w:rsidRDefault="001374ED" w:rsidP="00815F72">
      <w:pPr>
        <w:spacing w:after="120" w:line="240" w:lineRule="auto"/>
        <w:ind w:left="426"/>
        <w:jc w:val="both"/>
        <w:rPr>
          <w:b/>
          <w:bCs/>
          <w:color w:val="0070C0"/>
        </w:rPr>
      </w:pPr>
      <w:r w:rsidRPr="00A527F0">
        <w:rPr>
          <w:b/>
          <w:bCs/>
          <w:color w:val="0070C0"/>
        </w:rPr>
        <w:t>Value Of Sounding 15.5m [WLA 12:34 08 Nov 2021]</w:t>
      </w:r>
    </w:p>
    <w:p w14:paraId="4F7B432A" w14:textId="77777777" w:rsidR="001374ED" w:rsidRPr="00A527F0" w:rsidRDefault="001374ED" w:rsidP="00815F72">
      <w:pPr>
        <w:spacing w:after="120" w:line="240" w:lineRule="auto"/>
        <w:ind w:left="426"/>
        <w:jc w:val="both"/>
        <w:rPr>
          <w:b/>
          <w:bCs/>
          <w:color w:val="0070C0"/>
        </w:rPr>
      </w:pPr>
      <w:r w:rsidRPr="00A527F0">
        <w:rPr>
          <w:b/>
          <w:bCs/>
          <w:color w:val="0070C0"/>
        </w:rPr>
        <w:t>Value Of Sounding 15.5m [WLA from 12:34 08 Nov 2021 to 14:56 08 Nov 2021]</w:t>
      </w:r>
    </w:p>
    <w:p w14:paraId="46CC8C0E" w14:textId="77777777" w:rsidR="001374ED" w:rsidRPr="00A527F0" w:rsidRDefault="001374ED" w:rsidP="009620E9">
      <w:pPr>
        <w:spacing w:after="120" w:line="240" w:lineRule="auto"/>
        <w:jc w:val="both"/>
      </w:pPr>
    </w:p>
    <w:p w14:paraId="683DCF7C" w14:textId="78C12BDF" w:rsidR="006D7DB6" w:rsidRPr="006D7DB6" w:rsidRDefault="00815F72">
      <w:pPr>
        <w:pStyle w:val="Heading2"/>
        <w:numPr>
          <w:ilvl w:val="1"/>
          <w:numId w:val="237"/>
        </w:numPr>
        <w:pPrChange w:id="2949" w:author="Jonathan Pritchard" w:date="2025-03-07T16:32:00Z" w16du:dateUtc="2025-03-07T16:32:00Z">
          <w:pPr>
            <w:pStyle w:val="Heading2"/>
            <w:numPr>
              <w:numId w:val="182"/>
            </w:numPr>
          </w:pPr>
        </w:pPrChange>
      </w:pPr>
      <w:bookmarkStart w:id="2950" w:name="_Toc175130408"/>
      <w:bookmarkStart w:id="2951" w:name="_Toc175130409"/>
      <w:bookmarkStart w:id="2952" w:name="_Toc175130410"/>
      <w:bookmarkStart w:id="2953" w:name="_Toc175130411"/>
      <w:bookmarkStart w:id="2954" w:name="_Toc175130412"/>
      <w:bookmarkStart w:id="2955" w:name="_Toc175130413"/>
      <w:bookmarkStart w:id="2956" w:name="_Toc175130414"/>
      <w:bookmarkStart w:id="2957" w:name="_Toc175130415"/>
      <w:bookmarkStart w:id="2958" w:name="_Toc175130416"/>
      <w:bookmarkStart w:id="2959" w:name="_Toc175130417"/>
      <w:bookmarkStart w:id="2960" w:name="_Toc175130418"/>
      <w:bookmarkStart w:id="2961" w:name="_Toc175130419"/>
      <w:bookmarkStart w:id="2962" w:name="_Toc175130420"/>
      <w:bookmarkStart w:id="2963" w:name="_Toc175130421"/>
      <w:bookmarkStart w:id="2964" w:name="_Toc175130422"/>
      <w:bookmarkStart w:id="2965" w:name="_Toc175130423"/>
      <w:bookmarkStart w:id="2966" w:name="_Toc175130424"/>
      <w:bookmarkStart w:id="2967" w:name="_Toc175130425"/>
      <w:bookmarkStart w:id="2968" w:name="_Toc175130426"/>
      <w:bookmarkStart w:id="2969" w:name="_Toc175130427"/>
      <w:bookmarkStart w:id="2970" w:name="_Toc175130428"/>
      <w:bookmarkStart w:id="2971" w:name="_Toc175130429"/>
      <w:bookmarkStart w:id="2972" w:name="_Toc175130430"/>
      <w:bookmarkStart w:id="2973" w:name="_Toc175130431"/>
      <w:bookmarkStart w:id="2974" w:name="_Toc175130432"/>
      <w:bookmarkStart w:id="2975" w:name="_Toc175130433"/>
      <w:bookmarkStart w:id="2976" w:name="_Toc175130434"/>
      <w:bookmarkStart w:id="2977" w:name="_Toc175130435"/>
      <w:bookmarkStart w:id="2978" w:name="_Toc175130436"/>
      <w:bookmarkStart w:id="2979" w:name="_Toc175130437"/>
      <w:bookmarkStart w:id="2980" w:name="_Toc88852898"/>
      <w:bookmarkStart w:id="2981" w:name="_Toc98340005"/>
      <w:bookmarkStart w:id="2982" w:name="_Toc98340381"/>
      <w:bookmarkStart w:id="2983" w:name="_Toc194067246"/>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r w:rsidRPr="00A527F0">
        <w:t>Adjustment of heights and vertical clearance values</w:t>
      </w:r>
      <w:bookmarkEnd w:id="2983"/>
    </w:p>
    <w:bookmarkEnd w:id="2980"/>
    <w:bookmarkEnd w:id="2981"/>
    <w:bookmarkEnd w:id="2982"/>
    <w:p w14:paraId="0E0FC536" w14:textId="6EB6C7EE" w:rsidR="00C2783F" w:rsidRPr="00C2783F" w:rsidRDefault="001374ED" w:rsidP="00E767AB">
      <w:pPr>
        <w:spacing w:after="60" w:line="240" w:lineRule="auto"/>
        <w:jc w:val="both"/>
        <w:rPr>
          <w:ins w:id="2984" w:author="Jonathan Pritchard" w:date="2025-03-10T07:36:00Z" w16du:dateUtc="2025-03-10T07:36:00Z"/>
        </w:rPr>
      </w:pPr>
      <w:r w:rsidRPr="00A527F0">
        <w:t>Any vertical measurement which is referenced to the same vertical datum as the S-104 data</w:t>
      </w:r>
      <w:commentRangeStart w:id="2985"/>
      <w:del w:id="2986" w:author="Grant, David M (52400) CIV USN NIWC ATLANTIC VA (USA)" w:date="2025-02-26T16:33:00Z" w16du:dateUtc="2025-02-26T21:33:00Z">
        <w:r w:rsidRPr="00A527F0" w:rsidDel="00AC2B8E">
          <w:delText xml:space="preserve">, either by the dataset metadata VDAT or </w:delText>
        </w:r>
        <w:r w:rsidR="00280A08" w:rsidRPr="00A527F0" w:rsidDel="00AC2B8E">
          <w:rPr>
            <w:b/>
          </w:rPr>
          <w:delText>V</w:delText>
        </w:r>
        <w:r w:rsidRPr="00A527F0" w:rsidDel="00AC2B8E">
          <w:rPr>
            <w:b/>
          </w:rPr>
          <w:delText>ertical</w:delText>
        </w:r>
        <w:r w:rsidR="00280A08" w:rsidRPr="00A527F0" w:rsidDel="00AC2B8E">
          <w:rPr>
            <w:b/>
          </w:rPr>
          <w:delText xml:space="preserve"> </w:delText>
        </w:r>
        <w:r w:rsidRPr="00A527F0" w:rsidDel="00AC2B8E">
          <w:rPr>
            <w:b/>
          </w:rPr>
          <w:delText>Datum</w:delText>
        </w:r>
        <w:r w:rsidRPr="00A527F0" w:rsidDel="00AC2B8E">
          <w:delText xml:space="preserve"> meta feature</w:delText>
        </w:r>
      </w:del>
      <w:commentRangeEnd w:id="2985"/>
      <w:r w:rsidR="002B09DC">
        <w:rPr>
          <w:rStyle w:val="CommentReference"/>
        </w:rPr>
        <w:commentReference w:id="2985"/>
      </w:r>
      <w:r w:rsidRPr="00A527F0">
        <w:t xml:space="preserve"> </w:t>
      </w:r>
      <w:r w:rsidR="006026F8">
        <w:t>must</w:t>
      </w:r>
      <w:r w:rsidR="006026F8" w:rsidRPr="00A527F0">
        <w:t xml:space="preserve"> </w:t>
      </w:r>
      <w:r w:rsidRPr="00A527F0">
        <w:t xml:space="preserve">be adjusted using the intersecting S-104 grid cell water level value. This </w:t>
      </w:r>
      <w:r w:rsidR="006026F8">
        <w:t>must</w:t>
      </w:r>
      <w:r w:rsidR="006026F8" w:rsidRPr="00A527F0">
        <w:t xml:space="preserve"> </w:t>
      </w:r>
      <w:r w:rsidRPr="00A527F0">
        <w:t xml:space="preserve">be applied on any features within the coverage of S-104. Where a feature is not completely within the S-104 coverage the adjusted value is the minimum value resulting from the original feature value in </w:t>
      </w:r>
      <w:ins w:id="2987" w:author="Grant, David M (52400) CIV USN NIWC ATLANTIC VA (USA)" w:date="2025-02-26T16:32:00Z" w16du:dateUtc="2025-02-26T21:32:00Z">
        <w:r w:rsidR="00D06D02">
          <w:t xml:space="preserve">the </w:t>
        </w:r>
      </w:ins>
      <w:r w:rsidRPr="00A527F0">
        <w:t xml:space="preserve">S-101 attribute and the WLA adjusted </w:t>
      </w:r>
      <w:r w:rsidRPr="00C2783F">
        <w:t xml:space="preserve">value. </w:t>
      </w:r>
    </w:p>
    <w:p w14:paraId="74BBD048" w14:textId="460C37C7" w:rsidR="001374ED" w:rsidRPr="00C2783F" w:rsidDel="00C2783F" w:rsidRDefault="001374ED" w:rsidP="00C2783F">
      <w:pPr>
        <w:spacing w:after="60" w:line="240" w:lineRule="auto"/>
        <w:jc w:val="both"/>
        <w:rPr>
          <w:del w:id="2988" w:author="jon pritchard" w:date="2025-03-28T16:00:00Z" w16du:dateUtc="2025-03-28T15:00:00Z"/>
        </w:rPr>
        <w:pPrChange w:id="2989" w:author="jon pritchard" w:date="2025-03-28T16:00:00Z" w16du:dateUtc="2025-03-28T15:00:00Z">
          <w:pPr>
            <w:spacing w:after="60" w:line="240" w:lineRule="auto"/>
            <w:jc w:val="both"/>
          </w:pPr>
        </w:pPrChange>
      </w:pPr>
      <w:commentRangeStart w:id="2990"/>
      <w:r w:rsidRPr="00C2783F">
        <w:t xml:space="preserve">Adjustment is defined for </w:t>
      </w:r>
      <w:del w:id="2991" w:author="jon pritchard" w:date="2025-03-28T15:59:00Z" w16du:dateUtc="2025-03-28T14:59:00Z">
        <w:r w:rsidRPr="00C2783F" w:rsidDel="00C2783F">
          <w:delText xml:space="preserve">the </w:delText>
        </w:r>
      </w:del>
      <w:ins w:id="2992" w:author="jon pritchard" w:date="2025-03-28T15:59:00Z" w16du:dateUtc="2025-03-28T14:59:00Z">
        <w:r w:rsidR="00C2783F" w:rsidRPr="00C2783F">
          <w:rPr>
            <w:rPrChange w:id="2993" w:author="jon pritchard" w:date="2025-03-28T16:00:00Z" w16du:dateUtc="2025-03-28T15:00:00Z">
              <w:rPr>
                <w:highlight w:val="yellow"/>
              </w:rPr>
            </w:rPrChange>
          </w:rPr>
          <w:t>all</w:t>
        </w:r>
      </w:ins>
      <w:ins w:id="2994" w:author="jon pritchard" w:date="2025-03-28T16:00:00Z" w16du:dateUtc="2025-03-28T15:00:00Z">
        <w:r w:rsidR="00C2783F" w:rsidRPr="00C2783F">
          <w:rPr>
            <w:rPrChange w:id="2995" w:author="jon pritchard" w:date="2025-03-28T16:00:00Z" w16du:dateUtc="2025-03-28T15:00:00Z">
              <w:rPr>
                <w:highlight w:val="yellow"/>
              </w:rPr>
            </w:rPrChange>
          </w:rPr>
          <w:t xml:space="preserve"> features which bind </w:t>
        </w:r>
        <w:r w:rsidR="00C2783F" w:rsidRPr="00C2783F">
          <w:rPr>
            <w:i/>
            <w:iCs/>
            <w:rPrChange w:id="2996" w:author="jon pritchard" w:date="2025-03-28T16:03:00Z" w16du:dateUtc="2025-03-28T15:03:00Z">
              <w:rPr>
                <w:highlight w:val="yellow"/>
              </w:rPr>
            </w:rPrChange>
          </w:rPr>
          <w:t>verticalDatum</w:t>
        </w:r>
        <w:r w:rsidR="00C2783F" w:rsidRPr="00C2783F">
          <w:rPr>
            <w:rPrChange w:id="2997" w:author="jon pritchard" w:date="2025-03-28T16:00:00Z" w16du:dateUtc="2025-03-28T15:00:00Z">
              <w:rPr>
                <w:highlight w:val="yellow"/>
              </w:rPr>
            </w:rPrChange>
          </w:rPr>
          <w:t xml:space="preserve"> in the S-101 feature catalogue unless specifically excluded in this section.</w:t>
        </w:r>
      </w:ins>
      <w:del w:id="2998" w:author="jon pritchard" w:date="2025-03-28T16:00:00Z" w16du:dateUtc="2025-03-28T15:00:00Z">
        <w:r w:rsidRPr="00C2783F" w:rsidDel="00C2783F">
          <w:delText>following S-101 features</w:delText>
        </w:r>
        <w:commentRangeEnd w:id="2990"/>
        <w:r w:rsidR="00222406" w:rsidRPr="00C2783F" w:rsidDel="00C2783F">
          <w:rPr>
            <w:rStyle w:val="CommentReference"/>
          </w:rPr>
          <w:commentReference w:id="2990"/>
        </w:r>
        <w:r w:rsidRPr="00C2783F" w:rsidDel="00C2783F">
          <w:delText>:</w:delText>
        </w:r>
      </w:del>
    </w:p>
    <w:p w14:paraId="64326080" w14:textId="26B3BD99" w:rsidR="001374ED" w:rsidRPr="00302EEA" w:rsidDel="00C2783F" w:rsidRDefault="001374ED" w:rsidP="00C2783F">
      <w:pPr>
        <w:spacing w:after="60" w:line="240" w:lineRule="auto"/>
        <w:jc w:val="both"/>
        <w:rPr>
          <w:del w:id="2999" w:author="jon pritchard" w:date="2025-03-28T16:00:00Z" w16du:dateUtc="2025-03-28T15:00:00Z"/>
          <w:highlight w:val="yellow"/>
          <w:rPrChange w:id="3000" w:author="Jonathan Pritchard" w:date="2025-03-10T07:36:00Z" w16du:dateUtc="2025-03-10T07:36:00Z">
            <w:rPr>
              <w:del w:id="3001" w:author="jon pritchard" w:date="2025-03-28T16:00:00Z" w16du:dateUtc="2025-03-28T15:00:00Z"/>
            </w:rPr>
          </w:rPrChange>
        </w:rPr>
        <w:pPrChange w:id="3002" w:author="jon pritchard" w:date="2025-03-28T16:00:00Z" w16du:dateUtc="2025-03-28T15:00:00Z">
          <w:pPr>
            <w:pStyle w:val="ListParagraph"/>
            <w:numPr>
              <w:numId w:val="86"/>
            </w:numPr>
            <w:spacing w:after="60" w:line="240" w:lineRule="auto"/>
            <w:ind w:hanging="360"/>
            <w:jc w:val="both"/>
          </w:pPr>
        </w:pPrChange>
      </w:pPr>
      <w:del w:id="3003" w:author="jon pritchard" w:date="2025-03-28T16:00:00Z" w16du:dateUtc="2025-03-28T15:00:00Z">
        <w:r w:rsidRPr="00302EEA" w:rsidDel="00C2783F">
          <w:rPr>
            <w:highlight w:val="yellow"/>
            <w:rPrChange w:id="3004" w:author="Jonathan Pritchard" w:date="2025-03-10T07:36:00Z" w16du:dateUtc="2025-03-10T07:36:00Z">
              <w:rPr/>
            </w:rPrChange>
          </w:rPr>
          <w:delText>Building.</w:delText>
        </w:r>
      </w:del>
    </w:p>
    <w:p w14:paraId="7BAD0290" w14:textId="5C635288" w:rsidR="001374ED" w:rsidRPr="00302EEA" w:rsidDel="00C2783F" w:rsidRDefault="001374ED" w:rsidP="00C2783F">
      <w:pPr>
        <w:spacing w:after="60" w:line="240" w:lineRule="auto"/>
        <w:jc w:val="both"/>
        <w:rPr>
          <w:del w:id="3005" w:author="jon pritchard" w:date="2025-03-28T16:00:00Z" w16du:dateUtc="2025-03-28T15:00:00Z"/>
          <w:highlight w:val="yellow"/>
          <w:rPrChange w:id="3006" w:author="Jonathan Pritchard" w:date="2025-03-10T07:36:00Z" w16du:dateUtc="2025-03-10T07:36:00Z">
            <w:rPr>
              <w:del w:id="3007" w:author="jon pritchard" w:date="2025-03-28T16:00:00Z" w16du:dateUtc="2025-03-28T15:00:00Z"/>
            </w:rPr>
          </w:rPrChange>
        </w:rPr>
        <w:pPrChange w:id="3008" w:author="jon pritchard" w:date="2025-03-28T16:00:00Z" w16du:dateUtc="2025-03-28T15:00:00Z">
          <w:pPr>
            <w:pStyle w:val="ListParagraph"/>
            <w:numPr>
              <w:numId w:val="86"/>
            </w:numPr>
            <w:spacing w:after="60" w:line="240" w:lineRule="auto"/>
            <w:ind w:hanging="360"/>
            <w:jc w:val="both"/>
          </w:pPr>
        </w:pPrChange>
      </w:pPr>
      <w:del w:id="3009" w:author="jon pritchard" w:date="2025-03-28T16:00:00Z" w16du:dateUtc="2025-03-28T15:00:00Z">
        <w:r w:rsidRPr="00302EEA" w:rsidDel="00C2783F">
          <w:rPr>
            <w:highlight w:val="yellow"/>
            <w:rPrChange w:id="3010" w:author="Jonathan Pritchard" w:date="2025-03-10T07:36:00Z" w16du:dateUtc="2025-03-10T07:36:00Z">
              <w:rPr/>
            </w:rPrChange>
          </w:rPr>
          <w:delText>Span Fixed</w:delText>
        </w:r>
      </w:del>
    </w:p>
    <w:p w14:paraId="37483604" w14:textId="6FF758FD" w:rsidR="001374ED" w:rsidRPr="00302EEA" w:rsidDel="00C2783F" w:rsidRDefault="001374ED" w:rsidP="00C2783F">
      <w:pPr>
        <w:spacing w:after="60" w:line="240" w:lineRule="auto"/>
        <w:jc w:val="both"/>
        <w:rPr>
          <w:del w:id="3011" w:author="jon pritchard" w:date="2025-03-28T16:00:00Z" w16du:dateUtc="2025-03-28T15:00:00Z"/>
          <w:highlight w:val="yellow"/>
          <w:rPrChange w:id="3012" w:author="Jonathan Pritchard" w:date="2025-03-10T07:36:00Z" w16du:dateUtc="2025-03-10T07:36:00Z">
            <w:rPr>
              <w:del w:id="3013" w:author="jon pritchard" w:date="2025-03-28T16:00:00Z" w16du:dateUtc="2025-03-28T15:00:00Z"/>
            </w:rPr>
          </w:rPrChange>
        </w:rPr>
        <w:pPrChange w:id="3014" w:author="jon pritchard" w:date="2025-03-28T16:00:00Z" w16du:dateUtc="2025-03-28T15:00:00Z">
          <w:pPr>
            <w:pStyle w:val="ListParagraph"/>
            <w:numPr>
              <w:numId w:val="86"/>
            </w:numPr>
            <w:spacing w:after="60" w:line="240" w:lineRule="auto"/>
            <w:ind w:hanging="360"/>
            <w:jc w:val="both"/>
          </w:pPr>
        </w:pPrChange>
      </w:pPr>
      <w:del w:id="3015" w:author="jon pritchard" w:date="2025-03-28T16:00:00Z" w16du:dateUtc="2025-03-28T15:00:00Z">
        <w:r w:rsidRPr="00302EEA" w:rsidDel="00C2783F">
          <w:rPr>
            <w:highlight w:val="yellow"/>
            <w:rPrChange w:id="3016" w:author="Jonathan Pritchard" w:date="2025-03-10T07:36:00Z" w16du:dateUtc="2025-03-10T07:36:00Z">
              <w:rPr/>
            </w:rPrChange>
          </w:rPr>
          <w:delText>Span Opening</w:delText>
        </w:r>
      </w:del>
    </w:p>
    <w:p w14:paraId="684CF9EA" w14:textId="35986564" w:rsidR="001374ED" w:rsidRPr="00302EEA" w:rsidDel="00C2783F" w:rsidRDefault="001374ED" w:rsidP="00C2783F">
      <w:pPr>
        <w:spacing w:after="60" w:line="240" w:lineRule="auto"/>
        <w:jc w:val="both"/>
        <w:rPr>
          <w:del w:id="3017" w:author="jon pritchard" w:date="2025-03-28T16:00:00Z" w16du:dateUtc="2025-03-28T15:00:00Z"/>
          <w:highlight w:val="yellow"/>
          <w:rPrChange w:id="3018" w:author="Jonathan Pritchard" w:date="2025-03-10T07:36:00Z" w16du:dateUtc="2025-03-10T07:36:00Z">
            <w:rPr>
              <w:del w:id="3019" w:author="jon pritchard" w:date="2025-03-28T16:00:00Z" w16du:dateUtc="2025-03-28T15:00:00Z"/>
            </w:rPr>
          </w:rPrChange>
        </w:rPr>
        <w:pPrChange w:id="3020" w:author="jon pritchard" w:date="2025-03-28T16:00:00Z" w16du:dateUtc="2025-03-28T15:00:00Z">
          <w:pPr>
            <w:pStyle w:val="ListParagraph"/>
            <w:numPr>
              <w:numId w:val="86"/>
            </w:numPr>
            <w:spacing w:after="60" w:line="240" w:lineRule="auto"/>
            <w:ind w:hanging="360"/>
            <w:jc w:val="both"/>
          </w:pPr>
        </w:pPrChange>
      </w:pPr>
      <w:del w:id="3021" w:author="jon pritchard" w:date="2025-03-28T16:00:00Z" w16du:dateUtc="2025-03-28T15:00:00Z">
        <w:r w:rsidRPr="00302EEA" w:rsidDel="00C2783F">
          <w:rPr>
            <w:highlight w:val="yellow"/>
            <w:rPrChange w:id="3022" w:author="Jonathan Pritchard" w:date="2025-03-10T07:36:00Z" w16du:dateUtc="2025-03-10T07:36:00Z">
              <w:rPr/>
            </w:rPrChange>
          </w:rPr>
          <w:delText>Conveyer</w:delText>
        </w:r>
      </w:del>
    </w:p>
    <w:p w14:paraId="6C1C6444" w14:textId="06496406" w:rsidR="001374ED" w:rsidRPr="00302EEA" w:rsidDel="00C2783F" w:rsidRDefault="001374ED" w:rsidP="00C2783F">
      <w:pPr>
        <w:spacing w:after="60" w:line="240" w:lineRule="auto"/>
        <w:jc w:val="both"/>
        <w:rPr>
          <w:del w:id="3023" w:author="jon pritchard" w:date="2025-03-28T16:00:00Z" w16du:dateUtc="2025-03-28T15:00:00Z"/>
          <w:highlight w:val="yellow"/>
          <w:rPrChange w:id="3024" w:author="Jonathan Pritchard" w:date="2025-03-10T07:36:00Z" w16du:dateUtc="2025-03-10T07:36:00Z">
            <w:rPr>
              <w:del w:id="3025" w:author="jon pritchard" w:date="2025-03-28T16:00:00Z" w16du:dateUtc="2025-03-28T15:00:00Z"/>
            </w:rPr>
          </w:rPrChange>
        </w:rPr>
        <w:pPrChange w:id="3026" w:author="jon pritchard" w:date="2025-03-28T16:00:00Z" w16du:dateUtc="2025-03-28T15:00:00Z">
          <w:pPr>
            <w:pStyle w:val="ListParagraph"/>
            <w:numPr>
              <w:numId w:val="86"/>
            </w:numPr>
            <w:spacing w:after="60" w:line="240" w:lineRule="auto"/>
            <w:ind w:hanging="360"/>
            <w:jc w:val="both"/>
          </w:pPr>
        </w:pPrChange>
      </w:pPr>
      <w:del w:id="3027" w:author="jon pritchard" w:date="2025-03-28T16:00:00Z" w16du:dateUtc="2025-03-28T15:00:00Z">
        <w:r w:rsidRPr="00302EEA" w:rsidDel="00C2783F">
          <w:rPr>
            <w:highlight w:val="yellow"/>
            <w:rPrChange w:id="3028" w:author="Jonathan Pritchard" w:date="2025-03-10T07:36:00Z" w16du:dateUtc="2025-03-10T07:36:00Z">
              <w:rPr/>
            </w:rPrChange>
          </w:rPr>
          <w:delText>Cable Overhead</w:delText>
        </w:r>
      </w:del>
    </w:p>
    <w:p w14:paraId="183F71E0" w14:textId="2E73D560" w:rsidR="001374ED" w:rsidRPr="00302EEA" w:rsidDel="00C2783F" w:rsidRDefault="001374ED" w:rsidP="00C2783F">
      <w:pPr>
        <w:spacing w:after="60" w:line="240" w:lineRule="auto"/>
        <w:jc w:val="both"/>
        <w:rPr>
          <w:del w:id="3029" w:author="jon pritchard" w:date="2025-03-28T16:00:00Z" w16du:dateUtc="2025-03-28T15:00:00Z"/>
          <w:highlight w:val="yellow"/>
          <w:rPrChange w:id="3030" w:author="Jonathan Pritchard" w:date="2025-03-10T07:36:00Z" w16du:dateUtc="2025-03-10T07:36:00Z">
            <w:rPr>
              <w:del w:id="3031" w:author="jon pritchard" w:date="2025-03-28T16:00:00Z" w16du:dateUtc="2025-03-28T15:00:00Z"/>
            </w:rPr>
          </w:rPrChange>
        </w:rPr>
        <w:pPrChange w:id="3032" w:author="jon pritchard" w:date="2025-03-28T16:00:00Z" w16du:dateUtc="2025-03-28T15:00:00Z">
          <w:pPr>
            <w:pStyle w:val="ListParagraph"/>
            <w:numPr>
              <w:numId w:val="86"/>
            </w:numPr>
            <w:spacing w:after="60" w:line="240" w:lineRule="auto"/>
            <w:ind w:hanging="360"/>
            <w:jc w:val="both"/>
          </w:pPr>
        </w:pPrChange>
      </w:pPr>
      <w:del w:id="3033" w:author="jon pritchard" w:date="2025-03-28T16:00:00Z" w16du:dateUtc="2025-03-28T15:00:00Z">
        <w:r w:rsidRPr="00302EEA" w:rsidDel="00C2783F">
          <w:rPr>
            <w:highlight w:val="yellow"/>
            <w:rPrChange w:id="3034" w:author="Jonathan Pritchard" w:date="2025-03-10T07:36:00Z" w16du:dateUtc="2025-03-10T07:36:00Z">
              <w:rPr/>
            </w:rPrChange>
          </w:rPr>
          <w:delText>Pipeline, Overhead</w:delText>
        </w:r>
      </w:del>
    </w:p>
    <w:p w14:paraId="55006AE0" w14:textId="6778C387" w:rsidR="001374ED" w:rsidRPr="00302EEA" w:rsidDel="00C2783F" w:rsidRDefault="001374ED" w:rsidP="00C2783F">
      <w:pPr>
        <w:spacing w:after="60" w:line="240" w:lineRule="auto"/>
        <w:jc w:val="both"/>
        <w:rPr>
          <w:del w:id="3035" w:author="jon pritchard" w:date="2025-03-28T16:00:00Z" w16du:dateUtc="2025-03-28T15:00:00Z"/>
          <w:highlight w:val="yellow"/>
          <w:rPrChange w:id="3036" w:author="Jonathan Pritchard" w:date="2025-03-10T07:36:00Z" w16du:dateUtc="2025-03-10T07:36:00Z">
            <w:rPr>
              <w:del w:id="3037" w:author="jon pritchard" w:date="2025-03-28T16:00:00Z" w16du:dateUtc="2025-03-28T15:00:00Z"/>
            </w:rPr>
          </w:rPrChange>
        </w:rPr>
        <w:pPrChange w:id="3038" w:author="jon pritchard" w:date="2025-03-28T16:00:00Z" w16du:dateUtc="2025-03-28T15:00:00Z">
          <w:pPr>
            <w:pStyle w:val="ListParagraph"/>
            <w:numPr>
              <w:numId w:val="86"/>
            </w:numPr>
            <w:spacing w:after="60" w:line="240" w:lineRule="auto"/>
            <w:ind w:hanging="360"/>
            <w:jc w:val="both"/>
          </w:pPr>
        </w:pPrChange>
      </w:pPr>
      <w:del w:id="3039" w:author="jon pritchard" w:date="2025-03-28T16:00:00Z" w16du:dateUtc="2025-03-28T15:00:00Z">
        <w:r w:rsidRPr="00302EEA" w:rsidDel="00C2783F">
          <w:rPr>
            <w:highlight w:val="yellow"/>
            <w:rPrChange w:id="3040" w:author="Jonathan Pritchard" w:date="2025-03-10T07:36:00Z" w16du:dateUtc="2025-03-10T07:36:00Z">
              <w:rPr/>
            </w:rPrChange>
          </w:rPr>
          <w:delText>Tunnel</w:delText>
        </w:r>
      </w:del>
    </w:p>
    <w:p w14:paraId="0C10FEAD" w14:textId="47960DDA" w:rsidR="001374ED" w:rsidRPr="00302EEA" w:rsidDel="00C2783F" w:rsidRDefault="001374ED" w:rsidP="00C2783F">
      <w:pPr>
        <w:spacing w:after="60" w:line="240" w:lineRule="auto"/>
        <w:jc w:val="both"/>
        <w:rPr>
          <w:del w:id="3041" w:author="jon pritchard" w:date="2025-03-28T16:00:00Z" w16du:dateUtc="2025-03-28T15:00:00Z"/>
          <w:highlight w:val="yellow"/>
          <w:rPrChange w:id="3042" w:author="Jonathan Pritchard" w:date="2025-03-10T07:36:00Z" w16du:dateUtc="2025-03-10T07:36:00Z">
            <w:rPr>
              <w:del w:id="3043" w:author="jon pritchard" w:date="2025-03-28T16:00:00Z" w16du:dateUtc="2025-03-28T15:00:00Z"/>
            </w:rPr>
          </w:rPrChange>
        </w:rPr>
        <w:pPrChange w:id="3044" w:author="jon pritchard" w:date="2025-03-28T16:00:00Z" w16du:dateUtc="2025-03-28T15:00:00Z">
          <w:pPr>
            <w:pStyle w:val="ListParagraph"/>
            <w:numPr>
              <w:numId w:val="86"/>
            </w:numPr>
            <w:spacing w:after="60" w:line="240" w:lineRule="auto"/>
            <w:ind w:hanging="360"/>
            <w:jc w:val="both"/>
          </w:pPr>
        </w:pPrChange>
      </w:pPr>
      <w:del w:id="3045" w:author="jon pritchard" w:date="2025-03-28T16:00:00Z" w16du:dateUtc="2025-03-28T15:00:00Z">
        <w:r w:rsidRPr="00302EEA" w:rsidDel="00C2783F">
          <w:rPr>
            <w:highlight w:val="yellow"/>
            <w:rPrChange w:id="3046" w:author="Jonathan Pritchard" w:date="2025-03-10T07:36:00Z" w16du:dateUtc="2025-03-10T07:36:00Z">
              <w:rPr/>
            </w:rPrChange>
          </w:rPr>
          <w:delText>Wind Turbine</w:delText>
        </w:r>
      </w:del>
    </w:p>
    <w:p w14:paraId="0306EA86" w14:textId="6C1AACCD" w:rsidR="001374ED" w:rsidRPr="00302EEA" w:rsidDel="00C2783F" w:rsidRDefault="001374ED" w:rsidP="00C2783F">
      <w:pPr>
        <w:spacing w:after="60" w:line="240" w:lineRule="auto"/>
        <w:jc w:val="both"/>
        <w:rPr>
          <w:del w:id="3047" w:author="jon pritchard" w:date="2025-03-28T16:00:00Z" w16du:dateUtc="2025-03-28T15:00:00Z"/>
          <w:highlight w:val="yellow"/>
          <w:rPrChange w:id="3048" w:author="Jonathan Pritchard" w:date="2025-03-10T07:36:00Z" w16du:dateUtc="2025-03-10T07:36:00Z">
            <w:rPr>
              <w:del w:id="3049" w:author="jon pritchard" w:date="2025-03-28T16:00:00Z" w16du:dateUtc="2025-03-28T15:00:00Z"/>
            </w:rPr>
          </w:rPrChange>
        </w:rPr>
        <w:pPrChange w:id="3050" w:author="jon pritchard" w:date="2025-03-28T16:00:00Z" w16du:dateUtc="2025-03-28T15:00:00Z">
          <w:pPr>
            <w:pStyle w:val="ListParagraph"/>
            <w:numPr>
              <w:numId w:val="86"/>
            </w:numPr>
            <w:spacing w:after="60" w:line="240" w:lineRule="auto"/>
            <w:ind w:hanging="360"/>
            <w:jc w:val="both"/>
          </w:pPr>
        </w:pPrChange>
      </w:pPr>
      <w:del w:id="3051" w:author="jon pritchard" w:date="2025-03-28T16:00:00Z" w16du:dateUtc="2025-03-28T15:00:00Z">
        <w:r w:rsidRPr="00302EEA" w:rsidDel="00C2783F">
          <w:rPr>
            <w:highlight w:val="yellow"/>
            <w:rPrChange w:id="3052" w:author="Jonathan Pritchard" w:date="2025-03-10T07:36:00Z" w16du:dateUtc="2025-03-10T07:36:00Z">
              <w:rPr/>
            </w:rPrChange>
          </w:rPr>
          <w:delText>Gate</w:delText>
        </w:r>
      </w:del>
    </w:p>
    <w:p w14:paraId="3B5FC895" w14:textId="5AB08057" w:rsidR="001374ED" w:rsidRPr="00302EEA" w:rsidDel="00C2783F" w:rsidRDefault="001374ED" w:rsidP="00C2783F">
      <w:pPr>
        <w:spacing w:after="60" w:line="240" w:lineRule="auto"/>
        <w:jc w:val="both"/>
        <w:rPr>
          <w:del w:id="3053" w:author="jon pritchard" w:date="2025-03-28T16:00:00Z" w16du:dateUtc="2025-03-28T15:00:00Z"/>
          <w:highlight w:val="yellow"/>
          <w:rPrChange w:id="3054" w:author="Jonathan Pritchard" w:date="2025-03-10T07:36:00Z" w16du:dateUtc="2025-03-10T07:36:00Z">
            <w:rPr>
              <w:del w:id="3055" w:author="jon pritchard" w:date="2025-03-28T16:00:00Z" w16du:dateUtc="2025-03-28T15:00:00Z"/>
            </w:rPr>
          </w:rPrChange>
        </w:rPr>
        <w:pPrChange w:id="3056" w:author="jon pritchard" w:date="2025-03-28T16:00:00Z" w16du:dateUtc="2025-03-28T15:00:00Z">
          <w:pPr>
            <w:pStyle w:val="ListParagraph"/>
            <w:numPr>
              <w:numId w:val="86"/>
            </w:numPr>
            <w:spacing w:after="60" w:line="240" w:lineRule="auto"/>
            <w:ind w:hanging="360"/>
            <w:jc w:val="both"/>
          </w:pPr>
        </w:pPrChange>
      </w:pPr>
      <w:del w:id="3057" w:author="jon pritchard" w:date="2025-03-28T16:00:00Z" w16du:dateUtc="2025-03-28T15:00:00Z">
        <w:r w:rsidRPr="00302EEA" w:rsidDel="00C2783F">
          <w:rPr>
            <w:highlight w:val="yellow"/>
            <w:rPrChange w:id="3058" w:author="Jonathan Pritchard" w:date="2025-03-10T07:36:00Z" w16du:dateUtc="2025-03-10T07:36:00Z">
              <w:rPr/>
            </w:rPrChange>
          </w:rPr>
          <w:delText>Crane</w:delText>
        </w:r>
      </w:del>
    </w:p>
    <w:p w14:paraId="649ED4EB" w14:textId="4D96C63C" w:rsidR="001374ED" w:rsidRPr="00302EEA" w:rsidRDefault="00E767AB" w:rsidP="00C2783F">
      <w:pPr>
        <w:spacing w:after="60" w:line="240" w:lineRule="auto"/>
        <w:jc w:val="both"/>
        <w:rPr>
          <w:highlight w:val="yellow"/>
          <w:rPrChange w:id="3059" w:author="Jonathan Pritchard" w:date="2025-03-10T07:36:00Z" w16du:dateUtc="2025-03-10T07:36:00Z">
            <w:rPr/>
          </w:rPrChange>
        </w:rPr>
        <w:pPrChange w:id="3060" w:author="jon pritchard" w:date="2025-03-28T16:00:00Z" w16du:dateUtc="2025-03-28T15:00:00Z">
          <w:pPr>
            <w:pStyle w:val="ListParagraph"/>
            <w:numPr>
              <w:numId w:val="86"/>
            </w:numPr>
            <w:spacing w:after="120" w:line="240" w:lineRule="auto"/>
            <w:ind w:hanging="360"/>
            <w:jc w:val="both"/>
          </w:pPr>
        </w:pPrChange>
      </w:pPr>
      <w:del w:id="3061" w:author="jon pritchard" w:date="2025-03-28T16:00:00Z" w16du:dateUtc="2025-03-28T15:00:00Z">
        <w:r w:rsidRPr="00302EEA" w:rsidDel="00C2783F">
          <w:rPr>
            <w:highlight w:val="yellow"/>
            <w:rPrChange w:id="3062" w:author="Jonathan Pritchard" w:date="2025-03-10T07:36:00Z" w16du:dateUtc="2025-03-10T07:36:00Z">
              <w:rPr/>
            </w:rPrChange>
          </w:rPr>
          <w:delText>Light All Round; Light Sectored; Light Fog detector;</w:delText>
        </w:r>
        <w:r w:rsidR="001374ED" w:rsidRPr="00302EEA" w:rsidDel="00C2783F">
          <w:rPr>
            <w:highlight w:val="yellow"/>
            <w:rPrChange w:id="3063" w:author="Jonathan Pritchard" w:date="2025-03-10T07:36:00Z" w16du:dateUtc="2025-03-10T07:36:00Z">
              <w:rPr/>
            </w:rPrChange>
          </w:rPr>
          <w:delText xml:space="preserve"> Light Air Obstruction</w:delText>
        </w:r>
      </w:del>
      <w:del w:id="3064" w:author="Grant, David M (52400) CIV USN NIWC ATLANTIC VA (USA)" w:date="2025-02-26T16:36:00Z" w16du:dateUtc="2025-02-26T21:36:00Z">
        <w:r w:rsidRPr="00302EEA" w:rsidDel="00667F68">
          <w:rPr>
            <w:highlight w:val="yellow"/>
            <w:rPrChange w:id="3065" w:author="Jonathan Pritchard" w:date="2025-03-10T07:36:00Z" w16du:dateUtc="2025-03-10T07:36:00Z">
              <w:rPr/>
            </w:rPrChange>
          </w:rPr>
          <w:delText>.</w:delText>
        </w:r>
      </w:del>
    </w:p>
    <w:p w14:paraId="1223526C" w14:textId="37D38C1C" w:rsidR="001374ED" w:rsidRPr="00A527F0" w:rsidRDefault="001374ED" w:rsidP="00815F72">
      <w:pPr>
        <w:spacing w:after="120" w:line="240" w:lineRule="auto"/>
        <w:jc w:val="both"/>
      </w:pPr>
      <w:r w:rsidRPr="00A527F0">
        <w:t xml:space="preserve">The simple attributes adjusted are </w:t>
      </w:r>
      <w:r w:rsidR="00E767AB" w:rsidRPr="00A527F0">
        <w:rPr>
          <w:i/>
        </w:rPr>
        <w:t>h</w:t>
      </w:r>
      <w:r w:rsidRPr="00A527F0">
        <w:rPr>
          <w:i/>
        </w:rPr>
        <w:t>eight</w:t>
      </w:r>
      <w:r w:rsidRPr="00A527F0">
        <w:t xml:space="preserve"> and </w:t>
      </w:r>
      <w:r w:rsidR="00E767AB" w:rsidRPr="00A527F0">
        <w:rPr>
          <w:i/>
        </w:rPr>
        <w:t>verticalClearance</w:t>
      </w:r>
      <w:r w:rsidRPr="00A527F0">
        <w:rPr>
          <w:i/>
        </w:rPr>
        <w:t>Value</w:t>
      </w:r>
      <w:r w:rsidRPr="00A527F0">
        <w:t xml:space="preserve">. </w:t>
      </w:r>
      <w:bookmarkStart w:id="3066" w:name="_Hlk88745181"/>
      <w:r w:rsidRPr="00A527F0">
        <w:t xml:space="preserve">When adjusting height or clearance values the largest value from the selected S-104 records </w:t>
      </w:r>
      <w:del w:id="3067" w:author="Jonathan Pritchard" w:date="2025-03-11T14:32:00Z" w16du:dateUtc="2025-03-11T14:32:00Z">
        <w:r w:rsidRPr="00A527F0" w:rsidDel="00BE7834">
          <w:delText xml:space="preserve">shall </w:delText>
        </w:r>
      </w:del>
      <w:ins w:id="3068" w:author="Jonathan Pritchard" w:date="2025-03-11T14:32:00Z" w16du:dateUtc="2025-03-11T14:32:00Z">
        <w:r w:rsidR="00BE7834">
          <w:t>must</w:t>
        </w:r>
        <w:r w:rsidR="00BE7834" w:rsidRPr="00A527F0">
          <w:t xml:space="preserve"> </w:t>
        </w:r>
      </w:ins>
      <w:r w:rsidRPr="00A527F0">
        <w:t>be used in order to produce the safest values.</w:t>
      </w:r>
    </w:p>
    <w:bookmarkEnd w:id="3066"/>
    <w:p w14:paraId="701DC309" w14:textId="6FC534F8" w:rsidR="001374ED" w:rsidRPr="00A527F0" w:rsidRDefault="001374ED" w:rsidP="00815F72">
      <w:pPr>
        <w:spacing w:after="120" w:line="240" w:lineRule="auto"/>
        <w:jc w:val="both"/>
      </w:pPr>
      <w:r w:rsidRPr="00A527F0">
        <w:t xml:space="preserve">The user </w:t>
      </w:r>
      <w:r w:rsidR="006026F8">
        <w:t>must</w:t>
      </w:r>
      <w:r w:rsidR="006026F8" w:rsidRPr="00A527F0">
        <w:t xml:space="preserve"> </w:t>
      </w:r>
      <w:r w:rsidRPr="00A527F0">
        <w:t xml:space="preserve">be given a permanent indication that the Water Level (S-104) values have adjusted attributes in the data display. Where values are not adjusted due to an incompatibility of vertical datums in the data, the user </w:t>
      </w:r>
      <w:del w:id="3069" w:author="Jonathan Pritchard" w:date="2025-03-11T14:32:00Z" w16du:dateUtc="2025-03-11T14:32:00Z">
        <w:r w:rsidRPr="00A527F0" w:rsidDel="00BE7834">
          <w:delText xml:space="preserve">shall </w:delText>
        </w:r>
      </w:del>
      <w:ins w:id="3070" w:author="Jonathan Pritchard" w:date="2025-03-11T14:32:00Z" w16du:dateUtc="2025-03-11T14:32:00Z">
        <w:r w:rsidR="00BE7834">
          <w:t>must</w:t>
        </w:r>
        <w:r w:rsidR="00BE7834" w:rsidRPr="00A527F0">
          <w:t xml:space="preserve"> </w:t>
        </w:r>
      </w:ins>
      <w:r w:rsidRPr="00A527F0">
        <w:t>be given a similar permanent notification.</w:t>
      </w:r>
    </w:p>
    <w:p w14:paraId="40D02D40" w14:textId="7711E424" w:rsidR="001374ED" w:rsidRPr="00A527F0" w:rsidRDefault="001374ED" w:rsidP="00815F72">
      <w:pPr>
        <w:spacing w:after="120" w:line="240" w:lineRule="auto"/>
        <w:jc w:val="both"/>
      </w:pPr>
      <w:r w:rsidRPr="00A527F0">
        <w:t xml:space="preserve">When either </w:t>
      </w:r>
      <w:r w:rsidR="00E767AB" w:rsidRPr="00A527F0">
        <w:rPr>
          <w:i/>
        </w:rPr>
        <w:t>h</w:t>
      </w:r>
      <w:r w:rsidRPr="00A527F0">
        <w:rPr>
          <w:i/>
        </w:rPr>
        <w:t>eight</w:t>
      </w:r>
      <w:r w:rsidRPr="00A527F0">
        <w:t xml:space="preserve"> or </w:t>
      </w:r>
      <w:r w:rsidR="00E767AB" w:rsidRPr="00A527F0">
        <w:rPr>
          <w:i/>
        </w:rPr>
        <w:t>vertical</w:t>
      </w:r>
      <w:r w:rsidRPr="00A527F0">
        <w:rPr>
          <w:i/>
        </w:rPr>
        <w:t>ClearanceValue</w:t>
      </w:r>
      <w:r w:rsidRPr="00A527F0">
        <w:t xml:space="preserve"> in S-101 have been substituted or adjusted the </w:t>
      </w:r>
      <w:r w:rsidR="00E767AB" w:rsidRPr="00A527F0">
        <w:t>ECDIS P</w:t>
      </w:r>
      <w:r w:rsidRPr="00A527F0">
        <w:t xml:space="preserve">ick </w:t>
      </w:r>
      <w:r w:rsidR="00E767AB" w:rsidRPr="00A527F0">
        <w:t>R</w:t>
      </w:r>
      <w:r w:rsidRPr="00A527F0">
        <w:t xml:space="preserve">eport </w:t>
      </w:r>
      <w:del w:id="3071" w:author="Jonathan Pritchard" w:date="2025-03-11T14:32:00Z" w16du:dateUtc="2025-03-11T14:32:00Z">
        <w:r w:rsidRPr="00A527F0" w:rsidDel="00BE7834">
          <w:delText xml:space="preserve">shall </w:delText>
        </w:r>
      </w:del>
      <w:ins w:id="3072" w:author="Jonathan Pritchard" w:date="2025-03-11T14:32:00Z" w16du:dateUtc="2025-03-11T14:32:00Z">
        <w:r w:rsidR="00BE7834">
          <w:t>must</w:t>
        </w:r>
        <w:r w:rsidR="00BE7834" w:rsidRPr="00A527F0">
          <w:t xml:space="preserve"> </w:t>
        </w:r>
      </w:ins>
      <w:r w:rsidRPr="00A527F0">
        <w:t>indicate the substituted value, source and time/date. The format of the height or vertical clearance values (</w:t>
      </w:r>
      <w:r w:rsidR="00E767AB" w:rsidRPr="00A527F0">
        <w:t>that is,</w:t>
      </w:r>
      <w:r w:rsidR="00280A08" w:rsidRPr="00A527F0">
        <w:t xml:space="preserve"> number of decimals, etc</w:t>
      </w:r>
      <w:r w:rsidRPr="00A527F0">
        <w:t>) is unchanged.</w:t>
      </w:r>
    </w:p>
    <w:p w14:paraId="0D64C931" w14:textId="4222A165" w:rsidR="001374ED" w:rsidRPr="00A527F0" w:rsidRDefault="001374ED" w:rsidP="00815F72">
      <w:pPr>
        <w:spacing w:after="120" w:line="240" w:lineRule="auto"/>
        <w:jc w:val="both"/>
      </w:pPr>
      <w:r w:rsidRPr="00A527F0">
        <w:t>For example</w:t>
      </w:r>
      <w:r w:rsidR="00E767AB" w:rsidRPr="00A527F0">
        <w:t>:</w:t>
      </w:r>
    </w:p>
    <w:p w14:paraId="6E872794" w14:textId="77777777" w:rsidR="001374ED" w:rsidRPr="00A527F0" w:rsidRDefault="001374ED" w:rsidP="00E767AB">
      <w:pPr>
        <w:spacing w:after="120" w:line="240" w:lineRule="auto"/>
        <w:ind w:left="426"/>
        <w:jc w:val="both"/>
        <w:rPr>
          <w:b/>
          <w:bCs/>
          <w:color w:val="0070C0"/>
        </w:rPr>
      </w:pPr>
      <w:r w:rsidRPr="00A527F0">
        <w:rPr>
          <w:b/>
          <w:bCs/>
          <w:color w:val="0070C0"/>
        </w:rPr>
        <w:t>Vertical Clearance Value 5.3 m Mean Sea Level [WLA 12:34 08 Nov 2021]</w:t>
      </w:r>
    </w:p>
    <w:p w14:paraId="52063D3E" w14:textId="4F0C06E1" w:rsidR="001374ED" w:rsidRPr="00A527F0" w:rsidRDefault="001374ED" w:rsidP="00E767AB">
      <w:pPr>
        <w:spacing w:after="120" w:line="240" w:lineRule="auto"/>
        <w:ind w:left="426"/>
        <w:jc w:val="both"/>
        <w:rPr>
          <w:b/>
          <w:bCs/>
          <w:color w:val="0070C0"/>
        </w:rPr>
      </w:pPr>
      <w:r w:rsidRPr="00A527F0">
        <w:rPr>
          <w:b/>
          <w:bCs/>
          <w:color w:val="0070C0"/>
        </w:rPr>
        <w:t xml:space="preserve">Value Of Vertical </w:t>
      </w:r>
      <w:r w:rsidR="00E767AB" w:rsidRPr="00A527F0">
        <w:rPr>
          <w:b/>
          <w:bCs/>
          <w:color w:val="0070C0"/>
        </w:rPr>
        <w:t>C</w:t>
      </w:r>
      <w:r w:rsidRPr="00A527F0">
        <w:rPr>
          <w:b/>
          <w:bCs/>
          <w:color w:val="0070C0"/>
        </w:rPr>
        <w:t>learance 15.5m Mean Sea Level [WLA from 12:34 08 Nov 2021 to 14:56 08 Nov 2021]</w:t>
      </w:r>
    </w:p>
    <w:p w14:paraId="546863B1" w14:textId="77777777" w:rsidR="001374ED" w:rsidRPr="00A527F0" w:rsidRDefault="001374ED" w:rsidP="00815F72">
      <w:pPr>
        <w:spacing w:after="120" w:line="240" w:lineRule="auto"/>
        <w:jc w:val="both"/>
        <w:rPr>
          <w:bCs/>
        </w:rPr>
      </w:pPr>
    </w:p>
    <w:p w14:paraId="40388452" w14:textId="46026266" w:rsidR="00280A08" w:rsidRPr="00A527F0" w:rsidRDefault="00280A08">
      <w:pPr>
        <w:pStyle w:val="Heading2"/>
        <w:numPr>
          <w:ilvl w:val="1"/>
          <w:numId w:val="237"/>
        </w:numPr>
        <w:pPrChange w:id="3073" w:author="Jonathan Pritchard" w:date="2025-03-07T16:32:00Z" w16du:dateUtc="2025-03-07T16:32:00Z">
          <w:pPr>
            <w:pStyle w:val="Heading2"/>
            <w:numPr>
              <w:numId w:val="182"/>
            </w:numPr>
          </w:pPr>
        </w:pPrChange>
      </w:pPr>
      <w:bookmarkStart w:id="3074" w:name="_Toc88852900"/>
      <w:bookmarkStart w:id="3075" w:name="_Toc98340006"/>
      <w:bookmarkStart w:id="3076" w:name="_Toc98340382"/>
      <w:bookmarkStart w:id="3077" w:name="_Toc194067247"/>
      <w:r w:rsidRPr="00A527F0">
        <w:t>Alerts and indication details</w:t>
      </w:r>
      <w:bookmarkEnd w:id="3077"/>
    </w:p>
    <w:bookmarkEnd w:id="3074"/>
    <w:bookmarkEnd w:id="3075"/>
    <w:bookmarkEnd w:id="3076"/>
    <w:p w14:paraId="04313751" w14:textId="48795FFF" w:rsidR="001374ED" w:rsidRPr="00A527F0" w:rsidRDefault="001374ED" w:rsidP="00280A08">
      <w:pPr>
        <w:spacing w:line="240" w:lineRule="auto"/>
        <w:jc w:val="both"/>
      </w:pPr>
      <w:r w:rsidRPr="00A527F0">
        <w:t xml:space="preserve">Substituted or adjusted values in ENCs at the largest scale </w:t>
      </w:r>
      <w:r w:rsidR="006E2D52">
        <w:t>must</w:t>
      </w:r>
      <w:r w:rsidRPr="00A527F0">
        <w:t xml:space="preserve"> be used as input to any </w:t>
      </w:r>
      <w:del w:id="3078" w:author="jon pritchard" w:date="2025-03-25T11:24:00Z" w16du:dateUtc="2025-03-25T10:24:00Z">
        <w:r w:rsidRPr="00A527F0" w:rsidDel="00404950">
          <w:delText>alarm</w:delText>
        </w:r>
      </w:del>
      <w:ins w:id="3079" w:author="jon pritchard" w:date="2025-03-25T11:24:00Z" w16du:dateUtc="2025-03-25T10:24:00Z">
        <w:r w:rsidR="00404950">
          <w:t>alert</w:t>
        </w:r>
      </w:ins>
      <w:r w:rsidRPr="00A527F0">
        <w:t xml:space="preserve">/indication processing. </w:t>
      </w:r>
      <w:del w:id="3080" w:author="Jonathan Pritchard" w:date="2025-03-11T16:23:00Z" w16du:dateUtc="2025-03-11T16:23:00Z">
        <w:r w:rsidRPr="00A527F0" w:rsidDel="009D5976">
          <w:delText>These may or may not be the same as the</w:delText>
        </w:r>
      </w:del>
      <w:ins w:id="3081" w:author="Jonathan Pritchard" w:date="2025-03-11T16:23:00Z" w16du:dateUtc="2025-03-11T16:23:00Z">
        <w:r w:rsidR="009D5976">
          <w:t>The</w:t>
        </w:r>
      </w:ins>
      <w:r w:rsidRPr="00A527F0">
        <w:t xml:space="preserve"> substituted values </w:t>
      </w:r>
      <w:del w:id="3082" w:author="Jonathan Pritchard" w:date="2025-03-11T16:23:00Z" w16du:dateUtc="2025-03-11T16:23:00Z">
        <w:r w:rsidRPr="00A527F0" w:rsidDel="009D5976">
          <w:delText xml:space="preserve">which </w:delText>
        </w:r>
      </w:del>
      <w:r w:rsidRPr="00A527F0">
        <w:t xml:space="preserve">are portrayed as shown in </w:t>
      </w:r>
      <w:r w:rsidR="00280A08" w:rsidRPr="00A527F0">
        <w:t xml:space="preserve">Figure </w:t>
      </w:r>
      <w:ins w:id="3083" w:author="Jonathan Pritchard" w:date="2025-03-10T07:07:00Z" w16du:dateUtc="2025-03-10T07:07:00Z">
        <w:r w:rsidR="00E058BE">
          <w:t>D-3</w:t>
        </w:r>
      </w:ins>
      <w:del w:id="3084" w:author="Jonathan Pritchard" w:date="2025-03-10T07:07:00Z" w16du:dateUtc="2025-03-10T07:07:00Z">
        <w:r w:rsidR="00280A08" w:rsidRPr="00A527F0" w:rsidDel="00E058BE">
          <w:delText>C-4</w:delText>
        </w:r>
      </w:del>
      <w:r w:rsidR="00280A08" w:rsidRPr="00A527F0">
        <w:t xml:space="preserve">-20 </w:t>
      </w:r>
      <w:del w:id="3085" w:author="Jonathan Pritchard" w:date="2025-03-11T16:24:00Z" w16du:dateUtc="2025-03-11T16:24:00Z">
        <w:r w:rsidR="00280A08" w:rsidRPr="00A527F0" w:rsidDel="009D5976">
          <w:delText>below</w:delText>
        </w:r>
        <w:r w:rsidRPr="00A527F0" w:rsidDel="009D5976">
          <w:delText xml:space="preserve"> w</w:delText>
        </w:r>
      </w:del>
      <w:ins w:id="3086" w:author="Jonathan Pritchard" w:date="2025-03-11T16:24:00Z" w16du:dateUtc="2025-03-11T16:24:00Z">
        <w:r w:rsidR="009D5976">
          <w:t>w</w:t>
        </w:r>
      </w:ins>
      <w:r w:rsidRPr="00A527F0">
        <w:t xml:space="preserve">hich shows </w:t>
      </w:r>
      <w:del w:id="3087" w:author="Jonathan Pritchard" w:date="2025-03-11T16:24:00Z" w16du:dateUtc="2025-03-11T16:24:00Z">
        <w:r w:rsidRPr="00A527F0" w:rsidDel="009D5976">
          <w:delText xml:space="preserve">an illustration of </w:delText>
        </w:r>
      </w:del>
      <w:r w:rsidRPr="00A527F0">
        <w:t>the graphical highlight (red boundary and red transparent fill) for the intersected safety contour.</w:t>
      </w:r>
    </w:p>
    <w:p w14:paraId="6F23C2D7" w14:textId="77777777" w:rsidR="001374ED" w:rsidRPr="00A527F0" w:rsidRDefault="001374ED" w:rsidP="004E61EE">
      <w:pPr>
        <w:spacing w:line="240" w:lineRule="auto"/>
        <w:jc w:val="center"/>
        <w:rPr>
          <w:i/>
          <w:iCs/>
        </w:rPr>
      </w:pPr>
      <w:r w:rsidRPr="00B812CA">
        <w:rPr>
          <w:i/>
          <w:iCs/>
          <w:noProof/>
          <w:lang w:eastAsia="fr-FR"/>
        </w:rPr>
        <w:lastRenderedPageBreak/>
        <w:drawing>
          <wp:inline distT="0" distB="0" distL="0" distR="0" wp14:anchorId="604BAB04" wp14:editId="51ECA3C0">
            <wp:extent cx="3458424" cy="2194751"/>
            <wp:effectExtent l="0" t="0" r="8890" b="0"/>
            <wp:docPr id="300" name="Picture 3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61544" cy="2196731"/>
                    </a:xfrm>
                    <a:prstGeom prst="rect">
                      <a:avLst/>
                    </a:prstGeom>
                    <a:noFill/>
                    <a:ln>
                      <a:noFill/>
                    </a:ln>
                  </pic:spPr>
                </pic:pic>
              </a:graphicData>
            </a:graphic>
          </wp:inline>
        </w:drawing>
      </w:r>
    </w:p>
    <w:p w14:paraId="49F69696" w14:textId="6DFA73DF" w:rsidR="001374ED" w:rsidRPr="00A527F0" w:rsidRDefault="001374ED" w:rsidP="00280A08">
      <w:pPr>
        <w:pStyle w:val="Caption"/>
        <w:spacing w:after="120" w:line="240" w:lineRule="auto"/>
        <w:jc w:val="center"/>
      </w:pPr>
      <w:r w:rsidRPr="00A527F0">
        <w:t xml:space="preserve">Figure </w:t>
      </w:r>
      <w:ins w:id="3088" w:author="Jonathan Pritchard" w:date="2025-03-10T07:07:00Z" w16du:dateUtc="2025-03-10T07:07:00Z">
        <w:r w:rsidR="00E058BE">
          <w:t>D-3</w:t>
        </w:r>
      </w:ins>
      <w:del w:id="3089" w:author="Jonathan Pritchard" w:date="2025-03-10T07:07:00Z" w16du:dateUtc="2025-03-10T07:07:00Z">
        <w:r w:rsidR="0050181D" w:rsidRPr="00A527F0" w:rsidDel="00E058BE">
          <w:delText>C-4</w:delText>
        </w:r>
      </w:del>
      <w:r w:rsidR="0050181D" w:rsidRPr="00A527F0">
        <w:t>-</w:t>
      </w:r>
      <w:r w:rsidRPr="00A527F0">
        <w:t>20</w:t>
      </w:r>
      <w:r w:rsidR="00280A08" w:rsidRPr="00A527F0">
        <w:t xml:space="preserve"> -</w:t>
      </w:r>
      <w:r w:rsidR="00366538" w:rsidRPr="00A527F0">
        <w:t xml:space="preserve"> Graphical highlight for intersected safety contour</w:t>
      </w:r>
    </w:p>
    <w:p w14:paraId="0402A4C8" w14:textId="77777777" w:rsidR="00280A08" w:rsidRPr="00A527F0" w:rsidRDefault="00280A08" w:rsidP="00280A08">
      <w:pPr>
        <w:spacing w:after="120" w:line="240" w:lineRule="auto"/>
      </w:pPr>
    </w:p>
    <w:p w14:paraId="7B5C42FA" w14:textId="302865A6" w:rsidR="00280A08" w:rsidRPr="00A527F0" w:rsidRDefault="00280A08">
      <w:pPr>
        <w:pStyle w:val="Heading2"/>
        <w:numPr>
          <w:ilvl w:val="1"/>
          <w:numId w:val="237"/>
        </w:numPr>
        <w:pPrChange w:id="3090" w:author="Jonathan Pritchard" w:date="2025-03-07T16:32:00Z" w16du:dateUtc="2025-03-07T16:32:00Z">
          <w:pPr>
            <w:pStyle w:val="Heading2"/>
            <w:numPr>
              <w:numId w:val="182"/>
            </w:numPr>
          </w:pPr>
        </w:pPrChange>
      </w:pPr>
      <w:bookmarkStart w:id="3091" w:name="_Toc88838699"/>
      <w:bookmarkStart w:id="3092" w:name="_Toc88839536"/>
      <w:bookmarkStart w:id="3093" w:name="_Toc88838700"/>
      <w:bookmarkStart w:id="3094" w:name="_Toc88839537"/>
      <w:bookmarkStart w:id="3095" w:name="_Toc88838701"/>
      <w:bookmarkStart w:id="3096" w:name="_Toc88839538"/>
      <w:bookmarkStart w:id="3097" w:name="_Toc88838702"/>
      <w:bookmarkStart w:id="3098" w:name="_Toc88839539"/>
      <w:bookmarkStart w:id="3099" w:name="_Toc88838703"/>
      <w:bookmarkStart w:id="3100" w:name="_Toc88839540"/>
      <w:bookmarkStart w:id="3101" w:name="_Toc88852905"/>
      <w:bookmarkStart w:id="3102" w:name="_Toc88838704"/>
      <w:bookmarkStart w:id="3103" w:name="_Toc88839541"/>
      <w:bookmarkStart w:id="3104" w:name="_Toc88838705"/>
      <w:bookmarkStart w:id="3105" w:name="_Toc88839542"/>
      <w:bookmarkStart w:id="3106" w:name="_Toc88838706"/>
      <w:bookmarkStart w:id="3107" w:name="_Toc88839543"/>
      <w:bookmarkStart w:id="3108" w:name="_Toc88838707"/>
      <w:bookmarkStart w:id="3109" w:name="_Toc88839544"/>
      <w:bookmarkStart w:id="3110" w:name="_Toc88838708"/>
      <w:bookmarkStart w:id="3111" w:name="_Toc88839545"/>
      <w:bookmarkStart w:id="3112" w:name="_Toc88838709"/>
      <w:bookmarkStart w:id="3113" w:name="_Toc88839546"/>
      <w:bookmarkStart w:id="3114" w:name="_Toc88838710"/>
      <w:bookmarkStart w:id="3115" w:name="_Toc88839547"/>
      <w:bookmarkStart w:id="3116" w:name="_Toc88838711"/>
      <w:bookmarkStart w:id="3117" w:name="_Toc88839548"/>
      <w:bookmarkStart w:id="3118" w:name="_Toc88852914"/>
      <w:bookmarkStart w:id="3119" w:name="_Toc98340007"/>
      <w:bookmarkStart w:id="3120" w:name="_Toc98340383"/>
      <w:bookmarkStart w:id="3121" w:name="_Toc194067248"/>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commentRangeStart w:id="3122"/>
      <w:r w:rsidRPr="00A527F0">
        <w:t>Legend details</w:t>
      </w:r>
      <w:bookmarkEnd w:id="3121"/>
    </w:p>
    <w:bookmarkEnd w:id="3118"/>
    <w:bookmarkEnd w:id="3119"/>
    <w:bookmarkEnd w:id="3120"/>
    <w:p w14:paraId="18222D1C" w14:textId="1B5DF54E" w:rsidR="000A0D43" w:rsidRPr="00A527F0" w:rsidRDefault="001374ED" w:rsidP="004E61EE">
      <w:pPr>
        <w:spacing w:line="240" w:lineRule="auto"/>
      </w:pPr>
      <w:r w:rsidRPr="00A527F0">
        <w:t xml:space="preserve">The legend </w:t>
      </w:r>
      <w:r w:rsidR="006E2D52">
        <w:t>must</w:t>
      </w:r>
      <w:r w:rsidRPr="00A527F0">
        <w:t xml:space="preserve"> additionally indicate the vertical datum of S-102 and S-104</w:t>
      </w:r>
      <w:r w:rsidR="008972A2">
        <w:t xml:space="preserve"> </w:t>
      </w:r>
      <w:r w:rsidRPr="00A527F0">
        <w:t xml:space="preserve">If the vertical datums are </w:t>
      </w:r>
      <w:r w:rsidR="00280A08" w:rsidRPr="00A527F0">
        <w:t xml:space="preserve">the </w:t>
      </w:r>
      <w:r w:rsidRPr="00A527F0">
        <w:t>same then a single indication is enough to cover S-101, S-102 and S-104.</w:t>
      </w:r>
      <w:commentRangeEnd w:id="3122"/>
      <w:r w:rsidR="008F65A5">
        <w:rPr>
          <w:rStyle w:val="CommentReference"/>
        </w:rPr>
        <w:commentReference w:id="3122"/>
      </w:r>
    </w:p>
    <w:p w14:paraId="0F3AEAF0" w14:textId="77777777" w:rsidR="0083266A" w:rsidRPr="00A527F0" w:rsidRDefault="0083266A" w:rsidP="0043278E"/>
    <w:p w14:paraId="67153A5A" w14:textId="1B673AFF" w:rsidR="006E2D52" w:rsidRPr="00A527F0" w:rsidRDefault="00CF374E" w:rsidP="0033096A">
      <w:pPr>
        <w:pStyle w:val="Heading1"/>
        <w:numPr>
          <w:ilvl w:val="0"/>
          <w:numId w:val="0"/>
        </w:numPr>
        <w:spacing w:before="0" w:after="0"/>
        <w:ind w:left="2127" w:right="2160"/>
      </w:pPr>
      <w:r w:rsidRPr="00A527F0">
        <w:br w:type="page"/>
      </w:r>
      <w:r w:rsidR="006E2D52">
        <w:lastRenderedPageBreak/>
        <w:br w:type="page"/>
      </w:r>
      <w:bookmarkStart w:id="3123" w:name="_Toc194067249"/>
      <w:r w:rsidR="006E2D52" w:rsidRPr="00A527F0">
        <w:lastRenderedPageBreak/>
        <w:t xml:space="preserve">Appendix </w:t>
      </w:r>
      <w:r w:rsidR="00A310A1">
        <w:t>E</w:t>
      </w:r>
      <w:r w:rsidR="00F94FB6">
        <w:t xml:space="preserve"> – Dataset Loading and Display (Rendering) Algorithms</w:t>
      </w:r>
      <w:bookmarkEnd w:id="3123"/>
    </w:p>
    <w:p w14:paraId="346C8B3A" w14:textId="77777777" w:rsidR="006E2D52" w:rsidRPr="00A527F0" w:rsidRDefault="006E2D52" w:rsidP="006E2D52">
      <w:pPr>
        <w:spacing w:after="120" w:line="240" w:lineRule="auto"/>
      </w:pPr>
    </w:p>
    <w:p w14:paraId="43260590" w14:textId="37042CA6" w:rsidR="006E2D52" w:rsidRPr="00A527F0" w:rsidRDefault="00F94FB6" w:rsidP="006E2D52">
      <w:pPr>
        <w:pStyle w:val="Heading1"/>
        <w:numPr>
          <w:ilvl w:val="0"/>
          <w:numId w:val="216"/>
        </w:numPr>
      </w:pPr>
      <w:bookmarkStart w:id="3124" w:name="_Toc194067250"/>
      <w:r>
        <w:t>Introduction</w:t>
      </w:r>
      <w:bookmarkEnd w:id="3124"/>
    </w:p>
    <w:p w14:paraId="302EF453" w14:textId="57152556" w:rsidR="00E67DD4" w:rsidRDefault="00E67DD4" w:rsidP="002D7DEE">
      <w:pPr>
        <w:jc w:val="both"/>
        <w:rPr>
          <w:lang w:val="en-US"/>
        </w:rPr>
      </w:pPr>
      <w:r>
        <w:rPr>
          <w:rFonts w:cs="Arial"/>
        </w:rPr>
        <w:t xml:space="preserve">Details of the </w:t>
      </w:r>
      <w:r w:rsidRPr="004507E0">
        <w:rPr>
          <w:rFonts w:cs="Arial"/>
        </w:rPr>
        <w:t xml:space="preserve">dataset loading and </w:t>
      </w:r>
      <w:r>
        <w:rPr>
          <w:rFonts w:cs="Arial"/>
        </w:rPr>
        <w:t>data display</w:t>
      </w:r>
      <w:r w:rsidRPr="004507E0">
        <w:rPr>
          <w:rFonts w:cs="Arial"/>
        </w:rPr>
        <w:t xml:space="preserve"> algorithm</w:t>
      </w:r>
      <w:r>
        <w:rPr>
          <w:rFonts w:cs="Arial"/>
        </w:rPr>
        <w:t>s are contained within this Appendix.</w:t>
      </w:r>
    </w:p>
    <w:p w14:paraId="145FE035" w14:textId="07D2F0EE" w:rsidR="00E67DD4" w:rsidRDefault="00E67DD4" w:rsidP="002D7DEE">
      <w:pPr>
        <w:jc w:val="both"/>
        <w:rPr>
          <w:rFonts w:cs="Arial"/>
        </w:rPr>
      </w:pPr>
      <w:r>
        <w:rPr>
          <w:lang w:val="en-US"/>
        </w:rPr>
        <w:t>A</w:t>
      </w:r>
      <w:r w:rsidRPr="00693533">
        <w:rPr>
          <w:rFonts w:cs="Arial"/>
        </w:rPr>
        <w:t>lgorithm</w:t>
      </w:r>
      <w:r>
        <w:rPr>
          <w:rFonts w:cs="Arial"/>
        </w:rPr>
        <w:t>s</w:t>
      </w:r>
      <w:r w:rsidRPr="00693533">
        <w:rPr>
          <w:rFonts w:cs="Arial"/>
        </w:rPr>
        <w:t xml:space="preserve"> for dataset loading</w:t>
      </w:r>
      <w:r>
        <w:rPr>
          <w:rFonts w:cs="Arial"/>
        </w:rPr>
        <w:t>,</w:t>
      </w:r>
      <w:r w:rsidRPr="00693533">
        <w:rPr>
          <w:rFonts w:cs="Arial"/>
        </w:rPr>
        <w:t xml:space="preserve"> unloading</w:t>
      </w:r>
      <w:r>
        <w:rPr>
          <w:rFonts w:cs="Arial"/>
        </w:rPr>
        <w:t>, and rendering (display)</w:t>
      </w:r>
      <w:r w:rsidRPr="00693533">
        <w:rPr>
          <w:rFonts w:cs="Arial"/>
        </w:rPr>
        <w:t xml:space="preserve"> within a navigation system </w:t>
      </w:r>
      <w:r>
        <w:rPr>
          <w:rFonts w:cs="Arial"/>
        </w:rPr>
        <w:t>are</w:t>
      </w:r>
      <w:r w:rsidRPr="00693533">
        <w:rPr>
          <w:rFonts w:cs="Arial"/>
        </w:rPr>
        <w:t xml:space="preserve"> prescribed </w:t>
      </w:r>
      <w:r>
        <w:rPr>
          <w:rFonts w:cs="Arial"/>
        </w:rPr>
        <w:t>for</w:t>
      </w:r>
      <w:r w:rsidRPr="00693533">
        <w:rPr>
          <w:rFonts w:cs="Arial"/>
        </w:rPr>
        <w:t xml:space="preserve"> S-101 </w:t>
      </w:r>
      <w:r>
        <w:rPr>
          <w:rFonts w:cs="Arial"/>
        </w:rPr>
        <w:t xml:space="preserve">(and possibly </w:t>
      </w:r>
      <w:commentRangeStart w:id="3125"/>
      <w:r>
        <w:rPr>
          <w:rFonts w:cs="Arial"/>
        </w:rPr>
        <w:t xml:space="preserve">other products </w:t>
      </w:r>
      <w:commentRangeEnd w:id="3125"/>
      <w:r w:rsidR="0019240A">
        <w:rPr>
          <w:rStyle w:val="CommentReference"/>
        </w:rPr>
        <w:commentReference w:id="3125"/>
      </w:r>
      <w:r>
        <w:rPr>
          <w:rFonts w:cs="Arial"/>
        </w:rPr>
        <w:t xml:space="preserve">which provide multiple generalizations for a given geographic area) </w:t>
      </w:r>
      <w:r w:rsidRPr="00693533">
        <w:rPr>
          <w:rFonts w:cs="Arial"/>
        </w:rPr>
        <w:t xml:space="preserve">in order for the appropriate </w:t>
      </w:r>
      <w:r>
        <w:rPr>
          <w:rFonts w:cs="Arial"/>
        </w:rPr>
        <w:t>data</w:t>
      </w:r>
      <w:r w:rsidRPr="00693533">
        <w:rPr>
          <w:rFonts w:cs="Arial"/>
        </w:rPr>
        <w:t xml:space="preserve"> to be viewed at the mariner’s selected viewing scale</w:t>
      </w:r>
      <w:ins w:id="3126" w:author="Jonathan Pritchard" w:date="2025-03-10T07:37:00Z" w16du:dateUtc="2025-03-10T07:37:00Z">
        <w:r w:rsidR="00302EEA">
          <w:rPr>
            <w:rFonts w:cs="Arial"/>
          </w:rPr>
          <w:t xml:space="preserve"> (MSVS)</w:t>
        </w:r>
      </w:ins>
      <w:r w:rsidRPr="00693533">
        <w:rPr>
          <w:rFonts w:cs="Arial"/>
        </w:rPr>
        <w:t xml:space="preserve">. </w:t>
      </w:r>
    </w:p>
    <w:p w14:paraId="3D2912BE" w14:textId="77777777" w:rsidR="00E67DD4" w:rsidRDefault="00E67DD4" w:rsidP="002D7DEE">
      <w:pPr>
        <w:jc w:val="both"/>
        <w:rPr>
          <w:rFonts w:cs="Arial"/>
        </w:rPr>
      </w:pPr>
      <w:r w:rsidRPr="00693533">
        <w:rPr>
          <w:rFonts w:cs="Arial"/>
        </w:rPr>
        <w:t>Th</w:t>
      </w:r>
      <w:r>
        <w:rPr>
          <w:rFonts w:cs="Arial"/>
        </w:rPr>
        <w:t>ese algorithms</w:t>
      </w:r>
      <w:r w:rsidRPr="00693533">
        <w:rPr>
          <w:rFonts w:cs="Arial"/>
        </w:rPr>
        <w:t xml:space="preserve"> </w:t>
      </w:r>
      <w:r>
        <w:rPr>
          <w:rFonts w:cs="Arial"/>
        </w:rPr>
        <w:t>are intended to provide</w:t>
      </w:r>
      <w:r w:rsidRPr="00693533">
        <w:rPr>
          <w:rFonts w:cs="Arial"/>
        </w:rPr>
        <w:t xml:space="preserve"> clear and concise rules on how and when data is loaded and unloaded</w:t>
      </w:r>
      <w:r>
        <w:rPr>
          <w:rFonts w:cs="Arial"/>
        </w:rPr>
        <w:t>; and the order in which datasets are to be displayed</w:t>
      </w:r>
      <w:r w:rsidRPr="00693533">
        <w:rPr>
          <w:rFonts w:cs="Arial"/>
        </w:rPr>
        <w:t>.</w:t>
      </w:r>
    </w:p>
    <w:p w14:paraId="6BC0D36B" w14:textId="61C1F59F" w:rsidR="00E67DD4" w:rsidRPr="006A66C1" w:rsidRDefault="00E67DD4" w:rsidP="002D7DEE">
      <w:pPr>
        <w:spacing w:after="120" w:line="240" w:lineRule="auto"/>
        <w:jc w:val="both"/>
        <w:rPr>
          <w:rFonts w:cs="Arial"/>
        </w:rPr>
      </w:pPr>
      <w:r w:rsidRPr="006A66C1">
        <w:rPr>
          <w:rFonts w:cs="Arial"/>
        </w:rPr>
        <w:t xml:space="preserve">Note 1: These algorithms only address loading and display related to visualization within the system graphics window. The application may need to load other datasets to satisfy requirements related to alerts processing, such as </w:t>
      </w:r>
      <w:del w:id="3127" w:author="Jonathan Pritchard" w:date="2025-03-10T07:42:00Z" w16du:dateUtc="2025-03-10T07:42:00Z">
        <w:r w:rsidRPr="006A66C1" w:rsidDel="0056040E">
          <w:rPr>
            <w:rFonts w:cs="Arial"/>
          </w:rPr>
          <w:delText>MSC.530(106)</w:delText>
        </w:r>
      </w:del>
      <w:ins w:id="3128" w:author="Jonathan Pritchard" w:date="2025-03-10T07:42:00Z" w16du:dateUtc="2025-03-10T07:42:00Z">
        <w:r w:rsidR="0056040E">
          <w:rPr>
            <w:rFonts w:cs="Arial"/>
          </w:rPr>
          <w:t>MSC.530(106)/</w:t>
        </w:r>
      </w:ins>
      <w:ins w:id="3129" w:author="Jonathan Pritchard" w:date="2025-03-10T07:46:00Z" w16du:dateUtc="2025-03-10T07:46:00Z">
        <w:r w:rsidR="0056040E">
          <w:rPr>
            <w:rFonts w:cs="Arial"/>
          </w:rPr>
          <w:t>Rev</w:t>
        </w:r>
      </w:ins>
      <w:ins w:id="3130" w:author="Jonathan Pritchard" w:date="2025-03-10T07:42:00Z" w16du:dateUtc="2025-03-10T07:42:00Z">
        <w:r w:rsidR="0056040E">
          <w:rPr>
            <w:rFonts w:cs="Arial"/>
          </w:rPr>
          <w:t>.1</w:t>
        </w:r>
      </w:ins>
      <w:r w:rsidRPr="006A66C1">
        <w:rPr>
          <w:rFonts w:cs="Arial"/>
        </w:rPr>
        <w:t xml:space="preserve"> A11.2.</w:t>
      </w:r>
    </w:p>
    <w:p w14:paraId="268C012C" w14:textId="3B0C46F2" w:rsidR="00E67DD4" w:rsidRPr="006E2D52" w:rsidRDefault="00E67DD4" w:rsidP="006E2D52">
      <w:pPr>
        <w:spacing w:after="120" w:line="240" w:lineRule="auto"/>
        <w:jc w:val="both"/>
        <w:rPr>
          <w:rFonts w:cs="Arial"/>
          <w:lang w:val="en-AU"/>
        </w:rPr>
      </w:pPr>
      <w:r w:rsidRPr="006A66C1">
        <w:rPr>
          <w:rFonts w:cs="Arial"/>
        </w:rPr>
        <w:t>Note 2: Light sectors and other features which may span dataset boundaries. It should be possible, on request, for the mariner to be capable of identifying the colour of the sectors affecting the ship, even if the lights involved are off the display, and, in general provision must be made to ensure that all relevant features are portrayed.</w:t>
      </w:r>
    </w:p>
    <w:p w14:paraId="66D7EC65" w14:textId="58697E92" w:rsidR="00E67DD4" w:rsidRDefault="00802BDD" w:rsidP="00E67DD4">
      <w:pPr>
        <w:spacing w:after="120" w:line="240" w:lineRule="auto"/>
        <w:ind w:right="16"/>
        <w:rPr>
          <w:rFonts w:cs="Arial"/>
        </w:rPr>
      </w:pPr>
      <w:bookmarkStart w:id="3131" w:name="_Toc187673191"/>
      <w:bookmarkStart w:id="3132" w:name="_Toc187673423"/>
      <w:bookmarkStart w:id="3133" w:name="_Toc188368782"/>
      <w:bookmarkStart w:id="3134" w:name="_Toc187673201"/>
      <w:bookmarkStart w:id="3135" w:name="_Toc187673433"/>
      <w:bookmarkStart w:id="3136" w:name="_Toc188368792"/>
      <w:bookmarkStart w:id="3137" w:name="_Toc188621985"/>
      <w:bookmarkEnd w:id="3131"/>
      <w:bookmarkEnd w:id="3132"/>
      <w:bookmarkEnd w:id="3133"/>
      <w:bookmarkEnd w:id="3134"/>
      <w:bookmarkEnd w:id="3135"/>
      <w:bookmarkEnd w:id="3136"/>
      <w:bookmarkEnd w:id="3137"/>
      <w:r w:rsidRPr="00802BDD">
        <w:t>Scales and scale ranges are defined in Clause</w:t>
      </w:r>
      <w:del w:id="3138" w:author="Jonathan Pritchard" w:date="2025-03-07T18:20:00Z" w16du:dateUtc="2025-03-07T18:20:00Z">
        <w:r w:rsidRPr="00802BDD" w:rsidDel="00B70E86">
          <w:delText xml:space="preserve"> </w:delText>
        </w:r>
      </w:del>
      <w:ins w:id="3139" w:author="Jonathan Pritchard" w:date="2025-03-07T18:20:00Z" w16du:dateUtc="2025-03-07T18:20:00Z">
        <w:r w:rsidR="00B70E86">
          <w:t xml:space="preserve"> </w:t>
        </w:r>
      </w:ins>
      <w:ins w:id="3140" w:author="Jonathan Pritchard" w:date="2025-03-07T18:21:00Z" w16du:dateUtc="2025-03-07T18:21:00Z">
        <w:r w:rsidR="00B70E86">
          <w:fldChar w:fldCharType="begin"/>
        </w:r>
        <w:r w:rsidR="00B70E86">
          <w:instrText xml:space="preserve"> REF _Ref192264106 \r \h </w:instrText>
        </w:r>
      </w:ins>
      <w:ins w:id="3141" w:author="Jonathan Pritchard" w:date="2025-03-07T18:21:00Z" w16du:dateUtc="2025-03-07T18:21:00Z">
        <w:r w:rsidR="00B70E86">
          <w:fldChar w:fldCharType="separate"/>
        </w:r>
        <w:r w:rsidR="00B70E86">
          <w:t>12.1.1</w:t>
        </w:r>
        <w:r w:rsidR="00B70E86">
          <w:fldChar w:fldCharType="end"/>
        </w:r>
      </w:ins>
      <w:del w:id="3142" w:author="Jonathan Pritchard" w:date="2025-03-07T18:20:00Z" w16du:dateUtc="2025-03-07T18:20:00Z">
        <w:r w:rsidRPr="00802BDD" w:rsidDel="00B70E86">
          <w:delText>XXX-XXX</w:delText>
        </w:r>
      </w:del>
      <w:r w:rsidRPr="00802BDD">
        <w:t>.</w:t>
      </w:r>
      <w:r>
        <w:t xml:space="preserve"> </w:t>
      </w:r>
      <w:r w:rsidR="00E67DD4">
        <w:rPr>
          <w:rFonts w:cs="Arial"/>
        </w:rPr>
        <w:t>The</w:t>
      </w:r>
      <w:r w:rsidR="00E67DD4" w:rsidRPr="00693533">
        <w:rPr>
          <w:rFonts w:cs="Arial"/>
        </w:rPr>
        <w:t xml:space="preserve"> scale range of a dataset </w:t>
      </w:r>
      <w:r w:rsidR="00E67DD4">
        <w:rPr>
          <w:rFonts w:cs="Arial"/>
        </w:rPr>
        <w:t>is the</w:t>
      </w:r>
      <w:r w:rsidR="00E67DD4" w:rsidRPr="00693533">
        <w:rPr>
          <w:rFonts w:cs="Arial"/>
        </w:rPr>
        <w:t xml:space="preserve"> range of </w:t>
      </w:r>
      <w:r w:rsidR="00E67DD4">
        <w:rPr>
          <w:rFonts w:cs="Arial"/>
        </w:rPr>
        <w:t xml:space="preserve">display </w:t>
      </w:r>
      <w:r w:rsidR="00E67DD4" w:rsidRPr="00693533">
        <w:rPr>
          <w:rFonts w:cs="Arial"/>
        </w:rPr>
        <w:t xml:space="preserve">scales between which a producer </w:t>
      </w:r>
      <w:r w:rsidR="00E67DD4">
        <w:rPr>
          <w:rFonts w:cs="Arial"/>
        </w:rPr>
        <w:t xml:space="preserve">intends </w:t>
      </w:r>
      <w:r w:rsidR="00E67DD4" w:rsidRPr="00693533">
        <w:rPr>
          <w:rFonts w:cs="Arial"/>
        </w:rPr>
        <w:t>the data for use.</w:t>
      </w:r>
      <w:r w:rsidR="00E67DD4">
        <w:rPr>
          <w:rFonts w:cs="Arial"/>
        </w:rPr>
        <w:t xml:space="preserve"> This scale range is determined by the scale ranges of the component </w:t>
      </w:r>
      <w:r w:rsidR="00E67DD4">
        <w:rPr>
          <w:rFonts w:cs="Arial"/>
          <w:b/>
          <w:bCs/>
        </w:rPr>
        <w:t>D</w:t>
      </w:r>
      <w:r w:rsidR="00E67DD4" w:rsidRPr="00CD5710">
        <w:rPr>
          <w:rFonts w:cs="Arial"/>
          <w:b/>
          <w:bCs/>
        </w:rPr>
        <w:t xml:space="preserve">ata </w:t>
      </w:r>
      <w:r w:rsidR="00E67DD4">
        <w:rPr>
          <w:rFonts w:cs="Arial"/>
          <w:b/>
          <w:bCs/>
        </w:rPr>
        <w:t>C</w:t>
      </w:r>
      <w:r w:rsidR="00E67DD4" w:rsidRPr="00CD5710">
        <w:rPr>
          <w:rFonts w:cs="Arial"/>
          <w:b/>
          <w:bCs/>
        </w:rPr>
        <w:t>overage</w:t>
      </w:r>
      <w:r w:rsidR="00E67DD4">
        <w:rPr>
          <w:rFonts w:cs="Arial"/>
        </w:rPr>
        <w:t xml:space="preserve"> features. </w:t>
      </w:r>
      <w:commentRangeStart w:id="3143"/>
      <w:r w:rsidR="00E67DD4">
        <w:rPr>
          <w:rFonts w:cs="Arial"/>
        </w:rPr>
        <w:t xml:space="preserve">Each </w:t>
      </w:r>
      <w:r w:rsidR="00E67DD4" w:rsidRPr="0040375C">
        <w:rPr>
          <w:rFonts w:cs="Arial"/>
          <w:b/>
          <w:bCs/>
        </w:rPr>
        <w:t>D</w:t>
      </w:r>
      <w:r w:rsidR="00E67DD4" w:rsidRPr="004432F9">
        <w:rPr>
          <w:rFonts w:cs="Arial"/>
          <w:b/>
          <w:bCs/>
        </w:rPr>
        <w:t>ata</w:t>
      </w:r>
      <w:r w:rsidR="00E67DD4" w:rsidRPr="00CD5710">
        <w:rPr>
          <w:rFonts w:cs="Arial"/>
          <w:b/>
          <w:bCs/>
        </w:rPr>
        <w:t xml:space="preserve"> </w:t>
      </w:r>
      <w:r w:rsidR="00E67DD4">
        <w:rPr>
          <w:rFonts w:cs="Arial"/>
          <w:b/>
          <w:bCs/>
        </w:rPr>
        <w:t>C</w:t>
      </w:r>
      <w:r w:rsidR="00E67DD4" w:rsidRPr="00CD5710">
        <w:rPr>
          <w:rFonts w:cs="Arial"/>
          <w:b/>
          <w:bCs/>
        </w:rPr>
        <w:t>overage</w:t>
      </w:r>
      <w:r w:rsidR="00E67DD4">
        <w:rPr>
          <w:rFonts w:cs="Arial"/>
        </w:rPr>
        <w:t xml:space="preserve"> feature has a </w:t>
      </w:r>
      <w:r w:rsidR="00E67DD4" w:rsidRPr="00CD5710">
        <w:rPr>
          <w:rFonts w:cs="Arial"/>
          <w:b/>
          <w:bCs/>
        </w:rPr>
        <w:t>minimum display scale</w:t>
      </w:r>
      <w:r w:rsidR="00E67DD4">
        <w:rPr>
          <w:rFonts w:cs="Arial"/>
        </w:rPr>
        <w:t xml:space="preserve"> and an </w:t>
      </w:r>
      <w:r w:rsidR="00E67DD4">
        <w:rPr>
          <w:rFonts w:cs="Arial"/>
          <w:b/>
          <w:bCs/>
        </w:rPr>
        <w:t>opti</w:t>
      </w:r>
      <w:r w:rsidR="00E67DD4" w:rsidRPr="00CD5710">
        <w:rPr>
          <w:rFonts w:cs="Arial"/>
          <w:b/>
          <w:bCs/>
        </w:rPr>
        <w:t>mum display scale</w:t>
      </w:r>
      <w:r w:rsidR="00E67DD4">
        <w:rPr>
          <w:rFonts w:cs="Arial"/>
          <w:b/>
          <w:bCs/>
        </w:rPr>
        <w:t xml:space="preserve"> </w:t>
      </w:r>
      <w:r w:rsidR="00E67DD4">
        <w:rPr>
          <w:rFonts w:cs="Arial"/>
        </w:rPr>
        <w:t>attribute;  the dataset scale range is from the smallest to the largest of these attribute values.</w:t>
      </w:r>
      <w:commentRangeEnd w:id="3143"/>
      <w:r w:rsidR="00DF5529">
        <w:rPr>
          <w:rStyle w:val="CommentReference"/>
        </w:rPr>
        <w:commentReference w:id="3143"/>
      </w:r>
    </w:p>
    <w:p w14:paraId="6892DCF1" w14:textId="16443163" w:rsidR="00F94FB6" w:rsidRPr="00F94FB6" w:rsidRDefault="00F94FB6" w:rsidP="00F94FB6">
      <w:pPr>
        <w:pStyle w:val="ListParagraph"/>
        <w:numPr>
          <w:ilvl w:val="1"/>
          <w:numId w:val="216"/>
        </w:numPr>
        <w:rPr>
          <w:b/>
          <w:bCs/>
          <w:lang w:eastAsia="en-US"/>
        </w:rPr>
      </w:pPr>
      <w:bookmarkStart w:id="3144" w:name="_Toc510785435"/>
      <w:bookmarkStart w:id="3145" w:name="_Toc510784286"/>
      <w:bookmarkStart w:id="3146" w:name="_Toc187673203"/>
      <w:bookmarkStart w:id="3147" w:name="_Toc187673435"/>
      <w:bookmarkStart w:id="3148" w:name="_Toc188368794"/>
      <w:bookmarkStart w:id="3149" w:name="_Toc188621987"/>
      <w:bookmarkStart w:id="3150" w:name="_Toc169203196"/>
      <w:bookmarkEnd w:id="3144"/>
      <w:bookmarkEnd w:id="3145"/>
      <w:bookmarkEnd w:id="3146"/>
      <w:bookmarkEnd w:id="3147"/>
      <w:bookmarkEnd w:id="3148"/>
      <w:bookmarkEnd w:id="3149"/>
      <w:r w:rsidRPr="00F94FB6">
        <w:rPr>
          <w:b/>
          <w:bCs/>
          <w:lang w:eastAsia="en-US"/>
        </w:rPr>
        <w:t>Dataset Loading Algorithm</w:t>
      </w:r>
    </w:p>
    <w:p w14:paraId="1827A221" w14:textId="77777777" w:rsidR="00E67DD4" w:rsidRPr="001504A3" w:rsidRDefault="00E67DD4" w:rsidP="002D7DEE">
      <w:pPr>
        <w:pStyle w:val="Heading3"/>
        <w:numPr>
          <w:ilvl w:val="2"/>
          <w:numId w:val="229"/>
        </w:numPr>
        <w:rPr>
          <w:lang w:eastAsia="en-US"/>
        </w:rPr>
      </w:pPr>
      <w:bookmarkStart w:id="3151" w:name="_Hlk177457598"/>
      <w:bookmarkStart w:id="3152" w:name="_Toc194067251"/>
      <w:r>
        <w:rPr>
          <w:lang w:eastAsia="en-US"/>
        </w:rPr>
        <w:t>Prerequisites</w:t>
      </w:r>
      <w:bookmarkEnd w:id="3151"/>
      <w:bookmarkEnd w:id="3152"/>
    </w:p>
    <w:p w14:paraId="43837918" w14:textId="616632D4" w:rsidR="00E67DD4" w:rsidRPr="00E67DD4" w:rsidRDefault="00E67DD4" w:rsidP="00E67DD4">
      <w:pPr>
        <w:spacing w:before="60" w:after="60" w:line="240" w:lineRule="auto"/>
        <w:rPr>
          <w:rFonts w:cs="Arial"/>
        </w:rPr>
      </w:pPr>
      <w:r w:rsidRPr="00E67DD4">
        <w:rPr>
          <w:rFonts w:cs="Arial"/>
        </w:rPr>
        <w:t>A</w:t>
      </w:r>
      <w:del w:id="3153" w:author="Grant, David M (52400) CIV USN NIWC ATLANTIC VA (USA)" w:date="2025-02-26T16:41:00Z" w16du:dateUtc="2025-02-26T21:41:00Z">
        <w:r w:rsidRPr="00E67DD4" w:rsidDel="00A83A8D">
          <w:rPr>
            <w:rFonts w:cs="Arial"/>
          </w:rPr>
          <w:delText>n</w:delText>
        </w:r>
      </w:del>
      <w:r w:rsidRPr="00E67DD4">
        <w:rPr>
          <w:rFonts w:cs="Arial"/>
        </w:rPr>
        <w:t xml:space="preserve"> collection of </w:t>
      </w:r>
      <w:r w:rsidRPr="00E67DD4">
        <w:rPr>
          <w:rFonts w:cs="Arial"/>
          <w:b/>
        </w:rPr>
        <w:t>Data Coverages, each</w:t>
      </w:r>
      <w:r w:rsidRPr="00E67DD4">
        <w:rPr>
          <w:rFonts w:cs="Arial"/>
        </w:rPr>
        <w:t xml:space="preserve"> containing:</w:t>
      </w:r>
    </w:p>
    <w:p w14:paraId="25C974E6" w14:textId="77777777" w:rsidR="00E67DD4" w:rsidRPr="00E67DD4" w:rsidRDefault="00E67DD4" w:rsidP="00E67DD4">
      <w:pPr>
        <w:pStyle w:val="ListParagraph"/>
        <w:numPr>
          <w:ilvl w:val="0"/>
          <w:numId w:val="137"/>
        </w:numPr>
        <w:spacing w:before="60" w:after="60" w:line="240" w:lineRule="auto"/>
        <w:ind w:left="567" w:hanging="283"/>
        <w:jc w:val="both"/>
        <w:rPr>
          <w:lang w:val="en-US"/>
        </w:rPr>
      </w:pPr>
      <w:r w:rsidRPr="00E67DD4">
        <w:t xml:space="preserve">A polygon describing the </w:t>
      </w:r>
      <w:r w:rsidRPr="00E67DD4">
        <w:rPr>
          <w:b/>
        </w:rPr>
        <w:t>Data Coverage</w:t>
      </w:r>
      <w:r w:rsidRPr="00E67DD4">
        <w:t xml:space="preserve">: </w:t>
      </w:r>
      <w:r w:rsidRPr="00E67DD4">
        <w:rPr>
          <w:i/>
          <w:iCs/>
        </w:rPr>
        <w:t>(</w:t>
      </w:r>
      <w:r w:rsidRPr="00E67DD4">
        <w:rPr>
          <w:rFonts w:cs="Arial"/>
          <w:i/>
          <w:iCs/>
        </w:rPr>
        <w:t>dataCoverage</w:t>
      </w:r>
      <w:r w:rsidRPr="00E67DD4">
        <w:rPr>
          <w:i/>
          <w:iCs/>
        </w:rPr>
        <w:t>)</w:t>
      </w:r>
      <w:r w:rsidRPr="00E67DD4">
        <w:t>;</w:t>
      </w:r>
    </w:p>
    <w:p w14:paraId="3C96539A" w14:textId="77777777" w:rsidR="00E67DD4" w:rsidRPr="00E67DD4" w:rsidRDefault="00E67DD4" w:rsidP="00E67DD4">
      <w:pPr>
        <w:pStyle w:val="ListParagraph"/>
        <w:numPr>
          <w:ilvl w:val="0"/>
          <w:numId w:val="137"/>
        </w:numPr>
        <w:spacing w:before="60" w:after="60" w:line="240" w:lineRule="auto"/>
        <w:ind w:left="567" w:hanging="283"/>
        <w:jc w:val="both"/>
        <w:rPr>
          <w:lang w:val="en-US"/>
        </w:rPr>
      </w:pPr>
      <w:r w:rsidRPr="00E67DD4">
        <w:t xml:space="preserve">A set of scale bands: </w:t>
      </w:r>
      <w:r w:rsidRPr="00E67DD4">
        <w:rPr>
          <w:i/>
          <w:iCs/>
        </w:rPr>
        <w:t>scaleBands(</w:t>
      </w:r>
      <w:r w:rsidRPr="00E67DD4">
        <w:rPr>
          <w:rFonts w:cs="Arial"/>
          <w:i/>
          <w:iCs/>
        </w:rPr>
        <w:t>dataCoverage</w:t>
      </w:r>
      <w:r w:rsidRPr="00E67DD4">
        <w:rPr>
          <w:i/>
          <w:iCs/>
        </w:rPr>
        <w:t>)</w:t>
      </w:r>
      <w:r w:rsidRPr="00E67DD4">
        <w:t>;</w:t>
      </w:r>
    </w:p>
    <w:p w14:paraId="6E120FB0" w14:textId="77777777" w:rsidR="00E67DD4" w:rsidRPr="00E67DD4" w:rsidRDefault="00E67DD4" w:rsidP="00E67DD4">
      <w:pPr>
        <w:pStyle w:val="ListParagraph"/>
        <w:numPr>
          <w:ilvl w:val="0"/>
          <w:numId w:val="137"/>
        </w:numPr>
        <w:spacing w:after="120" w:line="240" w:lineRule="auto"/>
        <w:ind w:left="567" w:hanging="283"/>
        <w:jc w:val="both"/>
        <w:rPr>
          <w:lang w:val="en-US"/>
        </w:rPr>
      </w:pPr>
      <w:r w:rsidRPr="00E67DD4">
        <w:t xml:space="preserve">The associated dataset: </w:t>
      </w:r>
      <w:r w:rsidRPr="00E67DD4">
        <w:rPr>
          <w:i/>
          <w:iCs/>
        </w:rPr>
        <w:t>dataset(</w:t>
      </w:r>
      <w:r w:rsidRPr="00E67DD4">
        <w:rPr>
          <w:rFonts w:cs="Arial"/>
          <w:i/>
          <w:iCs/>
        </w:rPr>
        <w:t>dataCoverage</w:t>
      </w:r>
      <w:r w:rsidRPr="00E67DD4">
        <w:rPr>
          <w:i/>
          <w:iCs/>
        </w:rPr>
        <w:t>)</w:t>
      </w:r>
      <w:r w:rsidRPr="00E67DD4">
        <w:t>.</w:t>
      </w:r>
    </w:p>
    <w:p w14:paraId="45F0BD7C" w14:textId="77777777" w:rsidR="00E67DD4" w:rsidRDefault="00E67DD4" w:rsidP="00E67DD4">
      <w:pPr>
        <w:spacing w:before="60" w:after="60" w:line="240" w:lineRule="auto"/>
      </w:pPr>
      <w:r w:rsidRPr="00E67DD4">
        <w:rPr>
          <w:rFonts w:cs="Arial"/>
        </w:rPr>
        <w:t xml:space="preserve">A projection </w:t>
      </w:r>
      <w:r w:rsidRPr="00E67DD4">
        <w:rPr>
          <w:rFonts w:cs="Arial"/>
          <w:i/>
          <w:iCs/>
        </w:rPr>
        <w:t>projection</w:t>
      </w:r>
      <w:r w:rsidRPr="00E67DD4">
        <w:rPr>
          <w:rFonts w:cs="Arial"/>
        </w:rPr>
        <w:t xml:space="preserve"> that can</w:t>
      </w:r>
      <w:r w:rsidRPr="00E67DD4">
        <w:t xml:space="preserve"> convert geographic polygons </w:t>
      </w:r>
      <w:r w:rsidRPr="00E67DD4">
        <w:rPr>
          <w:i/>
          <w:iCs/>
        </w:rPr>
        <w:t>geoPolygon</w:t>
      </w:r>
      <w:r w:rsidRPr="00E67DD4">
        <w:t xml:space="preserve"> to device polygons: </w:t>
      </w:r>
      <w:r w:rsidRPr="00E67DD4">
        <w:rPr>
          <w:i/>
          <w:iCs/>
        </w:rPr>
        <w:t>projection(geoPolygon)</w:t>
      </w:r>
      <w:r w:rsidRPr="00E67DD4">
        <w:t>;</w:t>
      </w:r>
    </w:p>
    <w:p w14:paraId="4F8DBC64" w14:textId="77777777" w:rsidR="00F94FB6" w:rsidRPr="00E67DD4" w:rsidRDefault="00F94FB6" w:rsidP="00E67DD4">
      <w:pPr>
        <w:spacing w:before="60" w:after="60" w:line="240" w:lineRule="auto"/>
        <w:rPr>
          <w:lang w:val="en-US"/>
        </w:rPr>
      </w:pPr>
    </w:p>
    <w:p w14:paraId="40983CA1" w14:textId="6A952352" w:rsidR="00F94FB6" w:rsidRPr="00F94FB6" w:rsidRDefault="00F94FB6" w:rsidP="00F94FB6">
      <w:pPr>
        <w:pStyle w:val="ListParagraph"/>
        <w:numPr>
          <w:ilvl w:val="1"/>
          <w:numId w:val="216"/>
        </w:numPr>
        <w:rPr>
          <w:b/>
          <w:bCs/>
          <w:lang w:eastAsia="en-US"/>
        </w:rPr>
      </w:pPr>
      <w:bookmarkStart w:id="3154" w:name="_Toc188368797"/>
      <w:bookmarkStart w:id="3155" w:name="_Toc188621990"/>
      <w:bookmarkEnd w:id="3150"/>
      <w:bookmarkEnd w:id="3154"/>
      <w:bookmarkEnd w:id="3155"/>
      <w:r>
        <w:rPr>
          <w:b/>
          <w:bCs/>
          <w:lang w:eastAsia="en-US"/>
        </w:rPr>
        <w:t>Scale Bands</w:t>
      </w:r>
    </w:p>
    <w:p w14:paraId="32E7C47C" w14:textId="77777777" w:rsidR="00E67DD4" w:rsidRDefault="00E67DD4" w:rsidP="00E67DD4">
      <w:pPr>
        <w:spacing w:after="120" w:line="240" w:lineRule="auto"/>
      </w:pPr>
      <w:r>
        <w:t>Attributes which represent scales store the denominator of the scale; an attribute value of “22,000” represents a scale of “1:22,000”. Larger values represent smaller scales, while smaller values represent larger scales.</w:t>
      </w:r>
    </w:p>
    <w:p w14:paraId="0069A9DC" w14:textId="77777777" w:rsidR="00E67DD4" w:rsidRDefault="00E67DD4" w:rsidP="00E67DD4">
      <w:pPr>
        <w:spacing w:after="120" w:line="240" w:lineRule="auto"/>
      </w:pPr>
      <w:r>
        <w:t xml:space="preserve">A scale range is the set of scales between different scale values. The attributes </w:t>
      </w:r>
      <w:r w:rsidRPr="005F1C39">
        <w:rPr>
          <w:b/>
          <w:bCs/>
        </w:rPr>
        <w:t>minimum display scale</w:t>
      </w:r>
      <w:r>
        <w:t xml:space="preserve"> and </w:t>
      </w:r>
      <w:r>
        <w:rPr>
          <w:b/>
          <w:bCs/>
        </w:rPr>
        <w:t>optimum</w:t>
      </w:r>
      <w:r w:rsidRPr="005F1C39">
        <w:rPr>
          <w:b/>
          <w:bCs/>
        </w:rPr>
        <w:t xml:space="preserve"> display scale</w:t>
      </w:r>
      <w:r>
        <w:t xml:space="preserve"> describe the scale range of a </w:t>
      </w:r>
      <w:r w:rsidRPr="0040375C">
        <w:rPr>
          <w:b/>
          <w:bCs/>
        </w:rPr>
        <w:t>Data Coverage</w:t>
      </w:r>
      <w:r>
        <w:t xml:space="preserve"> feature.</w:t>
      </w:r>
      <w:r w:rsidRPr="00080954">
        <w:t xml:space="preserve"> </w:t>
      </w:r>
      <w:r>
        <w:t xml:space="preserve">The scale range of a dataset is a set of ranges, each range taken from each of the component </w:t>
      </w:r>
      <w:r w:rsidRPr="0040375C">
        <w:rPr>
          <w:b/>
          <w:bCs/>
        </w:rPr>
        <w:t>Data Coverage</w:t>
      </w:r>
      <w:r>
        <w:t>.</w:t>
      </w:r>
    </w:p>
    <w:p w14:paraId="70A6041B" w14:textId="77777777" w:rsidR="00E67DD4" w:rsidRDefault="00E67DD4" w:rsidP="00E67DD4">
      <w:pPr>
        <w:spacing w:after="120" w:line="240" w:lineRule="auto"/>
      </w:pPr>
      <w:r>
        <w:t xml:space="preserve">Scale bands describe specific scale ranges, as defined </w:t>
      </w:r>
      <w:r w:rsidRPr="00E85E57">
        <w:t xml:space="preserve">in table </w:t>
      </w:r>
      <w:r>
        <w:t xml:space="preserve">1. </w:t>
      </w:r>
      <w:r w:rsidRPr="00AA512C">
        <w:t xml:space="preserve">Each scale band is defined by its minimum and </w:t>
      </w:r>
      <w:r>
        <w:t>optimum</w:t>
      </w:r>
      <w:r w:rsidRPr="00AA512C">
        <w:t xml:space="preserve"> scale</w:t>
      </w:r>
      <w:r>
        <w:t xml:space="preserve"> denominators</w:t>
      </w:r>
      <w:r w:rsidRPr="00AA512C">
        <w:t xml:space="preserve"> and </w:t>
      </w:r>
      <w:r>
        <w:t>is</w:t>
      </w:r>
      <w:r w:rsidRPr="00AA512C">
        <w:t xml:space="preserve"> </w:t>
      </w:r>
      <w:r>
        <w:t>defined using</w:t>
      </w:r>
      <w:r w:rsidRPr="00AA512C">
        <w:t xml:space="preserve"> a</w:t>
      </w:r>
      <w:r>
        <w:t xml:space="preserve"> </w:t>
      </w:r>
      <w:r w:rsidRPr="00AA512C">
        <w:t>n</w:t>
      </w:r>
      <w:r>
        <w:t>umerical</w:t>
      </w:r>
      <w:r w:rsidRPr="00AA512C">
        <w:t xml:space="preserve"> index.</w:t>
      </w:r>
      <w:r w:rsidRPr="00736CEC">
        <w:t xml:space="preserve"> </w:t>
      </w:r>
    </w:p>
    <w:p w14:paraId="2BF87FF0" w14:textId="77777777" w:rsidR="00E67DD4" w:rsidRDefault="00E67DD4" w:rsidP="00E67DD4">
      <w:pPr>
        <w:spacing w:after="120" w:line="240" w:lineRule="auto"/>
      </w:pPr>
      <w:r>
        <w:t>Note that w</w:t>
      </w:r>
      <w:r w:rsidRPr="00736CEC">
        <w:t xml:space="preserve">henever scales are compared in these algorithms the </w:t>
      </w:r>
      <w:r w:rsidRPr="00E85E57">
        <w:t>numerical</w:t>
      </w:r>
      <w:r w:rsidRPr="00736CEC">
        <w:t xml:space="preserve"> comparison</w:t>
      </w:r>
      <w:r>
        <w:t xml:space="preserve"> and </w:t>
      </w:r>
      <w:r w:rsidRPr="00EE63E2">
        <w:rPr>
          <w:i/>
          <w:iCs/>
        </w:rPr>
        <w:t>min/max</w:t>
      </w:r>
      <w:r>
        <w:t xml:space="preserve"> functions</w:t>
      </w:r>
      <w:r w:rsidRPr="00736CEC">
        <w:t xml:space="preserve"> </w:t>
      </w:r>
      <w:r>
        <w:t>are</w:t>
      </w:r>
      <w:r w:rsidRPr="00736CEC">
        <w:t xml:space="preserve"> based on scales</w:t>
      </w:r>
      <w:r>
        <w:t>,</w:t>
      </w:r>
      <w:r w:rsidRPr="00736CEC">
        <w:t xml:space="preserve"> not on scale denominators</w:t>
      </w:r>
      <w:r>
        <w:t xml:space="preserve"> </w:t>
      </w:r>
      <w:r w:rsidRPr="00E85E57">
        <w:t>for example a scale of 45,000 is less than (“&lt;”) a scale of 22,000</w:t>
      </w:r>
      <w:r>
        <w:t xml:space="preserve"> and </w:t>
      </w:r>
      <w:r w:rsidRPr="00E85E57">
        <w:rPr>
          <w:i/>
          <w:iCs/>
        </w:rPr>
        <w:t>min</w:t>
      </w:r>
      <w:r>
        <w:t>(22,000,45,000) = 45,000</w:t>
      </w:r>
      <w:r w:rsidRPr="00E85E57">
        <w:t>.</w:t>
      </w:r>
    </w:p>
    <w:tbl>
      <w:tblPr>
        <w:tblW w:w="89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2"/>
        <w:gridCol w:w="2320"/>
        <w:gridCol w:w="3426"/>
        <w:gridCol w:w="2329"/>
      </w:tblGrid>
      <w:tr w:rsidR="00E67DD4" w:rsidRPr="008D0CFF" w14:paraId="05B4CF99" w14:textId="77777777" w:rsidTr="00D343CC">
        <w:trPr>
          <w:jc w:val="center"/>
        </w:trPr>
        <w:tc>
          <w:tcPr>
            <w:tcW w:w="912" w:type="dxa"/>
            <w:shd w:val="clear" w:color="auto" w:fill="D9D9D9" w:themeFill="background1" w:themeFillShade="D9"/>
          </w:tcPr>
          <w:p w14:paraId="7750F346" w14:textId="77777777" w:rsidR="00E67DD4" w:rsidRPr="00142BCB" w:rsidRDefault="00E67DD4" w:rsidP="00D343CC">
            <w:pPr>
              <w:pStyle w:val="Tabletext9"/>
              <w:jc w:val="center"/>
              <w:rPr>
                <w:b/>
                <w:i/>
              </w:rPr>
            </w:pPr>
            <w:r>
              <w:rPr>
                <w:b/>
                <w:i/>
              </w:rPr>
              <w:lastRenderedPageBreak/>
              <w:t>scale band index</w:t>
            </w:r>
          </w:p>
        </w:tc>
        <w:tc>
          <w:tcPr>
            <w:tcW w:w="2320" w:type="dxa"/>
            <w:shd w:val="clear" w:color="auto" w:fill="D9D9D9" w:themeFill="background1" w:themeFillShade="D9"/>
            <w:vAlign w:val="center"/>
          </w:tcPr>
          <w:p w14:paraId="7791C381" w14:textId="77777777" w:rsidR="00E67DD4" w:rsidRPr="00142BCB" w:rsidRDefault="00E67DD4" w:rsidP="00D343CC">
            <w:pPr>
              <w:pStyle w:val="Tabletext9"/>
              <w:jc w:val="center"/>
              <w:rPr>
                <w:b/>
                <w:i/>
              </w:rPr>
            </w:pPr>
            <w:r w:rsidRPr="00142BCB">
              <w:rPr>
                <w:b/>
                <w:i/>
              </w:rPr>
              <w:t>minimumScale</w:t>
            </w:r>
          </w:p>
        </w:tc>
        <w:tc>
          <w:tcPr>
            <w:tcW w:w="3426" w:type="dxa"/>
            <w:shd w:val="clear" w:color="auto" w:fill="D9D9D9" w:themeFill="background1" w:themeFillShade="D9"/>
            <w:vAlign w:val="center"/>
          </w:tcPr>
          <w:p w14:paraId="2E062E77" w14:textId="77777777" w:rsidR="00E67DD4" w:rsidRPr="00DD3EC4" w:rsidRDefault="00E67DD4" w:rsidP="00D343CC">
            <w:pPr>
              <w:pStyle w:val="Tabletext9"/>
              <w:jc w:val="center"/>
              <w:rPr>
                <w:bCs/>
                <w:i/>
              </w:rPr>
            </w:pPr>
            <w:r>
              <w:rPr>
                <w:b/>
                <w:i/>
              </w:rPr>
              <w:t>optimum</w:t>
            </w:r>
            <w:r w:rsidRPr="00142BCB">
              <w:rPr>
                <w:b/>
                <w:i/>
              </w:rPr>
              <w:t>Scale</w:t>
            </w:r>
          </w:p>
        </w:tc>
        <w:tc>
          <w:tcPr>
            <w:tcW w:w="2329" w:type="dxa"/>
            <w:shd w:val="clear" w:color="auto" w:fill="D9D9D9" w:themeFill="background1" w:themeFillShade="D9"/>
            <w:vAlign w:val="center"/>
          </w:tcPr>
          <w:p w14:paraId="3E3155C9" w14:textId="77777777" w:rsidR="00E67DD4" w:rsidRPr="008D0CFF" w:rsidRDefault="00E67DD4" w:rsidP="00D343CC">
            <w:pPr>
              <w:pStyle w:val="Tabletext9"/>
              <w:rPr>
                <w:b/>
              </w:rPr>
            </w:pPr>
            <w:r>
              <w:rPr>
                <w:b/>
              </w:rPr>
              <w:t>Remarks</w:t>
            </w:r>
          </w:p>
        </w:tc>
      </w:tr>
      <w:tr w:rsidR="00E67DD4" w:rsidRPr="008D0CFF" w14:paraId="2695677F" w14:textId="77777777" w:rsidTr="00D343CC">
        <w:trPr>
          <w:jc w:val="center"/>
        </w:trPr>
        <w:tc>
          <w:tcPr>
            <w:tcW w:w="912" w:type="dxa"/>
          </w:tcPr>
          <w:p w14:paraId="048CD051" w14:textId="77777777" w:rsidR="00E67DD4" w:rsidRDefault="00E67DD4" w:rsidP="00D343CC">
            <w:pPr>
              <w:pStyle w:val="Tabletext9"/>
              <w:jc w:val="center"/>
            </w:pPr>
            <w:r>
              <w:t>1</w:t>
            </w:r>
          </w:p>
        </w:tc>
        <w:tc>
          <w:tcPr>
            <w:tcW w:w="2320" w:type="dxa"/>
          </w:tcPr>
          <w:p w14:paraId="29205B97" w14:textId="77777777" w:rsidR="00E67DD4" w:rsidRPr="008D0CFF" w:rsidRDefault="00E67DD4" w:rsidP="00D343CC">
            <w:pPr>
              <w:pStyle w:val="Tabletext9"/>
              <w:jc w:val="center"/>
            </w:pPr>
            <w:r>
              <w:t>NULL (</w:t>
            </w:r>
            <w:r>
              <w:rPr>
                <w:rFonts w:cs="Arial"/>
              </w:rPr>
              <w:t>∞</w:t>
            </w:r>
            <w:r>
              <w:t>)</w:t>
            </w:r>
          </w:p>
        </w:tc>
        <w:tc>
          <w:tcPr>
            <w:tcW w:w="3426" w:type="dxa"/>
            <w:vAlign w:val="center"/>
          </w:tcPr>
          <w:p w14:paraId="5966711E" w14:textId="77777777" w:rsidR="00E67DD4" w:rsidRPr="008D0CFF" w:rsidRDefault="00E67DD4" w:rsidP="00D343CC">
            <w:pPr>
              <w:pStyle w:val="Tabletext9"/>
              <w:jc w:val="center"/>
            </w:pPr>
            <w:r w:rsidRPr="008D0CFF">
              <w:t>10,000,000</w:t>
            </w:r>
          </w:p>
        </w:tc>
        <w:tc>
          <w:tcPr>
            <w:tcW w:w="2329" w:type="dxa"/>
          </w:tcPr>
          <w:p w14:paraId="4A0E6DC1" w14:textId="77777777" w:rsidR="00E67DD4" w:rsidRPr="008D0CFF" w:rsidRDefault="00E67DD4" w:rsidP="00D343CC">
            <w:pPr>
              <w:pStyle w:val="Tabletext9"/>
            </w:pPr>
            <w:r w:rsidRPr="00AA512C">
              <w:t xml:space="preserve">For all </w:t>
            </w:r>
            <w:r>
              <w:t>values larger</w:t>
            </w:r>
            <w:r w:rsidRPr="00AA512C">
              <w:t xml:space="preserve"> than 10,000,000</w:t>
            </w:r>
          </w:p>
        </w:tc>
      </w:tr>
      <w:tr w:rsidR="00E67DD4" w:rsidRPr="008D0CFF" w14:paraId="02C1D84F" w14:textId="77777777" w:rsidTr="00D343CC">
        <w:trPr>
          <w:jc w:val="center"/>
        </w:trPr>
        <w:tc>
          <w:tcPr>
            <w:tcW w:w="912" w:type="dxa"/>
          </w:tcPr>
          <w:p w14:paraId="4CB03992" w14:textId="77777777" w:rsidR="00E67DD4" w:rsidRPr="008D0CFF" w:rsidRDefault="00E67DD4" w:rsidP="00D343CC">
            <w:pPr>
              <w:pStyle w:val="Tabletext9"/>
              <w:jc w:val="center"/>
            </w:pPr>
            <w:r>
              <w:t>2</w:t>
            </w:r>
          </w:p>
        </w:tc>
        <w:tc>
          <w:tcPr>
            <w:tcW w:w="2320" w:type="dxa"/>
            <w:vAlign w:val="center"/>
          </w:tcPr>
          <w:p w14:paraId="1F9D65FD" w14:textId="77777777" w:rsidR="00E67DD4" w:rsidRPr="008D0CFF" w:rsidRDefault="00E67DD4" w:rsidP="00D343CC">
            <w:pPr>
              <w:pStyle w:val="Tabletext9"/>
              <w:jc w:val="center"/>
            </w:pPr>
            <w:r w:rsidRPr="008D0CFF">
              <w:t>10,000,000</w:t>
            </w:r>
          </w:p>
        </w:tc>
        <w:tc>
          <w:tcPr>
            <w:tcW w:w="3426" w:type="dxa"/>
            <w:vAlign w:val="center"/>
          </w:tcPr>
          <w:p w14:paraId="745E6D7A" w14:textId="77777777" w:rsidR="00E67DD4" w:rsidRPr="008D0CFF" w:rsidRDefault="00E67DD4" w:rsidP="00D343CC">
            <w:pPr>
              <w:pStyle w:val="Tabletext9"/>
              <w:jc w:val="center"/>
            </w:pPr>
            <w:r w:rsidRPr="00C579E7">
              <w:t>3</w:t>
            </w:r>
            <w:r w:rsidRPr="008D0CFF">
              <w:t>,500,000</w:t>
            </w:r>
          </w:p>
        </w:tc>
        <w:tc>
          <w:tcPr>
            <w:tcW w:w="2329" w:type="dxa"/>
            <w:vAlign w:val="center"/>
          </w:tcPr>
          <w:p w14:paraId="659AE7F7" w14:textId="77777777" w:rsidR="00E67DD4" w:rsidRPr="008D0CFF" w:rsidRDefault="00E67DD4" w:rsidP="00D343CC">
            <w:pPr>
              <w:pStyle w:val="Tabletext9"/>
              <w:jc w:val="center"/>
            </w:pPr>
          </w:p>
        </w:tc>
      </w:tr>
      <w:tr w:rsidR="00E67DD4" w:rsidRPr="008D0CFF" w14:paraId="419DBAF4" w14:textId="77777777" w:rsidTr="00D343CC">
        <w:trPr>
          <w:jc w:val="center"/>
        </w:trPr>
        <w:tc>
          <w:tcPr>
            <w:tcW w:w="912" w:type="dxa"/>
          </w:tcPr>
          <w:p w14:paraId="6193FF8D" w14:textId="77777777" w:rsidR="00E67DD4" w:rsidRPr="008D0CFF" w:rsidRDefault="00E67DD4" w:rsidP="00D343CC">
            <w:pPr>
              <w:pStyle w:val="Tabletext9"/>
              <w:jc w:val="center"/>
            </w:pPr>
            <w:r>
              <w:t>3</w:t>
            </w:r>
          </w:p>
        </w:tc>
        <w:tc>
          <w:tcPr>
            <w:tcW w:w="2320" w:type="dxa"/>
            <w:vAlign w:val="center"/>
          </w:tcPr>
          <w:p w14:paraId="05BFAE8D" w14:textId="77777777" w:rsidR="00E67DD4" w:rsidRPr="008D0CFF" w:rsidRDefault="00E67DD4" w:rsidP="00D343CC">
            <w:pPr>
              <w:pStyle w:val="Tabletext9"/>
              <w:jc w:val="center"/>
            </w:pPr>
            <w:r w:rsidRPr="008D0CFF">
              <w:t>3,500,000</w:t>
            </w:r>
          </w:p>
        </w:tc>
        <w:tc>
          <w:tcPr>
            <w:tcW w:w="3426" w:type="dxa"/>
            <w:vAlign w:val="center"/>
          </w:tcPr>
          <w:p w14:paraId="2598180A" w14:textId="77777777" w:rsidR="00E67DD4" w:rsidRPr="008D0CFF" w:rsidRDefault="00E67DD4" w:rsidP="00D343CC">
            <w:pPr>
              <w:pStyle w:val="Tabletext9"/>
              <w:jc w:val="center"/>
            </w:pPr>
            <w:r w:rsidRPr="008D0CFF">
              <w:t>1,500,000</w:t>
            </w:r>
          </w:p>
        </w:tc>
        <w:tc>
          <w:tcPr>
            <w:tcW w:w="2329" w:type="dxa"/>
            <w:vAlign w:val="center"/>
          </w:tcPr>
          <w:p w14:paraId="56DEEFAE" w14:textId="77777777" w:rsidR="00E67DD4" w:rsidRPr="008D0CFF" w:rsidRDefault="00E67DD4" w:rsidP="00D343CC">
            <w:pPr>
              <w:pStyle w:val="Tabletext9"/>
              <w:jc w:val="center"/>
            </w:pPr>
          </w:p>
        </w:tc>
      </w:tr>
      <w:tr w:rsidR="00E67DD4" w:rsidRPr="008D0CFF" w14:paraId="101C8768" w14:textId="77777777" w:rsidTr="00D343CC">
        <w:trPr>
          <w:jc w:val="center"/>
        </w:trPr>
        <w:tc>
          <w:tcPr>
            <w:tcW w:w="912" w:type="dxa"/>
          </w:tcPr>
          <w:p w14:paraId="5B1A0D30" w14:textId="77777777" w:rsidR="00E67DD4" w:rsidRPr="008D0CFF" w:rsidRDefault="00E67DD4" w:rsidP="00D343CC">
            <w:pPr>
              <w:pStyle w:val="Tabletext9"/>
              <w:jc w:val="center"/>
            </w:pPr>
            <w:r>
              <w:t>4</w:t>
            </w:r>
          </w:p>
        </w:tc>
        <w:tc>
          <w:tcPr>
            <w:tcW w:w="2320" w:type="dxa"/>
            <w:vAlign w:val="center"/>
          </w:tcPr>
          <w:p w14:paraId="1178CF85" w14:textId="77777777" w:rsidR="00E67DD4" w:rsidRPr="008D0CFF" w:rsidRDefault="00E67DD4" w:rsidP="00D343CC">
            <w:pPr>
              <w:pStyle w:val="Tabletext9"/>
              <w:jc w:val="center"/>
            </w:pPr>
            <w:r w:rsidRPr="008D0CFF">
              <w:t>1,500,000</w:t>
            </w:r>
          </w:p>
        </w:tc>
        <w:tc>
          <w:tcPr>
            <w:tcW w:w="3426" w:type="dxa"/>
            <w:vAlign w:val="center"/>
          </w:tcPr>
          <w:p w14:paraId="62BDD610" w14:textId="77777777" w:rsidR="00E67DD4" w:rsidRPr="008D0CFF" w:rsidRDefault="00E67DD4" w:rsidP="00D343CC">
            <w:pPr>
              <w:pStyle w:val="Tabletext9"/>
              <w:jc w:val="center"/>
            </w:pPr>
            <w:r w:rsidRPr="008D0CFF">
              <w:t>700,000</w:t>
            </w:r>
          </w:p>
        </w:tc>
        <w:tc>
          <w:tcPr>
            <w:tcW w:w="2329" w:type="dxa"/>
            <w:vAlign w:val="center"/>
          </w:tcPr>
          <w:p w14:paraId="27CA1F39" w14:textId="77777777" w:rsidR="00E67DD4" w:rsidRPr="008D0CFF" w:rsidRDefault="00E67DD4" w:rsidP="00D343CC">
            <w:pPr>
              <w:pStyle w:val="Tabletext9"/>
              <w:jc w:val="center"/>
            </w:pPr>
          </w:p>
        </w:tc>
      </w:tr>
      <w:tr w:rsidR="00E67DD4" w:rsidRPr="008D0CFF" w14:paraId="6CB7C2C0" w14:textId="77777777" w:rsidTr="00D343CC">
        <w:trPr>
          <w:jc w:val="center"/>
        </w:trPr>
        <w:tc>
          <w:tcPr>
            <w:tcW w:w="912" w:type="dxa"/>
          </w:tcPr>
          <w:p w14:paraId="31834F03" w14:textId="77777777" w:rsidR="00E67DD4" w:rsidRPr="008D0CFF" w:rsidRDefault="00E67DD4" w:rsidP="00D343CC">
            <w:pPr>
              <w:pStyle w:val="Tabletext9"/>
              <w:jc w:val="center"/>
            </w:pPr>
            <w:r>
              <w:t>5</w:t>
            </w:r>
          </w:p>
        </w:tc>
        <w:tc>
          <w:tcPr>
            <w:tcW w:w="2320" w:type="dxa"/>
            <w:vAlign w:val="center"/>
          </w:tcPr>
          <w:p w14:paraId="157B02B4" w14:textId="77777777" w:rsidR="00E67DD4" w:rsidRPr="008D0CFF" w:rsidRDefault="00E67DD4" w:rsidP="00D343CC">
            <w:pPr>
              <w:pStyle w:val="Tabletext9"/>
              <w:jc w:val="center"/>
            </w:pPr>
            <w:r w:rsidRPr="008D0CFF">
              <w:t>700,000</w:t>
            </w:r>
          </w:p>
        </w:tc>
        <w:tc>
          <w:tcPr>
            <w:tcW w:w="3426" w:type="dxa"/>
            <w:vAlign w:val="center"/>
          </w:tcPr>
          <w:p w14:paraId="2B237A59" w14:textId="77777777" w:rsidR="00E67DD4" w:rsidRPr="008D0CFF" w:rsidRDefault="00E67DD4" w:rsidP="00D343CC">
            <w:pPr>
              <w:pStyle w:val="Tabletext9"/>
              <w:jc w:val="center"/>
            </w:pPr>
            <w:r w:rsidRPr="008D0CFF">
              <w:t>350,000</w:t>
            </w:r>
          </w:p>
        </w:tc>
        <w:tc>
          <w:tcPr>
            <w:tcW w:w="2329" w:type="dxa"/>
            <w:vAlign w:val="center"/>
          </w:tcPr>
          <w:p w14:paraId="0B1982B3" w14:textId="77777777" w:rsidR="00E67DD4" w:rsidRPr="008D0CFF" w:rsidRDefault="00E67DD4" w:rsidP="00D343CC">
            <w:pPr>
              <w:pStyle w:val="Tabletext9"/>
              <w:jc w:val="center"/>
            </w:pPr>
          </w:p>
        </w:tc>
      </w:tr>
      <w:tr w:rsidR="00E67DD4" w:rsidRPr="008D0CFF" w14:paraId="09877F5E" w14:textId="77777777" w:rsidTr="00D343CC">
        <w:trPr>
          <w:jc w:val="center"/>
        </w:trPr>
        <w:tc>
          <w:tcPr>
            <w:tcW w:w="912" w:type="dxa"/>
          </w:tcPr>
          <w:p w14:paraId="60B722A7" w14:textId="77777777" w:rsidR="00E67DD4" w:rsidRPr="008D0CFF" w:rsidRDefault="00E67DD4" w:rsidP="00D343CC">
            <w:pPr>
              <w:pStyle w:val="Tabletext9"/>
              <w:jc w:val="center"/>
            </w:pPr>
            <w:r>
              <w:t>6</w:t>
            </w:r>
          </w:p>
        </w:tc>
        <w:tc>
          <w:tcPr>
            <w:tcW w:w="2320" w:type="dxa"/>
            <w:vAlign w:val="center"/>
          </w:tcPr>
          <w:p w14:paraId="6CB957E0" w14:textId="77777777" w:rsidR="00E67DD4" w:rsidRPr="008D0CFF" w:rsidRDefault="00E67DD4" w:rsidP="00D343CC">
            <w:pPr>
              <w:pStyle w:val="Tabletext9"/>
              <w:jc w:val="center"/>
            </w:pPr>
            <w:r w:rsidRPr="008D0CFF">
              <w:t>350,000</w:t>
            </w:r>
          </w:p>
        </w:tc>
        <w:tc>
          <w:tcPr>
            <w:tcW w:w="3426" w:type="dxa"/>
            <w:vAlign w:val="center"/>
          </w:tcPr>
          <w:p w14:paraId="1D6D2C35" w14:textId="77777777" w:rsidR="00E67DD4" w:rsidRPr="008D0CFF" w:rsidRDefault="00E67DD4" w:rsidP="00D343CC">
            <w:pPr>
              <w:pStyle w:val="Tabletext9"/>
              <w:jc w:val="center"/>
            </w:pPr>
            <w:r w:rsidRPr="008D0CFF">
              <w:t>180,000</w:t>
            </w:r>
          </w:p>
        </w:tc>
        <w:tc>
          <w:tcPr>
            <w:tcW w:w="2329" w:type="dxa"/>
            <w:vAlign w:val="center"/>
          </w:tcPr>
          <w:p w14:paraId="00459C3D" w14:textId="77777777" w:rsidR="00E67DD4" w:rsidRPr="008D0CFF" w:rsidRDefault="00E67DD4" w:rsidP="00D343CC">
            <w:pPr>
              <w:pStyle w:val="Tabletext9"/>
              <w:jc w:val="center"/>
            </w:pPr>
          </w:p>
        </w:tc>
      </w:tr>
      <w:tr w:rsidR="00E67DD4" w:rsidRPr="008D0CFF" w14:paraId="281D0B6C" w14:textId="77777777" w:rsidTr="00D343CC">
        <w:trPr>
          <w:jc w:val="center"/>
        </w:trPr>
        <w:tc>
          <w:tcPr>
            <w:tcW w:w="912" w:type="dxa"/>
          </w:tcPr>
          <w:p w14:paraId="2E2DFD43" w14:textId="77777777" w:rsidR="00E67DD4" w:rsidRPr="008D0CFF" w:rsidRDefault="00E67DD4" w:rsidP="00D343CC">
            <w:pPr>
              <w:pStyle w:val="Tabletext9"/>
              <w:jc w:val="center"/>
            </w:pPr>
            <w:r>
              <w:t>7</w:t>
            </w:r>
          </w:p>
        </w:tc>
        <w:tc>
          <w:tcPr>
            <w:tcW w:w="2320" w:type="dxa"/>
            <w:vAlign w:val="center"/>
          </w:tcPr>
          <w:p w14:paraId="3559B977" w14:textId="77777777" w:rsidR="00E67DD4" w:rsidRPr="008D0CFF" w:rsidRDefault="00E67DD4" w:rsidP="00D343CC">
            <w:pPr>
              <w:pStyle w:val="Tabletext9"/>
              <w:jc w:val="center"/>
            </w:pPr>
            <w:r w:rsidRPr="008D0CFF">
              <w:t>180,000</w:t>
            </w:r>
          </w:p>
        </w:tc>
        <w:tc>
          <w:tcPr>
            <w:tcW w:w="3426" w:type="dxa"/>
            <w:vAlign w:val="center"/>
          </w:tcPr>
          <w:p w14:paraId="4E2CD56C" w14:textId="77777777" w:rsidR="00E67DD4" w:rsidRPr="008D0CFF" w:rsidRDefault="00E67DD4" w:rsidP="00D343CC">
            <w:pPr>
              <w:pStyle w:val="Tabletext9"/>
              <w:jc w:val="center"/>
            </w:pPr>
            <w:r w:rsidRPr="008D0CFF">
              <w:t>90,000</w:t>
            </w:r>
          </w:p>
        </w:tc>
        <w:tc>
          <w:tcPr>
            <w:tcW w:w="2329" w:type="dxa"/>
            <w:vAlign w:val="center"/>
          </w:tcPr>
          <w:p w14:paraId="2904617F" w14:textId="77777777" w:rsidR="00E67DD4" w:rsidRPr="008D0CFF" w:rsidRDefault="00E67DD4" w:rsidP="00D343CC">
            <w:pPr>
              <w:pStyle w:val="Tabletext9"/>
              <w:jc w:val="center"/>
            </w:pPr>
          </w:p>
        </w:tc>
      </w:tr>
      <w:tr w:rsidR="00E67DD4" w:rsidRPr="008D0CFF" w14:paraId="1ABB03DF" w14:textId="77777777" w:rsidTr="00D343CC">
        <w:trPr>
          <w:jc w:val="center"/>
        </w:trPr>
        <w:tc>
          <w:tcPr>
            <w:tcW w:w="912" w:type="dxa"/>
          </w:tcPr>
          <w:p w14:paraId="7D4BF03E" w14:textId="77777777" w:rsidR="00E67DD4" w:rsidRPr="008D0CFF" w:rsidRDefault="00E67DD4" w:rsidP="00D343CC">
            <w:pPr>
              <w:pStyle w:val="Tabletext9"/>
              <w:jc w:val="center"/>
            </w:pPr>
            <w:r>
              <w:t>8</w:t>
            </w:r>
          </w:p>
        </w:tc>
        <w:tc>
          <w:tcPr>
            <w:tcW w:w="2320" w:type="dxa"/>
            <w:vAlign w:val="center"/>
          </w:tcPr>
          <w:p w14:paraId="654C7BB3" w14:textId="77777777" w:rsidR="00E67DD4" w:rsidRPr="008D0CFF" w:rsidRDefault="00E67DD4" w:rsidP="00D343CC">
            <w:pPr>
              <w:pStyle w:val="Tabletext9"/>
              <w:jc w:val="center"/>
            </w:pPr>
            <w:r w:rsidRPr="008D0CFF">
              <w:t>90,000</w:t>
            </w:r>
          </w:p>
        </w:tc>
        <w:tc>
          <w:tcPr>
            <w:tcW w:w="3426" w:type="dxa"/>
            <w:vAlign w:val="center"/>
          </w:tcPr>
          <w:p w14:paraId="42326190" w14:textId="77777777" w:rsidR="00E67DD4" w:rsidRPr="008D0CFF" w:rsidRDefault="00E67DD4" w:rsidP="00D343CC">
            <w:pPr>
              <w:pStyle w:val="Tabletext9"/>
              <w:jc w:val="center"/>
            </w:pPr>
            <w:r w:rsidRPr="008D0CFF">
              <w:t>45,000</w:t>
            </w:r>
          </w:p>
        </w:tc>
        <w:tc>
          <w:tcPr>
            <w:tcW w:w="2329" w:type="dxa"/>
            <w:vAlign w:val="center"/>
          </w:tcPr>
          <w:p w14:paraId="21D59B7E" w14:textId="77777777" w:rsidR="00E67DD4" w:rsidRPr="008D0CFF" w:rsidRDefault="00E67DD4" w:rsidP="00D343CC">
            <w:pPr>
              <w:pStyle w:val="Tabletext9"/>
              <w:jc w:val="center"/>
            </w:pPr>
          </w:p>
        </w:tc>
      </w:tr>
      <w:tr w:rsidR="00E67DD4" w:rsidRPr="008D0CFF" w14:paraId="18128EDA" w14:textId="77777777" w:rsidTr="00D343CC">
        <w:trPr>
          <w:jc w:val="center"/>
        </w:trPr>
        <w:tc>
          <w:tcPr>
            <w:tcW w:w="912" w:type="dxa"/>
          </w:tcPr>
          <w:p w14:paraId="13904659" w14:textId="77777777" w:rsidR="00E67DD4" w:rsidRPr="008D0CFF" w:rsidRDefault="00E67DD4" w:rsidP="00D343CC">
            <w:pPr>
              <w:pStyle w:val="Tabletext9"/>
              <w:jc w:val="center"/>
            </w:pPr>
            <w:r>
              <w:t>9</w:t>
            </w:r>
          </w:p>
        </w:tc>
        <w:tc>
          <w:tcPr>
            <w:tcW w:w="2320" w:type="dxa"/>
            <w:vAlign w:val="center"/>
          </w:tcPr>
          <w:p w14:paraId="20E790FC" w14:textId="77777777" w:rsidR="00E67DD4" w:rsidRPr="008D0CFF" w:rsidRDefault="00E67DD4" w:rsidP="00D343CC">
            <w:pPr>
              <w:pStyle w:val="Tabletext9"/>
              <w:jc w:val="center"/>
            </w:pPr>
            <w:r w:rsidRPr="008D0CFF">
              <w:t>45,000</w:t>
            </w:r>
          </w:p>
        </w:tc>
        <w:tc>
          <w:tcPr>
            <w:tcW w:w="3426" w:type="dxa"/>
            <w:vAlign w:val="center"/>
          </w:tcPr>
          <w:p w14:paraId="6EB1E66A" w14:textId="77777777" w:rsidR="00E67DD4" w:rsidRPr="008D0CFF" w:rsidRDefault="00E67DD4" w:rsidP="00D343CC">
            <w:pPr>
              <w:pStyle w:val="Tabletext9"/>
              <w:jc w:val="center"/>
            </w:pPr>
            <w:r w:rsidRPr="008D0CFF">
              <w:t>22,000</w:t>
            </w:r>
          </w:p>
        </w:tc>
        <w:tc>
          <w:tcPr>
            <w:tcW w:w="2329" w:type="dxa"/>
            <w:vAlign w:val="center"/>
          </w:tcPr>
          <w:p w14:paraId="39E16CAA" w14:textId="77777777" w:rsidR="00E67DD4" w:rsidRPr="008D0CFF" w:rsidRDefault="00E67DD4" w:rsidP="00D343CC">
            <w:pPr>
              <w:pStyle w:val="Tabletext9"/>
              <w:jc w:val="center"/>
            </w:pPr>
          </w:p>
        </w:tc>
      </w:tr>
      <w:tr w:rsidR="00E67DD4" w:rsidRPr="008D0CFF" w14:paraId="66FEA495" w14:textId="77777777" w:rsidTr="00D343CC">
        <w:trPr>
          <w:jc w:val="center"/>
        </w:trPr>
        <w:tc>
          <w:tcPr>
            <w:tcW w:w="912" w:type="dxa"/>
          </w:tcPr>
          <w:p w14:paraId="1AFEF38D" w14:textId="77777777" w:rsidR="00E67DD4" w:rsidRPr="008D0CFF" w:rsidRDefault="00E67DD4" w:rsidP="00D343CC">
            <w:pPr>
              <w:pStyle w:val="Tabletext9"/>
              <w:jc w:val="center"/>
            </w:pPr>
            <w:r>
              <w:t>10</w:t>
            </w:r>
          </w:p>
        </w:tc>
        <w:tc>
          <w:tcPr>
            <w:tcW w:w="2320" w:type="dxa"/>
            <w:vAlign w:val="center"/>
          </w:tcPr>
          <w:p w14:paraId="41D21E19" w14:textId="77777777" w:rsidR="00E67DD4" w:rsidRPr="008D0CFF" w:rsidRDefault="00E67DD4" w:rsidP="00D343CC">
            <w:pPr>
              <w:pStyle w:val="Tabletext9"/>
              <w:jc w:val="center"/>
            </w:pPr>
            <w:r w:rsidRPr="008D0CFF">
              <w:t>22,000</w:t>
            </w:r>
          </w:p>
        </w:tc>
        <w:tc>
          <w:tcPr>
            <w:tcW w:w="3426" w:type="dxa"/>
            <w:vAlign w:val="center"/>
          </w:tcPr>
          <w:p w14:paraId="34D96F90" w14:textId="77777777" w:rsidR="00E67DD4" w:rsidRPr="008D0CFF" w:rsidRDefault="00E67DD4" w:rsidP="00D343CC">
            <w:pPr>
              <w:pStyle w:val="Tabletext9"/>
              <w:jc w:val="center"/>
            </w:pPr>
            <w:r w:rsidRPr="008D0CFF">
              <w:t>12,000</w:t>
            </w:r>
          </w:p>
        </w:tc>
        <w:tc>
          <w:tcPr>
            <w:tcW w:w="2329" w:type="dxa"/>
            <w:vAlign w:val="center"/>
          </w:tcPr>
          <w:p w14:paraId="1499AFEC" w14:textId="77777777" w:rsidR="00E67DD4" w:rsidRPr="008D0CFF" w:rsidRDefault="00E67DD4" w:rsidP="00D343CC">
            <w:pPr>
              <w:pStyle w:val="Tabletext9"/>
              <w:jc w:val="center"/>
            </w:pPr>
          </w:p>
        </w:tc>
      </w:tr>
      <w:tr w:rsidR="00E67DD4" w:rsidRPr="008D0CFF" w14:paraId="7467D166" w14:textId="77777777" w:rsidTr="00D343CC">
        <w:trPr>
          <w:jc w:val="center"/>
        </w:trPr>
        <w:tc>
          <w:tcPr>
            <w:tcW w:w="912" w:type="dxa"/>
          </w:tcPr>
          <w:p w14:paraId="51FCDCA4" w14:textId="77777777" w:rsidR="00E67DD4" w:rsidRPr="008D0CFF" w:rsidRDefault="00E67DD4" w:rsidP="00D343CC">
            <w:pPr>
              <w:pStyle w:val="Tabletext9"/>
              <w:jc w:val="center"/>
            </w:pPr>
            <w:r>
              <w:t>11</w:t>
            </w:r>
          </w:p>
        </w:tc>
        <w:tc>
          <w:tcPr>
            <w:tcW w:w="2320" w:type="dxa"/>
            <w:vAlign w:val="center"/>
          </w:tcPr>
          <w:p w14:paraId="6CA96AB9" w14:textId="77777777" w:rsidR="00E67DD4" w:rsidRPr="008D0CFF" w:rsidRDefault="00E67DD4" w:rsidP="00D343CC">
            <w:pPr>
              <w:pStyle w:val="Tabletext9"/>
              <w:jc w:val="center"/>
            </w:pPr>
            <w:r w:rsidRPr="008D0CFF">
              <w:t>12,000</w:t>
            </w:r>
          </w:p>
        </w:tc>
        <w:tc>
          <w:tcPr>
            <w:tcW w:w="3426" w:type="dxa"/>
            <w:vAlign w:val="center"/>
          </w:tcPr>
          <w:p w14:paraId="3A7031AB" w14:textId="77777777" w:rsidR="00E67DD4" w:rsidRPr="008D0CFF" w:rsidRDefault="00E67DD4" w:rsidP="00D343CC">
            <w:pPr>
              <w:pStyle w:val="Tabletext9"/>
              <w:jc w:val="center"/>
            </w:pPr>
            <w:r w:rsidRPr="008D0CFF">
              <w:t>8,000</w:t>
            </w:r>
          </w:p>
        </w:tc>
        <w:tc>
          <w:tcPr>
            <w:tcW w:w="2329" w:type="dxa"/>
            <w:vAlign w:val="center"/>
          </w:tcPr>
          <w:p w14:paraId="7D2E4DB3" w14:textId="77777777" w:rsidR="00E67DD4" w:rsidRPr="008D0CFF" w:rsidRDefault="00E67DD4" w:rsidP="00D343CC">
            <w:pPr>
              <w:pStyle w:val="Tabletext9"/>
              <w:jc w:val="center"/>
            </w:pPr>
          </w:p>
        </w:tc>
      </w:tr>
      <w:tr w:rsidR="00E67DD4" w:rsidRPr="008D0CFF" w14:paraId="2D65B460" w14:textId="77777777" w:rsidTr="00D343CC">
        <w:trPr>
          <w:jc w:val="center"/>
        </w:trPr>
        <w:tc>
          <w:tcPr>
            <w:tcW w:w="912" w:type="dxa"/>
          </w:tcPr>
          <w:p w14:paraId="4DD91C2E" w14:textId="77777777" w:rsidR="00E67DD4" w:rsidRPr="008D0CFF" w:rsidRDefault="00E67DD4" w:rsidP="00D343CC">
            <w:pPr>
              <w:pStyle w:val="Tabletext9"/>
              <w:jc w:val="center"/>
            </w:pPr>
            <w:r>
              <w:t>12</w:t>
            </w:r>
          </w:p>
        </w:tc>
        <w:tc>
          <w:tcPr>
            <w:tcW w:w="2320" w:type="dxa"/>
            <w:vAlign w:val="center"/>
          </w:tcPr>
          <w:p w14:paraId="1D1B00BB" w14:textId="77777777" w:rsidR="00E67DD4" w:rsidRPr="008D0CFF" w:rsidRDefault="00E67DD4" w:rsidP="00D343CC">
            <w:pPr>
              <w:pStyle w:val="Tabletext9"/>
              <w:jc w:val="center"/>
            </w:pPr>
            <w:r w:rsidRPr="008D0CFF">
              <w:t>8,000</w:t>
            </w:r>
          </w:p>
        </w:tc>
        <w:tc>
          <w:tcPr>
            <w:tcW w:w="3426" w:type="dxa"/>
            <w:vAlign w:val="center"/>
          </w:tcPr>
          <w:p w14:paraId="2FF7CE9E" w14:textId="77777777" w:rsidR="00E67DD4" w:rsidRPr="008D0CFF" w:rsidRDefault="00E67DD4" w:rsidP="00D343CC">
            <w:pPr>
              <w:pStyle w:val="Tabletext9"/>
              <w:jc w:val="center"/>
            </w:pPr>
            <w:r w:rsidRPr="008D0CFF">
              <w:t>4,000</w:t>
            </w:r>
          </w:p>
        </w:tc>
        <w:tc>
          <w:tcPr>
            <w:tcW w:w="2329" w:type="dxa"/>
            <w:vAlign w:val="center"/>
          </w:tcPr>
          <w:p w14:paraId="50BE3E37" w14:textId="77777777" w:rsidR="00E67DD4" w:rsidRPr="008D0CFF" w:rsidRDefault="00E67DD4" w:rsidP="00D343CC">
            <w:pPr>
              <w:pStyle w:val="Tabletext9"/>
              <w:jc w:val="center"/>
            </w:pPr>
          </w:p>
        </w:tc>
      </w:tr>
      <w:tr w:rsidR="00E67DD4" w:rsidRPr="008D0CFF" w14:paraId="3B4E0A43" w14:textId="77777777" w:rsidTr="00D343CC">
        <w:trPr>
          <w:jc w:val="center"/>
        </w:trPr>
        <w:tc>
          <w:tcPr>
            <w:tcW w:w="912" w:type="dxa"/>
          </w:tcPr>
          <w:p w14:paraId="31C58C09" w14:textId="77777777" w:rsidR="00E67DD4" w:rsidRPr="008D0CFF" w:rsidRDefault="00E67DD4" w:rsidP="00D343CC">
            <w:pPr>
              <w:pStyle w:val="Tabletext9"/>
              <w:jc w:val="center"/>
            </w:pPr>
            <w:r>
              <w:t>13</w:t>
            </w:r>
          </w:p>
        </w:tc>
        <w:tc>
          <w:tcPr>
            <w:tcW w:w="2320" w:type="dxa"/>
            <w:vAlign w:val="center"/>
          </w:tcPr>
          <w:p w14:paraId="029A01DA" w14:textId="77777777" w:rsidR="00E67DD4" w:rsidRPr="008D0CFF" w:rsidRDefault="00E67DD4" w:rsidP="00D343CC">
            <w:pPr>
              <w:pStyle w:val="Tabletext9"/>
              <w:jc w:val="center"/>
            </w:pPr>
            <w:r w:rsidRPr="008D0CFF">
              <w:t>4,000</w:t>
            </w:r>
          </w:p>
        </w:tc>
        <w:tc>
          <w:tcPr>
            <w:tcW w:w="3426" w:type="dxa"/>
            <w:vAlign w:val="center"/>
          </w:tcPr>
          <w:p w14:paraId="6945ADBB" w14:textId="77777777" w:rsidR="00E67DD4" w:rsidRPr="008D0CFF" w:rsidRDefault="00E67DD4" w:rsidP="00D343CC">
            <w:pPr>
              <w:pStyle w:val="Tabletext9"/>
              <w:jc w:val="center"/>
            </w:pPr>
            <w:r w:rsidRPr="008D0CFF">
              <w:t>3,000</w:t>
            </w:r>
          </w:p>
        </w:tc>
        <w:tc>
          <w:tcPr>
            <w:tcW w:w="2329" w:type="dxa"/>
            <w:vAlign w:val="center"/>
          </w:tcPr>
          <w:p w14:paraId="3126DF37" w14:textId="77777777" w:rsidR="00E67DD4" w:rsidRPr="008D0CFF" w:rsidRDefault="00E67DD4" w:rsidP="00D343CC">
            <w:pPr>
              <w:pStyle w:val="Tabletext9"/>
              <w:jc w:val="center"/>
            </w:pPr>
          </w:p>
        </w:tc>
      </w:tr>
      <w:tr w:rsidR="00E67DD4" w:rsidRPr="008D0CFF" w14:paraId="2CD41EF8" w14:textId="77777777" w:rsidTr="00D343CC">
        <w:trPr>
          <w:jc w:val="center"/>
        </w:trPr>
        <w:tc>
          <w:tcPr>
            <w:tcW w:w="912" w:type="dxa"/>
          </w:tcPr>
          <w:p w14:paraId="3BEC788B" w14:textId="77777777" w:rsidR="00E67DD4" w:rsidRPr="008D0CFF" w:rsidRDefault="00E67DD4" w:rsidP="00D343CC">
            <w:pPr>
              <w:pStyle w:val="Tabletext9"/>
              <w:jc w:val="center"/>
            </w:pPr>
            <w:r>
              <w:t>14</w:t>
            </w:r>
          </w:p>
        </w:tc>
        <w:tc>
          <w:tcPr>
            <w:tcW w:w="2320" w:type="dxa"/>
            <w:vAlign w:val="center"/>
          </w:tcPr>
          <w:p w14:paraId="79D93BEB" w14:textId="77777777" w:rsidR="00E67DD4" w:rsidRPr="008D0CFF" w:rsidRDefault="00E67DD4" w:rsidP="00D343CC">
            <w:pPr>
              <w:pStyle w:val="Tabletext9"/>
              <w:jc w:val="center"/>
            </w:pPr>
            <w:r w:rsidRPr="008D0CFF">
              <w:t>3,000</w:t>
            </w:r>
          </w:p>
        </w:tc>
        <w:tc>
          <w:tcPr>
            <w:tcW w:w="3426" w:type="dxa"/>
            <w:vAlign w:val="center"/>
          </w:tcPr>
          <w:p w14:paraId="1DDC94E5" w14:textId="77777777" w:rsidR="00E67DD4" w:rsidRPr="008D0CFF" w:rsidRDefault="00E67DD4" w:rsidP="00D343CC">
            <w:pPr>
              <w:pStyle w:val="Tabletext9"/>
              <w:jc w:val="center"/>
            </w:pPr>
            <w:r w:rsidRPr="008D0CFF">
              <w:t>2,000</w:t>
            </w:r>
          </w:p>
        </w:tc>
        <w:tc>
          <w:tcPr>
            <w:tcW w:w="2329" w:type="dxa"/>
            <w:vAlign w:val="center"/>
          </w:tcPr>
          <w:p w14:paraId="3248C5AC" w14:textId="77777777" w:rsidR="00E67DD4" w:rsidRPr="008D0CFF" w:rsidRDefault="00E67DD4" w:rsidP="00D343CC">
            <w:pPr>
              <w:pStyle w:val="Tabletext9"/>
              <w:jc w:val="center"/>
            </w:pPr>
          </w:p>
        </w:tc>
      </w:tr>
      <w:tr w:rsidR="00E67DD4" w:rsidRPr="008D0CFF" w14:paraId="01928AC5" w14:textId="77777777" w:rsidTr="00D343CC">
        <w:trPr>
          <w:jc w:val="center"/>
        </w:trPr>
        <w:tc>
          <w:tcPr>
            <w:tcW w:w="912" w:type="dxa"/>
          </w:tcPr>
          <w:p w14:paraId="60B4CE82" w14:textId="77777777" w:rsidR="00E67DD4" w:rsidRPr="008D0CFF" w:rsidRDefault="00E67DD4" w:rsidP="00D343CC">
            <w:pPr>
              <w:pStyle w:val="Tabletext9"/>
              <w:keepNext/>
              <w:jc w:val="center"/>
            </w:pPr>
            <w:r>
              <w:t>15</w:t>
            </w:r>
          </w:p>
        </w:tc>
        <w:tc>
          <w:tcPr>
            <w:tcW w:w="2320" w:type="dxa"/>
            <w:vAlign w:val="center"/>
          </w:tcPr>
          <w:p w14:paraId="136336D5" w14:textId="77777777" w:rsidR="00E67DD4" w:rsidRPr="008D0CFF" w:rsidRDefault="00E67DD4" w:rsidP="00D343CC">
            <w:pPr>
              <w:pStyle w:val="Tabletext9"/>
              <w:keepNext/>
              <w:jc w:val="center"/>
            </w:pPr>
            <w:r w:rsidRPr="008D0CFF">
              <w:t>2,000</w:t>
            </w:r>
          </w:p>
        </w:tc>
        <w:tc>
          <w:tcPr>
            <w:tcW w:w="3426" w:type="dxa"/>
            <w:vAlign w:val="center"/>
          </w:tcPr>
          <w:p w14:paraId="603B488B" w14:textId="77777777" w:rsidR="00E67DD4" w:rsidRPr="008D0CFF" w:rsidRDefault="00E67DD4" w:rsidP="00D343CC">
            <w:pPr>
              <w:pStyle w:val="Tabletext9"/>
              <w:keepNext/>
              <w:jc w:val="center"/>
            </w:pPr>
            <w:r w:rsidRPr="008D0CFF">
              <w:t>1,000</w:t>
            </w:r>
          </w:p>
        </w:tc>
        <w:tc>
          <w:tcPr>
            <w:tcW w:w="2329" w:type="dxa"/>
            <w:vAlign w:val="center"/>
          </w:tcPr>
          <w:p w14:paraId="5D5ADB0E" w14:textId="77777777" w:rsidR="00E67DD4" w:rsidRPr="008D0CFF" w:rsidRDefault="00E67DD4" w:rsidP="00D343CC">
            <w:pPr>
              <w:pStyle w:val="Tabletext9"/>
              <w:keepNext/>
              <w:jc w:val="center"/>
            </w:pPr>
          </w:p>
        </w:tc>
      </w:tr>
    </w:tbl>
    <w:p w14:paraId="6DE26382" w14:textId="76FFE49E" w:rsidR="00E67DD4" w:rsidRDefault="00E67DD4" w:rsidP="00E67DD4">
      <w:pPr>
        <w:pStyle w:val="Caption"/>
        <w:jc w:val="center"/>
        <w:rPr>
          <w:lang w:val="en-US"/>
        </w:rPr>
      </w:pPr>
      <w:r>
        <w:t xml:space="preserve">Table </w:t>
      </w:r>
      <w:ins w:id="3156" w:author="Jonathan Pritchard" w:date="2025-03-07T16:40:00Z" w16du:dateUtc="2025-03-07T16:40:00Z">
        <w:r w:rsidR="00C56536">
          <w:fldChar w:fldCharType="begin"/>
        </w:r>
        <w:r w:rsidR="00C56536">
          <w:instrText xml:space="preserve"> SEQ Table \* ARABIC </w:instrText>
        </w:r>
      </w:ins>
      <w:r w:rsidR="00C56536">
        <w:fldChar w:fldCharType="separate"/>
      </w:r>
      <w:ins w:id="3157" w:author="Jonathan Pritchard" w:date="2025-03-07T16:40:00Z" w16du:dateUtc="2025-03-07T16:40:00Z">
        <w:r w:rsidR="00C56536">
          <w:rPr>
            <w:noProof/>
          </w:rPr>
          <w:t>11</w:t>
        </w:r>
        <w:r w:rsidR="00C56536">
          <w:fldChar w:fldCharType="end"/>
        </w:r>
      </w:ins>
      <w:del w:id="3158" w:author="Jonathan Pritchard" w:date="2025-03-07T16:40:00Z" w16du:dateUtc="2025-03-07T16:40:00Z">
        <w:r w:rsidDel="00C56536">
          <w:fldChar w:fldCharType="begin"/>
        </w:r>
        <w:r w:rsidDel="00C56536">
          <w:delInstrText xml:space="preserve"> SEQ Table \* ARABIC </w:delInstrText>
        </w:r>
        <w:r w:rsidDel="00C56536">
          <w:fldChar w:fldCharType="separate"/>
        </w:r>
        <w:r w:rsidDel="00C56536">
          <w:rPr>
            <w:noProof/>
          </w:rPr>
          <w:delText>1</w:delText>
        </w:r>
        <w:r w:rsidDel="00C56536">
          <w:fldChar w:fldCharType="end"/>
        </w:r>
      </w:del>
      <w:r>
        <w:t>: Scale Band definition</w:t>
      </w:r>
      <w:r>
        <w:rPr>
          <w:noProof/>
        </w:rPr>
        <w:t>s</w:t>
      </w:r>
    </w:p>
    <w:p w14:paraId="2110580F" w14:textId="77777777" w:rsidR="00E67DD4" w:rsidRDefault="00E67DD4" w:rsidP="00E67DD4">
      <w:pPr>
        <w:spacing w:after="120" w:line="240" w:lineRule="auto"/>
      </w:pPr>
      <w:r w:rsidRPr="009932F8">
        <w:rPr>
          <w:noProof/>
          <w:sz w:val="24"/>
          <w:szCs w:val="24"/>
          <w:lang w:val="fr-FR" w:eastAsia="fr-FR"/>
        </w:rPr>
        <mc:AlternateContent>
          <mc:Choice Requires="wps">
            <w:drawing>
              <wp:anchor distT="45720" distB="45720" distL="114300" distR="114300" simplePos="0" relativeHeight="251658242" behindDoc="0" locked="0" layoutInCell="1" allowOverlap="1" wp14:anchorId="6E462DCD" wp14:editId="1557F102">
                <wp:simplePos x="0" y="0"/>
                <wp:positionH relativeFrom="margin">
                  <wp:align>left</wp:align>
                </wp:positionH>
                <wp:positionV relativeFrom="paragraph">
                  <wp:posOffset>248458</wp:posOffset>
                </wp:positionV>
                <wp:extent cx="5953125" cy="1610360"/>
                <wp:effectExtent l="0" t="0" r="28575" b="27940"/>
                <wp:wrapSquare wrapText="bothSides"/>
                <wp:docPr id="76983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610360"/>
                        </a:xfrm>
                        <a:prstGeom prst="rect">
                          <a:avLst/>
                        </a:prstGeom>
                        <a:solidFill>
                          <a:srgbClr val="FFFFFF"/>
                        </a:solidFill>
                        <a:ln w="9525">
                          <a:solidFill>
                            <a:srgbClr val="000000"/>
                          </a:solidFill>
                          <a:miter lim="800000"/>
                          <a:headEnd/>
                          <a:tailEnd/>
                        </a:ln>
                      </wps:spPr>
                      <wps:txbx>
                        <w:txbxContent>
                          <w:p w14:paraId="6BE47125" w14:textId="77777777" w:rsidR="00E67DD4" w:rsidRPr="00965081" w:rsidRDefault="00E67DD4" w:rsidP="00E67DD4">
                            <w:pPr>
                              <w:spacing w:after="60" w:line="240" w:lineRule="auto"/>
                            </w:pPr>
                            <w:r w:rsidRPr="00F60BCC">
                              <w:rPr>
                                <w:b/>
                                <w:bCs/>
                              </w:rPr>
                              <w:t>Algorithm</w:t>
                            </w:r>
                            <w:r w:rsidRPr="00965081">
                              <w:t xml:space="preserve"> </w:t>
                            </w:r>
                            <w:r w:rsidRPr="002D0CD1">
                              <w:rPr>
                                <w:i/>
                                <w:iCs/>
                              </w:rPr>
                              <w:t>GetScaleBand(scale)</w:t>
                            </w:r>
                          </w:p>
                          <w:p w14:paraId="35D587A3" w14:textId="77777777" w:rsidR="00E67DD4" w:rsidRPr="00965081" w:rsidRDefault="00E67DD4" w:rsidP="00E67DD4">
                            <w:pPr>
                              <w:spacing w:after="60" w:line="240" w:lineRule="auto"/>
                            </w:pPr>
                            <w:r w:rsidRPr="00F60BCC">
                              <w:rPr>
                                <w:b/>
                                <w:bCs/>
                              </w:rPr>
                              <w:t>Input</w:t>
                            </w:r>
                            <w:r>
                              <w:t>:</w:t>
                            </w:r>
                            <w:r w:rsidRPr="00965081">
                              <w:t xml:space="preserve"> A scale </w:t>
                            </w:r>
                          </w:p>
                          <w:p w14:paraId="5BC140F8" w14:textId="77777777" w:rsidR="00E67DD4" w:rsidRDefault="00E67DD4" w:rsidP="00E67DD4">
                            <w:pPr>
                              <w:spacing w:after="60" w:line="240" w:lineRule="auto"/>
                            </w:pPr>
                            <w:r w:rsidRPr="00F60BCC">
                              <w:rPr>
                                <w:b/>
                                <w:bCs/>
                              </w:rPr>
                              <w:t>Output</w:t>
                            </w:r>
                            <w:r w:rsidRPr="00965081">
                              <w:t xml:space="preserve"> The index of the</w:t>
                            </w:r>
                            <w:r>
                              <w:t xml:space="preserve"> scale band </w:t>
                            </w:r>
                          </w:p>
                          <w:p w14:paraId="1FE6523F" w14:textId="77777777" w:rsidR="00E67DD4" w:rsidRPr="002672EF" w:rsidRDefault="00E67DD4" w:rsidP="00E67DD4">
                            <w:pPr>
                              <w:pStyle w:val="ListParagraph"/>
                              <w:numPr>
                                <w:ilvl w:val="0"/>
                                <w:numId w:val="139"/>
                              </w:numPr>
                              <w:spacing w:after="0"/>
                              <w:contextualSpacing/>
                              <w:rPr>
                                <w:i/>
                                <w:iCs/>
                              </w:rPr>
                            </w:pPr>
                            <w:r w:rsidRPr="002672EF">
                              <w:rPr>
                                <w:b/>
                                <w:bCs/>
                              </w:rPr>
                              <w:t>If</w:t>
                            </w:r>
                            <w:r>
                              <w:t xml:space="preserve"> </w:t>
                            </w:r>
                            <w:r w:rsidRPr="002672EF">
                              <w:rPr>
                                <w:i/>
                                <w:iCs/>
                              </w:rPr>
                              <w:t xml:space="preserve">scale &lt; </w:t>
                            </w:r>
                            <w:r>
                              <w:rPr>
                                <w:i/>
                                <w:iCs/>
                              </w:rPr>
                              <w:t>10,000,000</w:t>
                            </w:r>
                            <w:r w:rsidRPr="002672EF">
                              <w:rPr>
                                <w:i/>
                                <w:iCs/>
                              </w:rPr>
                              <w:t xml:space="preserve"> </w:t>
                            </w:r>
                          </w:p>
                          <w:p w14:paraId="61EE00CB" w14:textId="77777777" w:rsidR="00E67DD4" w:rsidRDefault="00E67DD4" w:rsidP="00E67DD4">
                            <w:pPr>
                              <w:pStyle w:val="ListParagraph"/>
                              <w:numPr>
                                <w:ilvl w:val="1"/>
                                <w:numId w:val="139"/>
                              </w:numPr>
                              <w:spacing w:after="0"/>
                              <w:contextualSpacing/>
                            </w:pPr>
                            <w:r w:rsidRPr="002672EF">
                              <w:rPr>
                                <w:b/>
                                <w:bCs/>
                              </w:rPr>
                              <w:t>Return</w:t>
                            </w:r>
                            <w:r>
                              <w:t xml:space="preserve"> 1</w:t>
                            </w:r>
                          </w:p>
                          <w:p w14:paraId="02A157A6" w14:textId="77777777" w:rsidR="00E67DD4" w:rsidRDefault="00E67DD4" w:rsidP="00E67DD4">
                            <w:pPr>
                              <w:pStyle w:val="ListParagraph"/>
                              <w:numPr>
                                <w:ilvl w:val="0"/>
                                <w:numId w:val="139"/>
                              </w:numPr>
                              <w:spacing w:after="0"/>
                              <w:contextualSpacing/>
                            </w:pPr>
                            <w:r w:rsidRPr="002D0255">
                              <w:rPr>
                                <w:b/>
                                <w:bCs/>
                              </w:rPr>
                              <w:t>For</w:t>
                            </w:r>
                            <w:r>
                              <w:t xml:space="preserve"> </w:t>
                            </w:r>
                            <w:r w:rsidRPr="002672EF">
                              <w:rPr>
                                <w:i/>
                                <w:iCs/>
                              </w:rPr>
                              <w:t>index</w:t>
                            </w:r>
                            <w:r>
                              <w:t xml:space="preserve"> = 2 to 15</w:t>
                            </w:r>
                          </w:p>
                          <w:p w14:paraId="02AC1E00" w14:textId="77777777" w:rsidR="00E67DD4" w:rsidRDefault="00E67DD4" w:rsidP="00E67DD4">
                            <w:pPr>
                              <w:pStyle w:val="ListParagraph"/>
                              <w:numPr>
                                <w:ilvl w:val="1"/>
                                <w:numId w:val="139"/>
                              </w:numPr>
                              <w:spacing w:after="0"/>
                              <w:contextualSpacing/>
                            </w:pPr>
                            <w:r w:rsidRPr="002D0255">
                              <w:rPr>
                                <w:b/>
                                <w:bCs/>
                              </w:rPr>
                              <w:t xml:space="preserve">If </w:t>
                            </w:r>
                            <m:oMath>
                              <m:r>
                                <w:rPr>
                                  <w:rFonts w:ascii="Cambria Math" w:hAnsi="Cambria Math"/>
                                </w:rPr>
                                <m:t>scale&gt;minimumScale[index] AND scale &lt;= optimumScale[index]</m:t>
                              </m:r>
                            </m:oMath>
                            <w:r>
                              <w:t xml:space="preserve"> </w:t>
                            </w:r>
                          </w:p>
                          <w:p w14:paraId="20079D4D" w14:textId="77777777" w:rsidR="00E67DD4" w:rsidRDefault="00E67DD4" w:rsidP="00E67DD4">
                            <w:pPr>
                              <w:pStyle w:val="ListParagraph"/>
                              <w:numPr>
                                <w:ilvl w:val="2"/>
                                <w:numId w:val="139"/>
                              </w:numPr>
                              <w:spacing w:after="0"/>
                              <w:contextualSpacing/>
                            </w:pPr>
                            <w:r w:rsidRPr="00142BCB">
                              <w:rPr>
                                <w:b/>
                              </w:rPr>
                              <w:t>Return</w:t>
                            </w:r>
                            <w:r>
                              <w:t xml:space="preserve"> </w:t>
                            </w:r>
                            <w:r w:rsidRPr="002672EF">
                              <w:rPr>
                                <w:i/>
                                <w:iCs/>
                              </w:rPr>
                              <w:t>index</w:t>
                            </w:r>
                          </w:p>
                          <w:p w14:paraId="5F2A5F65" w14:textId="77777777" w:rsidR="00E67DD4" w:rsidRPr="00965081" w:rsidRDefault="00E67DD4" w:rsidP="00E67DD4">
                            <w:pPr>
                              <w:pStyle w:val="ListParagraph"/>
                              <w:numPr>
                                <w:ilvl w:val="0"/>
                                <w:numId w:val="139"/>
                              </w:numPr>
                              <w:spacing w:after="0"/>
                              <w:contextualSpacing/>
                            </w:pPr>
                            <w:r w:rsidRPr="002D0255">
                              <w:rPr>
                                <w:b/>
                                <w:bCs/>
                              </w:rPr>
                              <w:t>Return</w:t>
                            </w:r>
                            <w:r>
                              <w:t xml:space="preserv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62DCD" id="_x0000_s1034" type="#_x0000_t202" style="position:absolute;margin-left:0;margin-top:19.55pt;width:468.75pt;height:126.8pt;z-index:25165824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">
                <v:textbox>
                  <w:txbxContent>
                    <w:p w14:paraId="6BE47125" w14:textId="77777777" w:rsidR="00E67DD4" w:rsidRPr="00965081" w:rsidRDefault="00E67DD4" w:rsidP="00E67DD4">
                      <w:pPr>
                        <w:spacing w:after="60" w:line="240" w:lineRule="auto"/>
                      </w:pPr>
                      <w:r w:rsidRPr="00F60BCC">
                        <w:rPr>
                          <w:b/>
                          <w:bCs/>
                        </w:rPr>
                        <w:t>Algorithm</w:t>
                      </w:r>
                      <w:r w:rsidRPr="00965081">
                        <w:t xml:space="preserve"> </w:t>
                      </w:r>
                      <w:r w:rsidRPr="002D0CD1">
                        <w:rPr>
                          <w:i/>
                          <w:iCs/>
                        </w:rPr>
                        <w:t>GetScaleBand(scale)</w:t>
                      </w:r>
                    </w:p>
                    <w:p w14:paraId="35D587A3" w14:textId="77777777" w:rsidR="00E67DD4" w:rsidRPr="00965081" w:rsidRDefault="00E67DD4" w:rsidP="00E67DD4">
                      <w:pPr>
                        <w:spacing w:after="60" w:line="240" w:lineRule="auto"/>
                      </w:pPr>
                      <w:r w:rsidRPr="00F60BCC">
                        <w:rPr>
                          <w:b/>
                          <w:bCs/>
                        </w:rPr>
                        <w:t>Input</w:t>
                      </w:r>
                      <w:r>
                        <w:t>:</w:t>
                      </w:r>
                      <w:r w:rsidRPr="00965081">
                        <w:t xml:space="preserve"> A scale </w:t>
                      </w:r>
                    </w:p>
                    <w:p w14:paraId="5BC140F8" w14:textId="77777777" w:rsidR="00E67DD4" w:rsidRDefault="00E67DD4" w:rsidP="00E67DD4">
                      <w:pPr>
                        <w:spacing w:after="60" w:line="240" w:lineRule="auto"/>
                      </w:pPr>
                      <w:r w:rsidRPr="00F60BCC">
                        <w:rPr>
                          <w:b/>
                          <w:bCs/>
                        </w:rPr>
                        <w:t>Output</w:t>
                      </w:r>
                      <w:r w:rsidRPr="00965081">
                        <w:t xml:space="preserve"> The index of the</w:t>
                      </w:r>
                      <w:r>
                        <w:t xml:space="preserve"> scale band </w:t>
                      </w:r>
                    </w:p>
                    <w:p w14:paraId="1FE6523F" w14:textId="77777777" w:rsidR="00E67DD4" w:rsidRPr="002672EF" w:rsidRDefault="00E67DD4" w:rsidP="00E67DD4">
                      <w:pPr>
                        <w:pStyle w:val="ListParagraph"/>
                        <w:numPr>
                          <w:ilvl w:val="0"/>
                          <w:numId w:val="139"/>
                        </w:numPr>
                        <w:spacing w:after="0"/>
                        <w:contextualSpacing/>
                        <w:rPr>
                          <w:i/>
                          <w:iCs/>
                        </w:rPr>
                      </w:pPr>
                      <w:r w:rsidRPr="002672EF">
                        <w:rPr>
                          <w:b/>
                          <w:bCs/>
                        </w:rPr>
                        <w:t>If</w:t>
                      </w:r>
                      <w:r>
                        <w:t xml:space="preserve"> </w:t>
                      </w:r>
                      <w:r w:rsidRPr="002672EF">
                        <w:rPr>
                          <w:i/>
                          <w:iCs/>
                        </w:rPr>
                        <w:t xml:space="preserve">scale &lt; </w:t>
                      </w:r>
                      <w:r>
                        <w:rPr>
                          <w:i/>
                          <w:iCs/>
                        </w:rPr>
                        <w:t>10,000,000</w:t>
                      </w:r>
                      <w:r w:rsidRPr="002672EF">
                        <w:rPr>
                          <w:i/>
                          <w:iCs/>
                        </w:rPr>
                        <w:t xml:space="preserve"> </w:t>
                      </w:r>
                    </w:p>
                    <w:p w14:paraId="61EE00CB" w14:textId="77777777" w:rsidR="00E67DD4" w:rsidRDefault="00E67DD4" w:rsidP="00E67DD4">
                      <w:pPr>
                        <w:pStyle w:val="ListParagraph"/>
                        <w:numPr>
                          <w:ilvl w:val="1"/>
                          <w:numId w:val="139"/>
                        </w:numPr>
                        <w:spacing w:after="0"/>
                        <w:contextualSpacing/>
                      </w:pPr>
                      <w:r w:rsidRPr="002672EF">
                        <w:rPr>
                          <w:b/>
                          <w:bCs/>
                        </w:rPr>
                        <w:t>Return</w:t>
                      </w:r>
                      <w:r>
                        <w:t xml:space="preserve"> 1</w:t>
                      </w:r>
                    </w:p>
                    <w:p w14:paraId="02A157A6" w14:textId="77777777" w:rsidR="00E67DD4" w:rsidRDefault="00E67DD4" w:rsidP="00E67DD4">
                      <w:pPr>
                        <w:pStyle w:val="ListParagraph"/>
                        <w:numPr>
                          <w:ilvl w:val="0"/>
                          <w:numId w:val="139"/>
                        </w:numPr>
                        <w:spacing w:after="0"/>
                        <w:contextualSpacing/>
                      </w:pPr>
                      <w:r w:rsidRPr="002D0255">
                        <w:rPr>
                          <w:b/>
                          <w:bCs/>
                        </w:rPr>
                        <w:t>For</w:t>
                      </w:r>
                      <w:r>
                        <w:t xml:space="preserve"> </w:t>
                      </w:r>
                      <w:r w:rsidRPr="002672EF">
                        <w:rPr>
                          <w:i/>
                          <w:iCs/>
                        </w:rPr>
                        <w:t>index</w:t>
                      </w:r>
                      <w:r>
                        <w:t xml:space="preserve"> = 2 to 15</w:t>
                      </w:r>
                    </w:p>
                    <w:p w14:paraId="02AC1E00" w14:textId="77777777" w:rsidR="00E67DD4" w:rsidRDefault="00E67DD4" w:rsidP="00E67DD4">
                      <w:pPr>
                        <w:pStyle w:val="ListParagraph"/>
                        <w:numPr>
                          <w:ilvl w:val="1"/>
                          <w:numId w:val="139"/>
                        </w:numPr>
                        <w:spacing w:after="0"/>
                        <w:contextualSpacing/>
                      </w:pPr>
                      <w:r w:rsidRPr="002D0255">
                        <w:rPr>
                          <w:b/>
                          <w:bCs/>
                        </w:rPr>
                        <w:t xml:space="preserve">If </w:t>
                      </w:r>
                      <m:oMath>
                        <m:r>
                          <w:rPr>
                            <w:rFonts w:ascii="Cambria Math" w:hAnsi="Cambria Math"/>
                          </w:rPr>
                          <m:t>scale&gt;minimumScale[index] AND scale &lt;= optimumScale[index]</m:t>
                        </m:r>
                      </m:oMath>
                      <w:r>
                        <w:t xml:space="preserve"> </w:t>
                      </w:r>
                    </w:p>
                    <w:p w14:paraId="20079D4D" w14:textId="77777777" w:rsidR="00E67DD4" w:rsidRDefault="00E67DD4" w:rsidP="00E67DD4">
                      <w:pPr>
                        <w:pStyle w:val="ListParagraph"/>
                        <w:numPr>
                          <w:ilvl w:val="2"/>
                          <w:numId w:val="139"/>
                        </w:numPr>
                        <w:spacing w:after="0"/>
                        <w:contextualSpacing/>
                      </w:pPr>
                      <w:r w:rsidRPr="00142BCB">
                        <w:rPr>
                          <w:b/>
                        </w:rPr>
                        <w:t>Return</w:t>
                      </w:r>
                      <w:r>
                        <w:t xml:space="preserve"> </w:t>
                      </w:r>
                      <w:r w:rsidRPr="002672EF">
                        <w:rPr>
                          <w:i/>
                          <w:iCs/>
                        </w:rPr>
                        <w:t>index</w:t>
                      </w:r>
                    </w:p>
                    <w:p w14:paraId="5F2A5F65" w14:textId="77777777" w:rsidR="00E67DD4" w:rsidRPr="00965081" w:rsidRDefault="00E67DD4" w:rsidP="00E67DD4">
                      <w:pPr>
                        <w:pStyle w:val="ListParagraph"/>
                        <w:numPr>
                          <w:ilvl w:val="0"/>
                          <w:numId w:val="139"/>
                        </w:numPr>
                        <w:spacing w:after="0"/>
                        <w:contextualSpacing/>
                      </w:pPr>
                      <w:r w:rsidRPr="002D0255">
                        <w:rPr>
                          <w:b/>
                          <w:bCs/>
                        </w:rPr>
                        <w:t>Return</w:t>
                      </w:r>
                      <w:r>
                        <w:t xml:space="preserve"> 15</w:t>
                      </w:r>
                    </w:p>
                  </w:txbxContent>
                </v:textbox>
                <w10:wrap type="square" anchorx="margin"/>
              </v:shape>
            </w:pict>
          </mc:Fallback>
        </mc:AlternateContent>
      </w:r>
      <w:r w:rsidRPr="00C942A1">
        <w:t>The following algorithm associate</w:t>
      </w:r>
      <w:r>
        <w:t>s</w:t>
      </w:r>
      <w:r w:rsidRPr="00C942A1">
        <w:t xml:space="preserve"> a</w:t>
      </w:r>
      <w:r>
        <w:t xml:space="preserve"> </w:t>
      </w:r>
      <w:r w:rsidRPr="00C942A1">
        <w:t>scale band</w:t>
      </w:r>
      <w:r>
        <w:t xml:space="preserve"> index with a (display) scale</w:t>
      </w:r>
      <w:r w:rsidRPr="00C942A1">
        <w:t>:</w:t>
      </w:r>
    </w:p>
    <w:p w14:paraId="0B0EF0C6" w14:textId="77777777" w:rsidR="00E67DD4" w:rsidRDefault="00E67DD4" w:rsidP="00E67DD4">
      <w:pPr>
        <w:spacing w:after="0" w:line="240" w:lineRule="auto"/>
      </w:pPr>
    </w:p>
    <w:p w14:paraId="57378DAE" w14:textId="77777777" w:rsidR="00E67DD4" w:rsidRDefault="00E67DD4" w:rsidP="00E67DD4">
      <w:pPr>
        <w:spacing w:after="120" w:line="240" w:lineRule="auto"/>
        <w:rPr>
          <w:iCs/>
        </w:rPr>
      </w:pPr>
      <w:r w:rsidRPr="009932F8">
        <w:rPr>
          <w:noProof/>
          <w:sz w:val="24"/>
          <w:szCs w:val="24"/>
          <w:lang w:val="fr-FR" w:eastAsia="fr-FR"/>
        </w:rPr>
        <w:lastRenderedPageBreak/>
        <mc:AlternateContent>
          <mc:Choice Requires="wps">
            <w:drawing>
              <wp:anchor distT="45720" distB="45720" distL="114300" distR="114300" simplePos="0" relativeHeight="251658244" behindDoc="0" locked="0" layoutInCell="1" allowOverlap="1" wp14:anchorId="69C5A3FA" wp14:editId="5E30AE3F">
                <wp:simplePos x="0" y="0"/>
                <wp:positionH relativeFrom="margin">
                  <wp:posOffset>-1270</wp:posOffset>
                </wp:positionH>
                <wp:positionV relativeFrom="paragraph">
                  <wp:posOffset>249606</wp:posOffset>
                </wp:positionV>
                <wp:extent cx="5759450" cy="2409190"/>
                <wp:effectExtent l="0" t="0" r="12700" b="10160"/>
                <wp:wrapTopAndBottom/>
                <wp:docPr id="110851524" name="Text Box 110851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409190"/>
                        </a:xfrm>
                        <a:prstGeom prst="rect">
                          <a:avLst/>
                        </a:prstGeom>
                        <a:solidFill>
                          <a:srgbClr val="FFFFFF"/>
                        </a:solidFill>
                        <a:ln w="9525">
                          <a:solidFill>
                            <a:srgbClr val="000000"/>
                          </a:solidFill>
                          <a:miter lim="800000"/>
                          <a:headEnd/>
                          <a:tailEnd/>
                        </a:ln>
                      </wps:spPr>
                      <wps:txbx>
                        <w:txbxContent>
                          <w:p w14:paraId="779A8260" w14:textId="77777777" w:rsidR="00E67DD4" w:rsidRDefault="00E67DD4" w:rsidP="00E67DD4">
                            <w:pPr>
                              <w:spacing w:after="60" w:line="240" w:lineRule="auto"/>
                            </w:pPr>
                            <w:r w:rsidRPr="008371C5">
                              <w:rPr>
                                <w:b/>
                                <w:bCs/>
                              </w:rPr>
                              <w:t>Algorithm</w:t>
                            </w:r>
                            <w:r>
                              <w:t xml:space="preserve"> </w:t>
                            </w:r>
                            <w:r>
                              <w:rPr>
                                <w:i/>
                                <w:iCs/>
                              </w:rPr>
                              <w:t>s</w:t>
                            </w:r>
                            <w:r w:rsidRPr="008371C5">
                              <w:rPr>
                                <w:i/>
                                <w:iCs/>
                              </w:rPr>
                              <w:t>caleBands(</w:t>
                            </w:r>
                            <w:r>
                              <w:rPr>
                                <w:i/>
                                <w:iCs/>
                              </w:rPr>
                              <w:t>dataCoverage</w:t>
                            </w:r>
                            <w:r w:rsidRPr="008371C5">
                              <w:rPr>
                                <w:i/>
                                <w:iCs/>
                              </w:rPr>
                              <w:t>)</w:t>
                            </w:r>
                          </w:p>
                          <w:p w14:paraId="7D889129" w14:textId="77777777" w:rsidR="00E67DD4" w:rsidRDefault="00E67DD4" w:rsidP="00E67DD4">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7B35CE7F" w14:textId="77777777" w:rsidR="00E67DD4" w:rsidRDefault="00E67DD4" w:rsidP="00E67DD4">
                            <w:pPr>
                              <w:spacing w:after="60" w:line="240" w:lineRule="auto"/>
                            </w:pPr>
                            <w:r w:rsidRPr="008371C5">
                              <w:rPr>
                                <w:b/>
                                <w:bCs/>
                              </w:rPr>
                              <w:t>Output</w:t>
                            </w:r>
                            <w:r>
                              <w:rPr>
                                <w:b/>
                                <w:bCs/>
                              </w:rPr>
                              <w:t>:</w:t>
                            </w:r>
                            <w:r>
                              <w:t xml:space="preserve"> A set of associated scale band indices </w:t>
                            </w:r>
                            <w:r w:rsidRPr="00726CDC">
                              <w:rPr>
                                <w:i/>
                                <w:iCs/>
                              </w:rPr>
                              <w:t>S</w:t>
                            </w:r>
                          </w:p>
                          <w:p w14:paraId="5A3FE109" w14:textId="77777777" w:rsidR="00E67DD4" w:rsidRDefault="00E67DD4" w:rsidP="00E67DD4">
                            <w:pPr>
                              <w:pStyle w:val="ListParagraph"/>
                              <w:numPr>
                                <w:ilvl w:val="0"/>
                                <w:numId w:val="140"/>
                              </w:numPr>
                              <w:spacing w:after="60" w:line="240" w:lineRule="auto"/>
                              <w:ind w:left="714" w:hanging="357"/>
                            </w:pPr>
                            <w:r w:rsidRPr="000705CE">
                              <w:rPr>
                                <w:i/>
                                <w:iCs/>
                              </w:rPr>
                              <w:t>min</w:t>
                            </w:r>
                            <w:r>
                              <w:rPr>
                                <w:i/>
                                <w:iCs/>
                              </w:rPr>
                              <w:t>imumDisplay</w:t>
                            </w:r>
                            <w:r w:rsidRPr="000705CE">
                              <w:rPr>
                                <w:i/>
                                <w:iCs/>
                              </w:rPr>
                              <w:t>S</w:t>
                            </w:r>
                            <w:r>
                              <w:rPr>
                                <w:i/>
                                <w:iCs/>
                              </w:rPr>
                              <w:t>cale</w:t>
                            </w:r>
                            <w:r>
                              <w:t xml:space="preserve"> – The minimum display scale of the coverage (if not defined it is assumed that the scale is 1:</w:t>
                            </w:r>
                            <w:r>
                              <w:rPr>
                                <w:rFonts w:cs="Arial"/>
                              </w:rPr>
                              <w:t>∞</w:t>
                            </w:r>
                            <w:r>
                              <w:t xml:space="preserve"> = 0)</w:t>
                            </w:r>
                            <w:r>
                              <w:br/>
                            </w:r>
                            <w:r>
                              <w:rPr>
                                <w:i/>
                                <w:iCs/>
                              </w:rPr>
                              <w:t>optimum</w:t>
                            </w:r>
                            <w:r w:rsidRPr="000705CE">
                              <w:rPr>
                                <w:i/>
                                <w:iCs/>
                              </w:rPr>
                              <w:t>D</w:t>
                            </w:r>
                            <w:r>
                              <w:rPr>
                                <w:i/>
                                <w:iCs/>
                              </w:rPr>
                              <w:t>isplay</w:t>
                            </w:r>
                            <w:r w:rsidRPr="000705CE">
                              <w:rPr>
                                <w:i/>
                                <w:iCs/>
                              </w:rPr>
                              <w:t>S</w:t>
                            </w:r>
                            <w:r>
                              <w:rPr>
                                <w:i/>
                                <w:iCs/>
                              </w:rPr>
                              <w:t>cale</w:t>
                            </w:r>
                            <w:r>
                              <w:t xml:space="preserve"> – The optimum display scale of the coverage</w:t>
                            </w:r>
                          </w:p>
                          <w:p w14:paraId="5FA8FCB2" w14:textId="77777777" w:rsidR="00E67DD4" w:rsidRDefault="00E67DD4" w:rsidP="00E67DD4">
                            <w:pPr>
                              <w:pStyle w:val="ListParagraph"/>
                              <w:numPr>
                                <w:ilvl w:val="0"/>
                                <w:numId w:val="140"/>
                              </w:numPr>
                              <w:spacing w:after="60" w:line="240" w:lineRule="auto"/>
                              <w:ind w:left="714" w:hanging="357"/>
                            </w:pPr>
                            <w:r>
                              <w:t xml:space="preserve">Create an empty set </w:t>
                            </w:r>
                            <w:r w:rsidRPr="00726CDC">
                              <w:rPr>
                                <w:i/>
                                <w:iCs/>
                              </w:rPr>
                              <w:t>S</w:t>
                            </w:r>
                          </w:p>
                          <w:p w14:paraId="70F31E1D" w14:textId="77777777" w:rsidR="00E67DD4" w:rsidRDefault="00E67DD4" w:rsidP="00E67DD4">
                            <w:pPr>
                              <w:pStyle w:val="ListParagraph"/>
                              <w:numPr>
                                <w:ilvl w:val="0"/>
                                <w:numId w:val="140"/>
                              </w:numPr>
                              <w:spacing w:after="0"/>
                              <w:contextualSpacing/>
                            </w:pPr>
                            <w:r w:rsidRPr="00215D9E">
                              <w:rPr>
                                <w:b/>
                                <w:bCs/>
                              </w:rPr>
                              <w:t>If</w:t>
                            </w:r>
                            <w:r>
                              <w:t xml:space="preserve"> </w:t>
                            </w:r>
                            <m:oMath>
                              <m:r>
                                <w:rPr>
                                  <w:rFonts w:ascii="Cambria Math" w:hAnsi="Cambria Math"/>
                                </w:rPr>
                                <m:t>minimumDisplayScale &lt; 10,000,000</m:t>
                              </m:r>
                            </m:oMath>
                          </w:p>
                          <w:p w14:paraId="39D73C7E" w14:textId="77777777" w:rsidR="00E67DD4" w:rsidRDefault="00E67DD4" w:rsidP="00E67DD4">
                            <w:pPr>
                              <w:pStyle w:val="ListParagraph"/>
                              <w:numPr>
                                <w:ilvl w:val="1"/>
                                <w:numId w:val="140"/>
                              </w:numPr>
                              <w:spacing w:after="0"/>
                              <w:contextualSpacing/>
                            </w:pPr>
                            <m:oMath>
                              <m:r>
                                <w:rPr>
                                  <w:rFonts w:ascii="Cambria Math" w:hAnsi="Cambria Math"/>
                                </w:rPr>
                                <m:t>S = S ∪1</m:t>
                              </m:r>
                            </m:oMath>
                          </w:p>
                          <w:p w14:paraId="11386E4A" w14:textId="77777777" w:rsidR="00E67DD4" w:rsidRDefault="00E67DD4" w:rsidP="00E67DD4">
                            <w:pPr>
                              <w:pStyle w:val="ListParagraph"/>
                              <w:numPr>
                                <w:ilvl w:val="0"/>
                                <w:numId w:val="140"/>
                              </w:numPr>
                              <w:spacing w:after="0"/>
                              <w:contextualSpacing/>
                            </w:pPr>
                            <w:r w:rsidRPr="00215D9E">
                              <w:rPr>
                                <w:b/>
                                <w:bCs/>
                              </w:rPr>
                              <w:t>For</w:t>
                            </w:r>
                            <w:r>
                              <w:t xml:space="preserve"> index = 2 to 15</w:t>
                            </w:r>
                          </w:p>
                          <w:p w14:paraId="3CEBCF6B" w14:textId="77777777" w:rsidR="00E67DD4" w:rsidRPr="00624B58" w:rsidRDefault="00E67DD4" w:rsidP="00E67DD4">
                            <w:pPr>
                              <w:pStyle w:val="ListParagraph"/>
                              <w:numPr>
                                <w:ilvl w:val="1"/>
                                <w:numId w:val="140"/>
                              </w:numPr>
                              <w:spacing w:after="0"/>
                              <w:contextualSpacing/>
                            </w:pPr>
                            <w:r w:rsidRPr="00624B58">
                              <w:t xml:space="preserve">If </w:t>
                            </w:r>
                            <m:oMath>
                              <m:r>
                                <w:rPr>
                                  <w:rFonts w:ascii="Cambria Math" w:hAnsi="Cambria Math"/>
                                </w:rPr>
                                <m:t>max(minimumDisplayScale, minimumScale[index]) &lt; min(optimumDisplayScale,optimumScale[index])</m:t>
                              </m:r>
                            </m:oMath>
                          </w:p>
                          <w:p w14:paraId="3D81211A" w14:textId="77777777" w:rsidR="00E67DD4" w:rsidRDefault="00E67DD4" w:rsidP="00E67DD4">
                            <w:pPr>
                              <w:pStyle w:val="ListParagraph"/>
                              <w:numPr>
                                <w:ilvl w:val="2"/>
                                <w:numId w:val="140"/>
                              </w:numPr>
                              <w:spacing w:after="0"/>
                              <w:contextualSpacing/>
                            </w:pPr>
                            <m:oMath>
                              <m:r>
                                <w:rPr>
                                  <w:rFonts w:ascii="Cambria Math" w:hAnsi="Cambria Math"/>
                                </w:rPr>
                                <m:t>S = S ∪index</m:t>
                              </m:r>
                            </m:oMath>
                          </w:p>
                          <w:p w14:paraId="1DDFA522" w14:textId="77777777" w:rsidR="00E67DD4" w:rsidRDefault="00E67DD4" w:rsidP="00E67DD4">
                            <w:pPr>
                              <w:pStyle w:val="ListParagraph"/>
                              <w:numPr>
                                <w:ilvl w:val="0"/>
                                <w:numId w:val="140"/>
                              </w:numPr>
                              <w:spacing w:after="0"/>
                              <w:contextualSpacing/>
                            </w:pPr>
                            <w:r w:rsidRPr="00215D9E">
                              <w:rPr>
                                <w:b/>
                                <w:bCs/>
                              </w:rPr>
                              <w:t>Return</w:t>
                            </w:r>
                            <w:r>
                              <w:t xml:space="preserve"> 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5A3FA" id="Text Box 110851524" o:spid="_x0000_s1035" type="#_x0000_t202" style="position:absolute;margin-left:-.1pt;margin-top:19.65pt;width:453.5pt;height:189.7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">
                <v:textbox>
                  <w:txbxContent>
                    <w:p w14:paraId="779A8260" w14:textId="77777777" w:rsidR="00E67DD4" w:rsidRDefault="00E67DD4" w:rsidP="00E67DD4">
                      <w:pPr>
                        <w:spacing w:after="60" w:line="240" w:lineRule="auto"/>
                      </w:pPr>
                      <w:r w:rsidRPr="008371C5">
                        <w:rPr>
                          <w:b/>
                          <w:bCs/>
                        </w:rPr>
                        <w:t>Algorithm</w:t>
                      </w:r>
                      <w:r>
                        <w:t xml:space="preserve"> </w:t>
                      </w:r>
                      <w:r>
                        <w:rPr>
                          <w:i/>
                          <w:iCs/>
                        </w:rPr>
                        <w:t>s</w:t>
                      </w:r>
                      <w:r w:rsidRPr="008371C5">
                        <w:rPr>
                          <w:i/>
                          <w:iCs/>
                        </w:rPr>
                        <w:t>caleBands(</w:t>
                      </w:r>
                      <w:r>
                        <w:rPr>
                          <w:i/>
                          <w:iCs/>
                        </w:rPr>
                        <w:t>dataCoverage</w:t>
                      </w:r>
                      <w:r w:rsidRPr="008371C5">
                        <w:rPr>
                          <w:i/>
                          <w:iCs/>
                        </w:rPr>
                        <w:t>)</w:t>
                      </w:r>
                    </w:p>
                    <w:p w14:paraId="7D889129" w14:textId="77777777" w:rsidR="00E67DD4" w:rsidRDefault="00E67DD4" w:rsidP="00E67DD4">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7B35CE7F" w14:textId="77777777" w:rsidR="00E67DD4" w:rsidRDefault="00E67DD4" w:rsidP="00E67DD4">
                      <w:pPr>
                        <w:spacing w:after="60" w:line="240" w:lineRule="auto"/>
                      </w:pPr>
                      <w:r w:rsidRPr="008371C5">
                        <w:rPr>
                          <w:b/>
                          <w:bCs/>
                        </w:rPr>
                        <w:t>Output</w:t>
                      </w:r>
                      <w:r>
                        <w:rPr>
                          <w:b/>
                          <w:bCs/>
                        </w:rPr>
                        <w:t>:</w:t>
                      </w:r>
                      <w:r>
                        <w:t xml:space="preserve"> A set of associated scale band indices </w:t>
                      </w:r>
                      <w:r w:rsidRPr="00726CDC">
                        <w:rPr>
                          <w:i/>
                          <w:iCs/>
                        </w:rPr>
                        <w:t>S</w:t>
                      </w:r>
                    </w:p>
                    <w:p w14:paraId="5A3FE109" w14:textId="77777777" w:rsidR="00E67DD4" w:rsidRDefault="00E67DD4" w:rsidP="00E67DD4">
                      <w:pPr>
                        <w:pStyle w:val="ListParagraph"/>
                        <w:numPr>
                          <w:ilvl w:val="0"/>
                          <w:numId w:val="140"/>
                        </w:numPr>
                        <w:spacing w:after="60" w:line="240" w:lineRule="auto"/>
                        <w:ind w:left="714" w:hanging="357"/>
                      </w:pPr>
                      <w:r w:rsidRPr="000705CE">
                        <w:rPr>
                          <w:i/>
                          <w:iCs/>
                        </w:rPr>
                        <w:t>min</w:t>
                      </w:r>
                      <w:r>
                        <w:rPr>
                          <w:i/>
                          <w:iCs/>
                        </w:rPr>
                        <w:t>imumDisplay</w:t>
                      </w:r>
                      <w:r w:rsidRPr="000705CE">
                        <w:rPr>
                          <w:i/>
                          <w:iCs/>
                        </w:rPr>
                        <w:t>S</w:t>
                      </w:r>
                      <w:r>
                        <w:rPr>
                          <w:i/>
                          <w:iCs/>
                        </w:rPr>
                        <w:t>cale</w:t>
                      </w:r>
                      <w:r>
                        <w:t xml:space="preserve"> – The minimum display scale of the coverage (if not defined it is assumed that the scale is 1:</w:t>
                      </w:r>
                      <w:r>
                        <w:rPr>
                          <w:rFonts w:cs="Arial"/>
                        </w:rPr>
                        <w:t>∞</w:t>
                      </w:r>
                      <w:r>
                        <w:t xml:space="preserve"> = 0)</w:t>
                      </w:r>
                      <w:r>
                        <w:br/>
                      </w:r>
                      <w:r>
                        <w:rPr>
                          <w:i/>
                          <w:iCs/>
                        </w:rPr>
                        <w:t>optimum</w:t>
                      </w:r>
                      <w:r w:rsidRPr="000705CE">
                        <w:rPr>
                          <w:i/>
                          <w:iCs/>
                        </w:rPr>
                        <w:t>D</w:t>
                      </w:r>
                      <w:r>
                        <w:rPr>
                          <w:i/>
                          <w:iCs/>
                        </w:rPr>
                        <w:t>isplay</w:t>
                      </w:r>
                      <w:r w:rsidRPr="000705CE">
                        <w:rPr>
                          <w:i/>
                          <w:iCs/>
                        </w:rPr>
                        <w:t>S</w:t>
                      </w:r>
                      <w:r>
                        <w:rPr>
                          <w:i/>
                          <w:iCs/>
                        </w:rPr>
                        <w:t>cale</w:t>
                      </w:r>
                      <w:r>
                        <w:t xml:space="preserve"> – The optimum display scale of the coverage</w:t>
                      </w:r>
                    </w:p>
                    <w:p w14:paraId="5FA8FCB2" w14:textId="77777777" w:rsidR="00E67DD4" w:rsidRDefault="00E67DD4" w:rsidP="00E67DD4">
                      <w:pPr>
                        <w:pStyle w:val="ListParagraph"/>
                        <w:numPr>
                          <w:ilvl w:val="0"/>
                          <w:numId w:val="140"/>
                        </w:numPr>
                        <w:spacing w:after="60" w:line="240" w:lineRule="auto"/>
                        <w:ind w:left="714" w:hanging="357"/>
                      </w:pPr>
                      <w:r>
                        <w:t xml:space="preserve">Create an empty set </w:t>
                      </w:r>
                      <w:r w:rsidRPr="00726CDC">
                        <w:rPr>
                          <w:i/>
                          <w:iCs/>
                        </w:rPr>
                        <w:t>S</w:t>
                      </w:r>
                    </w:p>
                    <w:p w14:paraId="70F31E1D" w14:textId="77777777" w:rsidR="00E67DD4" w:rsidRDefault="00E67DD4" w:rsidP="00E67DD4">
                      <w:pPr>
                        <w:pStyle w:val="ListParagraph"/>
                        <w:numPr>
                          <w:ilvl w:val="0"/>
                          <w:numId w:val="140"/>
                        </w:numPr>
                        <w:spacing w:after="0"/>
                        <w:contextualSpacing/>
                      </w:pPr>
                      <w:r w:rsidRPr="00215D9E">
                        <w:rPr>
                          <w:b/>
                          <w:bCs/>
                        </w:rPr>
                        <w:t>If</w:t>
                      </w:r>
                      <w:r>
                        <w:t xml:space="preserve"> </w:t>
                      </w:r>
                      <m:oMath>
                        <m:r>
                          <w:rPr>
                            <w:rFonts w:ascii="Cambria Math" w:hAnsi="Cambria Math"/>
                          </w:rPr>
                          <m:t>minimumDisplayScale &lt; 10,000,000</m:t>
                        </m:r>
                      </m:oMath>
                    </w:p>
                    <w:p w14:paraId="39D73C7E" w14:textId="77777777" w:rsidR="00E67DD4" w:rsidRDefault="00E67DD4" w:rsidP="00E67DD4">
                      <w:pPr>
                        <w:pStyle w:val="ListParagraph"/>
                        <w:numPr>
                          <w:ilvl w:val="1"/>
                          <w:numId w:val="140"/>
                        </w:numPr>
                        <w:spacing w:after="0"/>
                        <w:contextualSpacing/>
                      </w:pPr>
                      <m:oMath>
                        <m:r>
                          <w:rPr>
                            <w:rFonts w:ascii="Cambria Math" w:hAnsi="Cambria Math"/>
                          </w:rPr>
                          <m:t>S = S ∪1</m:t>
                        </m:r>
                      </m:oMath>
                    </w:p>
                    <w:p w14:paraId="11386E4A" w14:textId="77777777" w:rsidR="00E67DD4" w:rsidRDefault="00E67DD4" w:rsidP="00E67DD4">
                      <w:pPr>
                        <w:pStyle w:val="ListParagraph"/>
                        <w:numPr>
                          <w:ilvl w:val="0"/>
                          <w:numId w:val="140"/>
                        </w:numPr>
                        <w:spacing w:after="0"/>
                        <w:contextualSpacing/>
                      </w:pPr>
                      <w:r w:rsidRPr="00215D9E">
                        <w:rPr>
                          <w:b/>
                          <w:bCs/>
                        </w:rPr>
                        <w:t>For</w:t>
                      </w:r>
                      <w:r>
                        <w:t xml:space="preserve"> index = 2 to 15</w:t>
                      </w:r>
                    </w:p>
                    <w:p w14:paraId="3CEBCF6B" w14:textId="77777777" w:rsidR="00E67DD4" w:rsidRPr="00624B58" w:rsidRDefault="00E67DD4" w:rsidP="00E67DD4">
                      <w:pPr>
                        <w:pStyle w:val="ListParagraph"/>
                        <w:numPr>
                          <w:ilvl w:val="1"/>
                          <w:numId w:val="140"/>
                        </w:numPr>
                        <w:spacing w:after="0"/>
                        <w:contextualSpacing/>
                      </w:pPr>
                      <w:r w:rsidRPr="00624B58">
                        <w:t xml:space="preserve">If </w:t>
                      </w:r>
                      <m:oMath>
                        <m:r>
                          <w:rPr>
                            <w:rFonts w:ascii="Cambria Math" w:hAnsi="Cambria Math"/>
                          </w:rPr>
                          <m:t>max(minimumDisplayScale, minimumScale[index]) &lt; min(optimumDisplayScale,optimumScale[index])</m:t>
                        </m:r>
                      </m:oMath>
                    </w:p>
                    <w:p w14:paraId="3D81211A" w14:textId="77777777" w:rsidR="00E67DD4" w:rsidRDefault="00E67DD4" w:rsidP="00E67DD4">
                      <w:pPr>
                        <w:pStyle w:val="ListParagraph"/>
                        <w:numPr>
                          <w:ilvl w:val="2"/>
                          <w:numId w:val="140"/>
                        </w:numPr>
                        <w:spacing w:after="0"/>
                        <w:contextualSpacing/>
                      </w:pPr>
                      <m:oMath>
                        <m:r>
                          <w:rPr>
                            <w:rFonts w:ascii="Cambria Math" w:hAnsi="Cambria Math"/>
                          </w:rPr>
                          <m:t>S = S ∪index</m:t>
                        </m:r>
                      </m:oMath>
                    </w:p>
                    <w:p w14:paraId="1DDFA522" w14:textId="77777777" w:rsidR="00E67DD4" w:rsidRDefault="00E67DD4" w:rsidP="00E67DD4">
                      <w:pPr>
                        <w:pStyle w:val="ListParagraph"/>
                        <w:numPr>
                          <w:ilvl w:val="0"/>
                          <w:numId w:val="140"/>
                        </w:numPr>
                        <w:spacing w:after="0"/>
                        <w:contextualSpacing/>
                      </w:pPr>
                      <w:r w:rsidRPr="00215D9E">
                        <w:rPr>
                          <w:b/>
                          <w:bCs/>
                        </w:rPr>
                        <w:t>Return</w:t>
                      </w:r>
                      <w:r>
                        <w:t xml:space="preserve"> S</w:t>
                      </w:r>
                    </w:p>
                  </w:txbxContent>
                </v:textbox>
                <w10:wrap type="topAndBottom" anchorx="margin"/>
              </v:shape>
            </w:pict>
          </mc:Fallback>
        </mc:AlternateContent>
      </w:r>
      <w:r>
        <w:t xml:space="preserve">The following algorithm associates a </w:t>
      </w:r>
      <w:r w:rsidRPr="00BD50F8">
        <w:t>set of scale band</w:t>
      </w:r>
      <w:r>
        <w:t xml:space="preserve"> indexes</w:t>
      </w:r>
      <w:r w:rsidRPr="00BD50F8">
        <w:t xml:space="preserve"> </w:t>
      </w:r>
      <w:r>
        <w:t>with</w:t>
      </w:r>
      <w:r w:rsidRPr="00BD50F8">
        <w:t xml:space="preserve"> </w:t>
      </w:r>
      <w:r>
        <w:t>a</w:t>
      </w:r>
      <w:r w:rsidRPr="00BD50F8">
        <w:t xml:space="preserve"> </w:t>
      </w:r>
      <w:r>
        <w:rPr>
          <w:b/>
        </w:rPr>
        <w:t>D</w:t>
      </w:r>
      <w:r w:rsidRPr="00142BCB">
        <w:rPr>
          <w:b/>
        </w:rPr>
        <w:t>ata</w:t>
      </w:r>
      <w:r>
        <w:rPr>
          <w:b/>
        </w:rPr>
        <w:t xml:space="preserve"> </w:t>
      </w:r>
      <w:r w:rsidRPr="00142BCB">
        <w:rPr>
          <w:b/>
        </w:rPr>
        <w:t>Coverage</w:t>
      </w:r>
      <w:r w:rsidRPr="00BD50F8">
        <w:t xml:space="preserve"> </w:t>
      </w:r>
      <w:r>
        <w:t>feature</w:t>
      </w:r>
      <w:r w:rsidRPr="00BD50F8">
        <w:t>:</w:t>
      </w:r>
    </w:p>
    <w:p w14:paraId="09433D6E" w14:textId="77777777" w:rsidR="00E67DD4" w:rsidRPr="002D0CD1" w:rsidRDefault="00E67DD4" w:rsidP="00E67DD4">
      <w:pPr>
        <w:spacing w:after="120" w:line="240" w:lineRule="auto"/>
        <w:rPr>
          <w:iCs/>
        </w:rPr>
      </w:pPr>
    </w:p>
    <w:p w14:paraId="44B8F076" w14:textId="77777777" w:rsidR="00AD5EEC" w:rsidRPr="00F94FB6" w:rsidRDefault="00AD5EEC" w:rsidP="00AD5EEC">
      <w:pPr>
        <w:pStyle w:val="ListParagraph"/>
        <w:numPr>
          <w:ilvl w:val="1"/>
          <w:numId w:val="216"/>
        </w:numPr>
        <w:rPr>
          <w:b/>
          <w:bCs/>
          <w:lang w:eastAsia="en-US"/>
        </w:rPr>
      </w:pPr>
      <w:r>
        <w:rPr>
          <w:b/>
          <w:bCs/>
          <w:lang w:eastAsia="en-US"/>
        </w:rPr>
        <w:t>Dataset Selection Process</w:t>
      </w:r>
    </w:p>
    <w:p w14:paraId="2A36CEB0" w14:textId="77777777" w:rsidR="00F94FB6" w:rsidRPr="00F94FB6" w:rsidRDefault="00F94FB6" w:rsidP="00F94FB6">
      <w:pPr>
        <w:rPr>
          <w:lang w:eastAsia="en-US"/>
        </w:rPr>
      </w:pPr>
    </w:p>
    <w:p w14:paraId="392913F8" w14:textId="77777777" w:rsidR="00E67DD4" w:rsidRDefault="00E67DD4" w:rsidP="00E67DD4">
      <w:pPr>
        <w:spacing w:after="120" w:line="240" w:lineRule="auto"/>
      </w:pPr>
      <w:r w:rsidRPr="00712598">
        <w:t xml:space="preserve">The </w:t>
      </w:r>
      <w:r>
        <w:t>following</w:t>
      </w:r>
      <w:r w:rsidRPr="00712598">
        <w:t xml:space="preserve"> algorithm </w:t>
      </w:r>
      <w:r>
        <w:t>selects</w:t>
      </w:r>
      <w:r w:rsidRPr="00712598">
        <w:t xml:space="preserve"> </w:t>
      </w:r>
      <w:r w:rsidRPr="00142BCB">
        <w:rPr>
          <w:b/>
        </w:rPr>
        <w:t>Data Coverage</w:t>
      </w:r>
      <w:r>
        <w:t xml:space="preserve"> features. The output is used to load each dataset which is associated with any of the selected features (</w:t>
      </w:r>
      <w:r w:rsidRPr="00C942A1">
        <w:rPr>
          <w:i/>
          <w:iCs/>
        </w:rPr>
        <w:t>S</w:t>
      </w:r>
      <w:r>
        <w:rPr>
          <w:i/>
          <w:iCs/>
        </w:rPr>
        <w:t>)</w:t>
      </w:r>
      <w:r>
        <w:t>.</w:t>
      </w:r>
    </w:p>
    <w:p w14:paraId="77EFE130" w14:textId="77777777" w:rsidR="00E67DD4" w:rsidRDefault="00E67DD4" w:rsidP="00E67DD4">
      <w:pPr>
        <w:spacing w:after="120" w:line="240" w:lineRule="auto"/>
      </w:pPr>
      <w:r>
        <w:t>The algorithm</w:t>
      </w:r>
      <w:r w:rsidRPr="00712598">
        <w:t xml:space="preserve"> </w:t>
      </w:r>
      <w:r w:rsidRPr="00624B58">
        <w:t xml:space="preserve">evaluates </w:t>
      </w:r>
      <w:r w:rsidRPr="002D7DEE">
        <w:t xml:space="preserve">a </w:t>
      </w:r>
      <w:r w:rsidRPr="00624B58">
        <w:t>collection</w:t>
      </w:r>
      <w:r>
        <w:t xml:space="preserve"> of</w:t>
      </w:r>
      <w:r w:rsidRPr="00712598">
        <w:t xml:space="preserve"> </w:t>
      </w:r>
      <w:r w:rsidRPr="00142BCB">
        <w:rPr>
          <w:b/>
        </w:rPr>
        <w:t>Data Coverage</w:t>
      </w:r>
      <w:r>
        <w:t xml:space="preserve"> features</w:t>
      </w:r>
      <w:r w:rsidRPr="00712598">
        <w:t xml:space="preserve"> and select</w:t>
      </w:r>
      <w:r>
        <w:t>s</w:t>
      </w:r>
      <w:r w:rsidRPr="00712598">
        <w:t xml:space="preserve"> those which overlap </w:t>
      </w:r>
      <w:r>
        <w:t xml:space="preserve">both </w:t>
      </w:r>
      <w:r w:rsidRPr="00712598">
        <w:t>the viewport</w:t>
      </w:r>
      <w:r>
        <w:t xml:space="preserve"> and a supplied scale</w:t>
      </w:r>
      <w:r w:rsidRPr="00712598">
        <w:t xml:space="preserve">. </w:t>
      </w:r>
      <w:r>
        <w:t>If selected, t</w:t>
      </w:r>
      <w:r w:rsidRPr="00712598">
        <w:t xml:space="preserve">he </w:t>
      </w:r>
      <w:r>
        <w:t xml:space="preserve">coverage footprint is subtracted from the </w:t>
      </w:r>
      <w:r w:rsidRPr="00712598">
        <w:t>viewport.</w:t>
      </w:r>
      <w:r>
        <w:t xml:space="preserve"> This process is repeated until the viewport is empty or the entire inventory has been evaluated.</w:t>
      </w:r>
    </w:p>
    <w:tbl>
      <w:tblPr>
        <w:tblStyle w:val="TableGrid"/>
        <w:tblW w:w="9209" w:type="dxa"/>
        <w:tblLook w:val="04A0" w:firstRow="1" w:lastRow="0" w:firstColumn="1" w:lastColumn="0" w:noHBand="0" w:noVBand="1"/>
      </w:tblPr>
      <w:tblGrid>
        <w:gridCol w:w="9209"/>
      </w:tblGrid>
      <w:tr w:rsidR="00E67DD4" w14:paraId="4F81F645" w14:textId="77777777" w:rsidTr="00D343CC">
        <w:tc>
          <w:tcPr>
            <w:tcW w:w="9209" w:type="dxa"/>
          </w:tcPr>
          <w:p w14:paraId="489EF54F" w14:textId="77777777" w:rsidR="00E67DD4" w:rsidRDefault="00E67DD4" w:rsidP="00D343CC">
            <w:pPr>
              <w:spacing w:before="60" w:after="120"/>
            </w:pPr>
            <w:r w:rsidRPr="00C942A1">
              <w:rPr>
                <w:b/>
                <w:bCs/>
              </w:rPr>
              <w:t>Algorithm</w:t>
            </w:r>
            <w:r w:rsidRPr="00C942A1">
              <w:t xml:space="preserve"> </w:t>
            </w:r>
            <w:r w:rsidRPr="00712598">
              <w:rPr>
                <w:i/>
                <w:iCs/>
              </w:rPr>
              <w:t>SelectData</w:t>
            </w:r>
            <w:r>
              <w:rPr>
                <w:i/>
                <w:iCs/>
              </w:rPr>
              <w:t>Coverages</w:t>
            </w:r>
            <w:r>
              <w:t>(</w:t>
            </w:r>
            <w:r>
              <w:rPr>
                <w:i/>
                <w:iCs/>
              </w:rPr>
              <w:t>collection</w:t>
            </w:r>
            <w:r w:rsidRPr="00712598">
              <w:rPr>
                <w:i/>
                <w:iCs/>
              </w:rPr>
              <w:t>, scale, viewport, pro</w:t>
            </w:r>
            <w:r>
              <w:rPr>
                <w:i/>
                <w:iCs/>
              </w:rPr>
              <w:t>jection</w:t>
            </w:r>
            <w:r>
              <w:t>)</w:t>
            </w:r>
          </w:p>
          <w:p w14:paraId="1535AFBE" w14:textId="77777777" w:rsidR="00E67DD4" w:rsidRDefault="00E67DD4" w:rsidP="00D343CC">
            <w:pPr>
              <w:spacing w:before="60" w:after="60"/>
              <w:ind w:left="597" w:hanging="597"/>
            </w:pPr>
            <w:r w:rsidRPr="00C942A1">
              <w:rPr>
                <w:b/>
                <w:bCs/>
              </w:rPr>
              <w:t>Input</w:t>
            </w:r>
            <w:r>
              <w:t xml:space="preserve">: A collection of </w:t>
            </w:r>
            <w:r w:rsidRPr="00142BCB">
              <w:rPr>
                <w:b/>
              </w:rPr>
              <w:t>D</w:t>
            </w:r>
            <w:r w:rsidRPr="00456269">
              <w:rPr>
                <w:b/>
              </w:rPr>
              <w:t xml:space="preserve">ata </w:t>
            </w:r>
            <w:r w:rsidRPr="00142BCB">
              <w:rPr>
                <w:b/>
              </w:rPr>
              <w:t>C</w:t>
            </w:r>
            <w:r w:rsidRPr="00456269">
              <w:rPr>
                <w:b/>
              </w:rPr>
              <w:t>overage</w:t>
            </w:r>
            <w:r>
              <w:t xml:space="preserve"> features </w:t>
            </w:r>
            <w:r>
              <w:rPr>
                <w:i/>
                <w:iCs/>
              </w:rPr>
              <w:t>collection</w:t>
            </w:r>
          </w:p>
          <w:p w14:paraId="47A3CFE9" w14:textId="77777777" w:rsidR="00E67DD4" w:rsidRDefault="00E67DD4" w:rsidP="00D343CC">
            <w:pPr>
              <w:spacing w:before="60" w:after="60"/>
              <w:ind w:left="595"/>
            </w:pPr>
            <w:r>
              <w:t xml:space="preserve">A </w:t>
            </w:r>
            <w:r w:rsidRPr="00712598">
              <w:rPr>
                <w:i/>
                <w:iCs/>
              </w:rPr>
              <w:t>scale</w:t>
            </w:r>
            <w:r>
              <w:t xml:space="preserve"> for which the </w:t>
            </w:r>
            <w:r w:rsidRPr="00142BCB">
              <w:rPr>
                <w:b/>
              </w:rPr>
              <w:t>Data Coverage</w:t>
            </w:r>
            <w:r>
              <w:t xml:space="preserve"> features will be selected (usually the display scale)</w:t>
            </w:r>
          </w:p>
          <w:p w14:paraId="726BE6D9" w14:textId="77777777" w:rsidR="00E67DD4" w:rsidRDefault="00E67DD4" w:rsidP="00D343CC">
            <w:pPr>
              <w:spacing w:before="60" w:after="60"/>
              <w:ind w:left="595"/>
            </w:pPr>
            <w:bookmarkStart w:id="3159" w:name="_Hlk177394136"/>
            <w:r>
              <w:t xml:space="preserve">A device-polygon </w:t>
            </w:r>
            <w:r w:rsidRPr="00712598">
              <w:rPr>
                <w:i/>
                <w:iCs/>
              </w:rPr>
              <w:t>viewport</w:t>
            </w:r>
            <w:r>
              <w:t xml:space="preserve"> describing the device area that should be covered with data</w:t>
            </w:r>
          </w:p>
          <w:bookmarkEnd w:id="3159"/>
          <w:p w14:paraId="3083FE6E" w14:textId="77777777" w:rsidR="00E67DD4" w:rsidRDefault="00E67DD4" w:rsidP="00D343CC">
            <w:pPr>
              <w:spacing w:before="60" w:after="120"/>
              <w:ind w:left="595"/>
            </w:pPr>
            <w:r>
              <w:t xml:space="preserve">A projection </w:t>
            </w:r>
            <w:r w:rsidRPr="00712598">
              <w:rPr>
                <w:i/>
                <w:iCs/>
              </w:rPr>
              <w:t>pro</w:t>
            </w:r>
            <w:r>
              <w:rPr>
                <w:i/>
                <w:iCs/>
              </w:rPr>
              <w:t>jection</w:t>
            </w:r>
          </w:p>
          <w:p w14:paraId="52C49581" w14:textId="77777777" w:rsidR="00E67DD4" w:rsidRDefault="00E67DD4" w:rsidP="00D343CC">
            <w:pPr>
              <w:spacing w:before="60" w:after="60"/>
              <w:rPr>
                <w:i/>
                <w:iCs/>
              </w:rPr>
            </w:pPr>
            <w:r w:rsidRPr="00C942A1">
              <w:rPr>
                <w:b/>
                <w:bCs/>
              </w:rPr>
              <w:t>Output</w:t>
            </w:r>
            <w:r>
              <w:t xml:space="preserve">: A set of </w:t>
            </w:r>
            <w:r w:rsidRPr="00142BCB">
              <w:rPr>
                <w:b/>
              </w:rPr>
              <w:t>Data Coverage</w:t>
            </w:r>
            <w:r>
              <w:t xml:space="preserve"> features </w:t>
            </w:r>
            <w:r w:rsidRPr="00C942A1">
              <w:rPr>
                <w:i/>
                <w:iCs/>
              </w:rPr>
              <w:t>S</w:t>
            </w:r>
          </w:p>
          <w:p w14:paraId="5AA86402" w14:textId="77777777" w:rsidR="00E67DD4" w:rsidRPr="00712598" w:rsidRDefault="00E67DD4" w:rsidP="00E67DD4">
            <w:pPr>
              <w:pStyle w:val="ListParagraph"/>
              <w:numPr>
                <w:ilvl w:val="0"/>
                <w:numId w:val="138"/>
              </w:numPr>
              <w:spacing w:before="60" w:after="60"/>
              <w:contextualSpacing/>
              <w:jc w:val="both"/>
              <w:rPr>
                <w:lang w:val="en-US"/>
              </w:rPr>
            </w:pPr>
            <w:r>
              <w:rPr>
                <w:rFonts w:ascii="Cambria Math" w:hAnsi="Cambria Math" w:cs="Cambria Math"/>
              </w:rPr>
              <w:t>𝑆</w:t>
            </w:r>
            <w:r>
              <w:t xml:space="preserve"> = </w:t>
            </w:r>
            <w:r>
              <w:rPr>
                <w:rFonts w:ascii="Cambria Math" w:hAnsi="Cambria Math" w:cs="Cambria Math"/>
              </w:rPr>
              <w:t>∅</w:t>
            </w:r>
          </w:p>
          <w:p w14:paraId="09117B05" w14:textId="77777777" w:rsidR="00E67DD4" w:rsidRPr="00712598" w:rsidRDefault="00E67DD4" w:rsidP="00E67DD4">
            <w:pPr>
              <w:pStyle w:val="ListParagraph"/>
              <w:numPr>
                <w:ilvl w:val="0"/>
                <w:numId w:val="138"/>
              </w:numPr>
              <w:spacing w:before="60" w:after="60"/>
              <w:contextualSpacing/>
              <w:jc w:val="both"/>
              <w:rPr>
                <w:lang w:val="en-US"/>
              </w:rPr>
            </w:pPr>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r>
              <w:t xml:space="preserve"> = </w:t>
            </w:r>
            <w:r>
              <w:rPr>
                <w:rFonts w:ascii="Cambria Math" w:hAnsi="Cambria Math" w:cs="Cambria Math"/>
              </w:rPr>
              <w:t>𝐺𝑒𝑡𝑆𝑐𝑎𝑙𝑒𝐵𝑎𝑛𝑑</w:t>
            </w:r>
            <w:r>
              <w:t>(</w:t>
            </w:r>
            <w:r>
              <w:rPr>
                <w:rFonts w:ascii="Cambria Math" w:hAnsi="Cambria Math" w:cs="Cambria Math"/>
              </w:rPr>
              <w:t>𝑠𝑐𝑎𝑙𝑒</w:t>
            </w:r>
            <w:r>
              <w:t>)</w:t>
            </w:r>
          </w:p>
          <w:p w14:paraId="7EA91D91" w14:textId="77777777" w:rsidR="00E67DD4" w:rsidRPr="00712598" w:rsidRDefault="00E67DD4" w:rsidP="00E67DD4">
            <w:pPr>
              <w:pStyle w:val="ListParagraph"/>
              <w:numPr>
                <w:ilvl w:val="0"/>
                <w:numId w:val="138"/>
              </w:numPr>
              <w:spacing w:before="60" w:after="60"/>
              <w:contextualSpacing/>
              <w:jc w:val="both"/>
              <w:rPr>
                <w:lang w:val="en-US"/>
              </w:rPr>
            </w:pPr>
            <w:r w:rsidRPr="00712598">
              <w:rPr>
                <w:b/>
                <w:bCs/>
              </w:rPr>
              <w:t>While</w:t>
            </w:r>
            <w:r>
              <w:t xml:space="preserve"> </w:t>
            </w:r>
            <w:r>
              <w:rPr>
                <w:rFonts w:ascii="Cambria Math" w:hAnsi="Cambria Math" w:cs="Cambria Math"/>
              </w:rPr>
              <w:t>𝑣𝑖𝑒𝑤𝑝𝑜𝑟𝑡</w:t>
            </w:r>
            <w:r>
              <w:t xml:space="preserve"> ≠ </w:t>
            </w:r>
            <w:r>
              <w:rPr>
                <w:rFonts w:ascii="Cambria Math" w:hAnsi="Cambria Math" w:cs="Cambria Math"/>
              </w:rPr>
              <w:t>∅</w:t>
            </w:r>
            <w:r>
              <w:t xml:space="preserve"> </w:t>
            </w:r>
            <w:r w:rsidRPr="00712598">
              <w:rPr>
                <w:b/>
                <w:bCs/>
              </w:rPr>
              <w:t>do</w:t>
            </w:r>
          </w:p>
          <w:p w14:paraId="38E05111" w14:textId="77777777" w:rsidR="00E67DD4" w:rsidRPr="00712598" w:rsidRDefault="00E67DD4" w:rsidP="00E67DD4">
            <w:pPr>
              <w:pStyle w:val="ListParagraph"/>
              <w:numPr>
                <w:ilvl w:val="1"/>
                <w:numId w:val="138"/>
              </w:numPr>
              <w:spacing w:before="60" w:after="60"/>
              <w:ind w:left="1164" w:hanging="283"/>
              <w:contextualSpacing/>
              <w:jc w:val="both"/>
              <w:rPr>
                <w:lang w:val="en-US"/>
              </w:rPr>
            </w:pPr>
            <w:r w:rsidRPr="00712598">
              <w:rPr>
                <w:b/>
                <w:bCs/>
              </w:rPr>
              <w:t>For</w:t>
            </w:r>
            <w:r>
              <w:t xml:space="preserve"> all </w:t>
            </w:r>
            <w:r>
              <w:rPr>
                <w:i/>
                <w:iCs/>
              </w:rPr>
              <w:t>dataCoverage</w:t>
            </w:r>
            <w:r>
              <w:t xml:space="preserve"> in </w:t>
            </w:r>
            <w:r>
              <w:rPr>
                <w:i/>
                <w:iCs/>
              </w:rPr>
              <w:t>collection</w:t>
            </w:r>
          </w:p>
          <w:p w14:paraId="1092C9BA" w14:textId="77777777" w:rsidR="00E67DD4" w:rsidRPr="00712598" w:rsidRDefault="00E67DD4" w:rsidP="00E67DD4">
            <w:pPr>
              <w:pStyle w:val="ListParagraph"/>
              <w:numPr>
                <w:ilvl w:val="2"/>
                <w:numId w:val="138"/>
              </w:numPr>
              <w:spacing w:before="60" w:after="60"/>
              <w:ind w:left="1731" w:hanging="283"/>
              <w:contextualSpacing/>
              <w:jc w:val="both"/>
              <w:rPr>
                <w:lang w:val="en-US"/>
              </w:rPr>
            </w:pPr>
            <w:r w:rsidRPr="00712598">
              <w:rPr>
                <w:b/>
                <w:bCs/>
              </w:rPr>
              <w:t>If</w:t>
            </w:r>
            <w:r>
              <w:t xml:space="preserve"> </w:t>
            </w:r>
            <w:r>
              <w:rPr>
                <w:rFonts w:ascii="Cambria Math" w:hAnsi="Cambria Math" w:cs="Cambria Math"/>
                <w:i/>
              </w:rPr>
              <w:t>ScaleBand</w:t>
            </w:r>
            <w:r>
              <w:t xml:space="preserve"> </w:t>
            </w:r>
            <w:r>
              <w:rPr>
                <w:rFonts w:ascii="Cambria Math" w:hAnsi="Cambria Math" w:cs="Cambria Math"/>
              </w:rPr>
              <w:t>∈</w:t>
            </w:r>
            <w:r>
              <w:t xml:space="preserve"> </w:t>
            </w:r>
            <w:r>
              <w:rPr>
                <w:rFonts w:ascii="Cambria Math" w:hAnsi="Cambria Math" w:cs="Cambria Math"/>
              </w:rPr>
              <w:t>𝑠𝑐𝑎𝑙𝑒𝐵𝑎𝑛𝑑𝑠</w:t>
            </w:r>
            <w:r>
              <w:t>(</w:t>
            </w:r>
            <w:r w:rsidRPr="00300216">
              <w:rPr>
                <w:rFonts w:ascii="Cambria Math" w:hAnsi="Cambria Math" w:cs="Cambria Math"/>
                <w:i/>
              </w:rPr>
              <w:t>dataCoverage</w:t>
            </w:r>
            <w:r>
              <w:t xml:space="preserve">) </w:t>
            </w:r>
            <w:r>
              <w:rPr>
                <w:rFonts w:ascii="Cambria Math" w:hAnsi="Cambria Math" w:cs="Cambria Math"/>
              </w:rPr>
              <w:t>AND</w:t>
            </w:r>
            <w:r>
              <w:t xml:space="preserve"> (</w:t>
            </w:r>
            <w:r w:rsidRPr="00300216">
              <w:rPr>
                <w:rFonts w:ascii="Cambria Math" w:hAnsi="Cambria Math" w:cs="Cambria Math"/>
                <w:i/>
              </w:rPr>
              <w:t>𝑝𝑟𝑜jection</w:t>
            </w:r>
            <w:r>
              <w:t>(</w:t>
            </w:r>
            <w:r w:rsidRPr="006A7DDE">
              <w:rPr>
                <w:rFonts w:ascii="Cambria Math" w:hAnsi="Cambria Math" w:cs="Cambria Math"/>
                <w:i/>
                <w:iCs/>
              </w:rPr>
              <w:t>dataCoverag</w:t>
            </w:r>
            <w:r>
              <w:t xml:space="preserve">e) ∩ </w:t>
            </w:r>
            <w:r>
              <w:rPr>
                <w:rFonts w:ascii="Cambria Math" w:hAnsi="Cambria Math" w:cs="Cambria Math"/>
              </w:rPr>
              <w:t>𝑣𝑖𝑒𝑤𝑝𝑜𝑟𝑡</w:t>
            </w:r>
            <w:r>
              <w:t>) ≠ Ø</w:t>
            </w:r>
          </w:p>
          <w:p w14:paraId="6A51A229" w14:textId="77777777" w:rsidR="00E67DD4" w:rsidRPr="00712598" w:rsidRDefault="00E67DD4" w:rsidP="00E67DD4">
            <w:pPr>
              <w:pStyle w:val="ListParagraph"/>
              <w:numPr>
                <w:ilvl w:val="3"/>
                <w:numId w:val="138"/>
              </w:numPr>
              <w:spacing w:before="60" w:after="60"/>
              <w:ind w:left="2015" w:hanging="284"/>
              <w:contextualSpacing/>
              <w:jc w:val="both"/>
              <w:rPr>
                <w:lang w:val="en-US"/>
              </w:rPr>
            </w:pPr>
            <w:r>
              <w:rPr>
                <w:rFonts w:ascii="Cambria Math" w:hAnsi="Cambria Math" w:cs="Cambria Math"/>
              </w:rPr>
              <w:t>𝑆</w:t>
            </w:r>
            <w:r>
              <w:t xml:space="preserve"> = </w:t>
            </w:r>
            <w:r>
              <w:rPr>
                <w:rFonts w:ascii="Cambria Math" w:hAnsi="Cambria Math" w:cs="Cambria Math"/>
              </w:rPr>
              <w:t>𝑆</w:t>
            </w:r>
            <w:r>
              <w:t xml:space="preserve"> </w:t>
            </w:r>
            <w:r>
              <w:rPr>
                <w:rFonts w:ascii="Cambria Math" w:hAnsi="Cambria Math" w:cs="Cambria Math"/>
              </w:rPr>
              <w:t>∪</w:t>
            </w:r>
            <w:r>
              <w:t xml:space="preserve"> </w:t>
            </w:r>
            <w:r w:rsidRPr="006A7DDE">
              <w:rPr>
                <w:rFonts w:ascii="Cambria Math" w:hAnsi="Cambria Math" w:cs="Cambria Math"/>
                <w:i/>
                <w:iCs/>
              </w:rPr>
              <w:t>dataCoverage</w:t>
            </w:r>
          </w:p>
          <w:p w14:paraId="58C6E492" w14:textId="77777777" w:rsidR="00E67DD4" w:rsidRPr="00712598" w:rsidRDefault="00E67DD4" w:rsidP="00E67DD4">
            <w:pPr>
              <w:pStyle w:val="ListParagraph"/>
              <w:numPr>
                <w:ilvl w:val="3"/>
                <w:numId w:val="138"/>
              </w:numPr>
              <w:spacing w:before="60" w:after="60"/>
              <w:ind w:left="2015" w:hanging="284"/>
              <w:contextualSpacing/>
              <w:jc w:val="both"/>
              <w:rPr>
                <w:lang w:val="en-US"/>
              </w:rPr>
            </w:pPr>
            <w:r>
              <w:rPr>
                <w:rFonts w:ascii="Cambria Math" w:hAnsi="Cambria Math" w:cs="Cambria Math"/>
              </w:rPr>
              <w:t>𝑣𝑖𝑒𝑤𝑝𝑜𝑟𝑡</w:t>
            </w:r>
            <w:r>
              <w:t xml:space="preserve"> = </w:t>
            </w:r>
            <w:r>
              <w:rPr>
                <w:rFonts w:ascii="Cambria Math" w:hAnsi="Cambria Math" w:cs="Cambria Math"/>
              </w:rPr>
              <w:t>𝑣𝑖𝑒𝑤𝑝𝑜𝑟𝑡</w:t>
            </w:r>
            <w:r>
              <w:t xml:space="preserve"> \ </w:t>
            </w:r>
            <w:r w:rsidRPr="00300216">
              <w:rPr>
                <w:rFonts w:ascii="Cambria Math" w:hAnsi="Cambria Math" w:cs="Cambria Math"/>
                <w:i/>
              </w:rPr>
              <w:t>𝑝𝑟𝑜jection</w:t>
            </w:r>
            <w:r>
              <w:t>(</w:t>
            </w:r>
            <w:r w:rsidRPr="006A7DDE">
              <w:rPr>
                <w:rFonts w:ascii="Cambria Math" w:hAnsi="Cambria Math" w:cs="Cambria Math"/>
                <w:i/>
                <w:iCs/>
              </w:rPr>
              <w:t>dataCoverage</w:t>
            </w:r>
            <w:r>
              <w:t>)</w:t>
            </w:r>
          </w:p>
          <w:p w14:paraId="613BA189" w14:textId="77777777" w:rsidR="00E67DD4" w:rsidRPr="00712598" w:rsidRDefault="00E67DD4" w:rsidP="00E67DD4">
            <w:pPr>
              <w:pStyle w:val="ListParagraph"/>
              <w:numPr>
                <w:ilvl w:val="1"/>
                <w:numId w:val="138"/>
              </w:numPr>
              <w:spacing w:before="60" w:after="60"/>
              <w:ind w:left="1164" w:hanging="283"/>
              <w:contextualSpacing/>
              <w:jc w:val="both"/>
              <w:rPr>
                <w:lang w:val="en-US"/>
              </w:rPr>
            </w:pPr>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r>
              <w:t xml:space="preserve"> = </w:t>
            </w:r>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r>
              <w:t xml:space="preserve"> – 1</w:t>
            </w:r>
          </w:p>
          <w:p w14:paraId="47B0DF35" w14:textId="77777777" w:rsidR="00E67DD4" w:rsidRPr="00712598" w:rsidRDefault="00E67DD4" w:rsidP="00E67DD4">
            <w:pPr>
              <w:pStyle w:val="ListParagraph"/>
              <w:numPr>
                <w:ilvl w:val="1"/>
                <w:numId w:val="138"/>
              </w:numPr>
              <w:spacing w:before="60" w:after="60"/>
              <w:ind w:left="1164" w:hanging="283"/>
              <w:contextualSpacing/>
              <w:jc w:val="both"/>
              <w:rPr>
                <w:lang w:val="en-US"/>
              </w:rPr>
            </w:pPr>
            <w:r w:rsidRPr="00712598">
              <w:rPr>
                <w:b/>
                <w:bCs/>
              </w:rPr>
              <w:t>If</w:t>
            </w:r>
            <w:r>
              <w:t xml:space="preserve"> </w:t>
            </w:r>
            <w:r>
              <w:rPr>
                <w:rFonts w:ascii="Cambria Math" w:hAnsi="Cambria Math" w:cs="Cambria Math"/>
                <w:i/>
              </w:rPr>
              <w:t>ScaleBand</w:t>
            </w:r>
            <w:r>
              <w:t xml:space="preserve"> = 0</w:t>
            </w:r>
          </w:p>
          <w:p w14:paraId="676FD74F" w14:textId="77777777" w:rsidR="00E67DD4" w:rsidRPr="00712598" w:rsidRDefault="00E67DD4" w:rsidP="00E67DD4">
            <w:pPr>
              <w:pStyle w:val="ListParagraph"/>
              <w:numPr>
                <w:ilvl w:val="2"/>
                <w:numId w:val="138"/>
              </w:numPr>
              <w:spacing w:before="60" w:after="120"/>
              <w:ind w:left="1730" w:hanging="284"/>
              <w:jc w:val="both"/>
              <w:rPr>
                <w:lang w:val="en-US"/>
              </w:rPr>
            </w:pPr>
            <w:r w:rsidRPr="00712598">
              <w:rPr>
                <w:b/>
                <w:bCs/>
              </w:rPr>
              <w:t>Return</w:t>
            </w:r>
            <w:r>
              <w:t xml:space="preserve"> </w:t>
            </w:r>
            <w:r w:rsidRPr="00C942A1">
              <w:rPr>
                <w:i/>
                <w:iCs/>
              </w:rPr>
              <w:t>S</w:t>
            </w:r>
          </w:p>
          <w:p w14:paraId="48A3D07C" w14:textId="77777777" w:rsidR="00E67DD4" w:rsidRPr="00F33B8C" w:rsidRDefault="00E67DD4" w:rsidP="00E67DD4">
            <w:pPr>
              <w:pStyle w:val="ListParagraph"/>
              <w:numPr>
                <w:ilvl w:val="0"/>
                <w:numId w:val="138"/>
              </w:numPr>
              <w:spacing w:before="60" w:after="120"/>
              <w:ind w:left="714" w:hanging="357"/>
              <w:contextualSpacing/>
              <w:jc w:val="both"/>
              <w:rPr>
                <w:lang w:val="en-US"/>
              </w:rPr>
            </w:pPr>
            <w:r w:rsidRPr="00712598">
              <w:rPr>
                <w:b/>
                <w:bCs/>
              </w:rPr>
              <w:t>Return</w:t>
            </w:r>
            <w:r>
              <w:t xml:space="preserve"> </w:t>
            </w:r>
            <w:r w:rsidRPr="00C942A1">
              <w:rPr>
                <w:i/>
                <w:iCs/>
              </w:rPr>
              <w:t>S</w:t>
            </w:r>
          </w:p>
        </w:tc>
      </w:tr>
    </w:tbl>
    <w:p w14:paraId="47D18B02" w14:textId="77777777" w:rsidR="00E67DD4" w:rsidRDefault="00E67DD4" w:rsidP="00E67DD4">
      <w:pPr>
        <w:spacing w:after="0" w:line="240" w:lineRule="auto"/>
        <w:rPr>
          <w:lang w:val="en-US"/>
        </w:rPr>
      </w:pPr>
    </w:p>
    <w:p w14:paraId="4CCEB2AD" w14:textId="77777777" w:rsidR="00E67DD4" w:rsidRDefault="00E67DD4" w:rsidP="00E67DD4">
      <w:pPr>
        <w:spacing w:after="120" w:line="240" w:lineRule="auto"/>
        <w:rPr>
          <w:lang w:val="en-US"/>
        </w:rPr>
      </w:pPr>
      <w:r>
        <w:rPr>
          <w:lang w:val="en-US"/>
        </w:rPr>
        <w:t>Comments:</w:t>
      </w:r>
    </w:p>
    <w:tbl>
      <w:tblPr>
        <w:tblStyle w:val="TableGrid"/>
        <w:tblW w:w="0" w:type="auto"/>
        <w:tblLook w:val="04A0" w:firstRow="1" w:lastRow="0" w:firstColumn="1" w:lastColumn="0" w:noHBand="0" w:noVBand="1"/>
      </w:tblPr>
      <w:tblGrid>
        <w:gridCol w:w="846"/>
        <w:gridCol w:w="8232"/>
      </w:tblGrid>
      <w:tr w:rsidR="00E67DD4" w:rsidRPr="00F33B8C" w14:paraId="4B3D92EA" w14:textId="77777777" w:rsidTr="00D343CC">
        <w:tc>
          <w:tcPr>
            <w:tcW w:w="846" w:type="dxa"/>
            <w:shd w:val="clear" w:color="auto" w:fill="D9D9D9" w:themeFill="background1" w:themeFillShade="D9"/>
          </w:tcPr>
          <w:p w14:paraId="30A986B8" w14:textId="77777777" w:rsidR="00E67DD4" w:rsidRPr="00F33B8C" w:rsidRDefault="00E67DD4" w:rsidP="00D343CC">
            <w:pPr>
              <w:spacing w:before="60" w:after="60"/>
              <w:rPr>
                <w:b/>
                <w:bCs/>
                <w:lang w:val="en-US"/>
              </w:rPr>
            </w:pPr>
            <w:r>
              <w:rPr>
                <w:b/>
                <w:bCs/>
                <w:lang w:val="en-US"/>
              </w:rPr>
              <w:t>Row</w:t>
            </w:r>
          </w:p>
        </w:tc>
        <w:tc>
          <w:tcPr>
            <w:tcW w:w="8232" w:type="dxa"/>
            <w:shd w:val="clear" w:color="auto" w:fill="D9D9D9" w:themeFill="background1" w:themeFillShade="D9"/>
          </w:tcPr>
          <w:p w14:paraId="72A1FB96" w14:textId="77777777" w:rsidR="00E67DD4" w:rsidRPr="00F33B8C" w:rsidRDefault="00E67DD4" w:rsidP="00D343CC">
            <w:pPr>
              <w:spacing w:before="60" w:after="60"/>
              <w:rPr>
                <w:b/>
                <w:bCs/>
                <w:lang w:val="en-US"/>
              </w:rPr>
            </w:pPr>
            <w:r>
              <w:rPr>
                <w:b/>
                <w:bCs/>
                <w:lang w:val="en-US"/>
              </w:rPr>
              <w:t>Description</w:t>
            </w:r>
          </w:p>
        </w:tc>
      </w:tr>
      <w:tr w:rsidR="00E67DD4" w14:paraId="3451C854" w14:textId="77777777" w:rsidTr="00D343CC">
        <w:tc>
          <w:tcPr>
            <w:tcW w:w="846" w:type="dxa"/>
          </w:tcPr>
          <w:p w14:paraId="143A0ABB" w14:textId="77777777" w:rsidR="00E67DD4" w:rsidRPr="00F33B8C" w:rsidRDefault="00E67DD4" w:rsidP="00D343CC">
            <w:pPr>
              <w:spacing w:before="60" w:after="60"/>
              <w:rPr>
                <w:b/>
                <w:bCs/>
                <w:lang w:val="en-US"/>
              </w:rPr>
            </w:pPr>
            <w:r>
              <w:rPr>
                <w:b/>
                <w:bCs/>
                <w:lang w:val="en-US"/>
              </w:rPr>
              <w:lastRenderedPageBreak/>
              <w:t>1.</w:t>
            </w:r>
          </w:p>
        </w:tc>
        <w:tc>
          <w:tcPr>
            <w:tcW w:w="8232" w:type="dxa"/>
          </w:tcPr>
          <w:p w14:paraId="11BA54BE" w14:textId="77777777" w:rsidR="00E67DD4" w:rsidRDefault="00E67DD4" w:rsidP="00D343CC">
            <w:pPr>
              <w:spacing w:before="60" w:after="60"/>
              <w:rPr>
                <w:lang w:val="en-US"/>
              </w:rPr>
            </w:pPr>
            <w:r>
              <w:t xml:space="preserve">Create an empty set of inventory </w:t>
            </w:r>
            <w:r w:rsidRPr="00142BCB">
              <w:rPr>
                <w:b/>
              </w:rPr>
              <w:t>Data Coverage</w:t>
            </w:r>
            <w:r>
              <w:t xml:space="preserve"> features</w:t>
            </w:r>
          </w:p>
        </w:tc>
      </w:tr>
      <w:tr w:rsidR="00E67DD4" w14:paraId="3FF54E95" w14:textId="77777777" w:rsidTr="00D343CC">
        <w:tc>
          <w:tcPr>
            <w:tcW w:w="846" w:type="dxa"/>
          </w:tcPr>
          <w:p w14:paraId="407F070C" w14:textId="77777777" w:rsidR="00E67DD4" w:rsidRPr="00F33B8C" w:rsidRDefault="00E67DD4" w:rsidP="00D343CC">
            <w:pPr>
              <w:spacing w:before="60" w:after="60"/>
              <w:rPr>
                <w:b/>
                <w:bCs/>
                <w:lang w:val="en-US"/>
              </w:rPr>
            </w:pPr>
            <w:r>
              <w:rPr>
                <w:b/>
                <w:bCs/>
                <w:lang w:val="en-US"/>
              </w:rPr>
              <w:t>2.</w:t>
            </w:r>
          </w:p>
        </w:tc>
        <w:tc>
          <w:tcPr>
            <w:tcW w:w="8232" w:type="dxa"/>
          </w:tcPr>
          <w:p w14:paraId="643E2A9A" w14:textId="77777777" w:rsidR="00E67DD4" w:rsidRDefault="00E67DD4" w:rsidP="00D343CC">
            <w:pPr>
              <w:spacing w:before="60" w:after="60"/>
              <w:rPr>
                <w:lang w:val="en-US"/>
              </w:rPr>
            </w:pPr>
            <w:r>
              <w:t xml:space="preserve">Get the scale band to which </w:t>
            </w:r>
            <w:r w:rsidRPr="002D4E29">
              <w:rPr>
                <w:i/>
                <w:iCs/>
              </w:rPr>
              <w:t>scale</w:t>
            </w:r>
            <w:r>
              <w:t xml:space="preserve"> belongs and assign it to the variable </w:t>
            </w:r>
            <w:r w:rsidRPr="002D4E29">
              <w:rPr>
                <w:i/>
                <w:iCs/>
              </w:rPr>
              <w:t>S</w:t>
            </w:r>
            <w:r>
              <w:rPr>
                <w:i/>
                <w:iCs/>
              </w:rPr>
              <w:t>cale</w:t>
            </w:r>
            <w:r w:rsidRPr="002D4E29">
              <w:rPr>
                <w:i/>
                <w:iCs/>
              </w:rPr>
              <w:t>B</w:t>
            </w:r>
            <w:r>
              <w:rPr>
                <w:i/>
                <w:iCs/>
              </w:rPr>
              <w:t>and</w:t>
            </w:r>
          </w:p>
        </w:tc>
      </w:tr>
      <w:tr w:rsidR="00E67DD4" w14:paraId="3D7BF5DD" w14:textId="77777777" w:rsidTr="00D343CC">
        <w:tc>
          <w:tcPr>
            <w:tcW w:w="846" w:type="dxa"/>
          </w:tcPr>
          <w:p w14:paraId="40D46E8A" w14:textId="77777777" w:rsidR="00E67DD4" w:rsidRPr="00F33B8C" w:rsidRDefault="00E67DD4" w:rsidP="00D343CC">
            <w:pPr>
              <w:spacing w:before="60" w:after="60"/>
              <w:rPr>
                <w:b/>
                <w:bCs/>
                <w:lang w:val="en-US"/>
              </w:rPr>
            </w:pPr>
            <w:r>
              <w:rPr>
                <w:b/>
                <w:bCs/>
                <w:lang w:val="en-US"/>
              </w:rPr>
              <w:t>3.</w:t>
            </w:r>
          </w:p>
        </w:tc>
        <w:tc>
          <w:tcPr>
            <w:tcW w:w="8232" w:type="dxa"/>
          </w:tcPr>
          <w:p w14:paraId="30A177C1" w14:textId="77777777" w:rsidR="00E67DD4" w:rsidRDefault="00E67DD4" w:rsidP="00D343CC">
            <w:pPr>
              <w:spacing w:before="60" w:after="60"/>
              <w:rPr>
                <w:lang w:val="en-US"/>
              </w:rPr>
            </w:pPr>
            <w:r>
              <w:t xml:space="preserve">While the </w:t>
            </w:r>
            <w:r w:rsidRPr="002D4E29">
              <w:rPr>
                <w:i/>
                <w:iCs/>
              </w:rPr>
              <w:t>viewport</w:t>
            </w:r>
            <w:r>
              <w:t xml:space="preserve"> area is not empty</w:t>
            </w:r>
          </w:p>
        </w:tc>
      </w:tr>
      <w:tr w:rsidR="00E67DD4" w14:paraId="3B55825B" w14:textId="77777777" w:rsidTr="00D343CC">
        <w:tc>
          <w:tcPr>
            <w:tcW w:w="846" w:type="dxa"/>
          </w:tcPr>
          <w:p w14:paraId="5793F574" w14:textId="77777777" w:rsidR="00E67DD4" w:rsidRPr="00F33B8C" w:rsidRDefault="00E67DD4" w:rsidP="00D343CC">
            <w:pPr>
              <w:spacing w:before="60" w:after="60"/>
              <w:rPr>
                <w:b/>
                <w:bCs/>
                <w:lang w:val="en-US"/>
              </w:rPr>
            </w:pPr>
            <w:r>
              <w:rPr>
                <w:b/>
                <w:bCs/>
                <w:lang w:val="en-US"/>
              </w:rPr>
              <w:t>3.a</w:t>
            </w:r>
          </w:p>
        </w:tc>
        <w:tc>
          <w:tcPr>
            <w:tcW w:w="8232" w:type="dxa"/>
          </w:tcPr>
          <w:p w14:paraId="623C38A2" w14:textId="77777777" w:rsidR="00E67DD4" w:rsidRDefault="00E67DD4" w:rsidP="00D343CC">
            <w:pPr>
              <w:spacing w:before="60" w:after="60"/>
              <w:rPr>
                <w:lang w:val="en-US"/>
              </w:rPr>
            </w:pPr>
            <w:r>
              <w:t xml:space="preserve">Loop over all </w:t>
            </w:r>
            <w:r w:rsidRPr="00142BCB">
              <w:rPr>
                <w:b/>
              </w:rPr>
              <w:t>Data Coverage</w:t>
            </w:r>
            <w:r>
              <w:t xml:space="preserve"> features in the inventory</w:t>
            </w:r>
          </w:p>
        </w:tc>
      </w:tr>
      <w:tr w:rsidR="00E67DD4" w14:paraId="347A4937" w14:textId="77777777" w:rsidTr="00D343CC">
        <w:tc>
          <w:tcPr>
            <w:tcW w:w="846" w:type="dxa"/>
          </w:tcPr>
          <w:p w14:paraId="5A76BF4A" w14:textId="77777777" w:rsidR="00E67DD4" w:rsidRDefault="00E67DD4" w:rsidP="00D343CC">
            <w:pPr>
              <w:spacing w:before="60" w:after="60"/>
              <w:rPr>
                <w:b/>
                <w:bCs/>
                <w:lang w:val="en-US"/>
              </w:rPr>
            </w:pPr>
            <w:r>
              <w:rPr>
                <w:b/>
                <w:bCs/>
                <w:lang w:val="en-US"/>
              </w:rPr>
              <w:t>3.a.i</w:t>
            </w:r>
          </w:p>
        </w:tc>
        <w:tc>
          <w:tcPr>
            <w:tcW w:w="8232" w:type="dxa"/>
          </w:tcPr>
          <w:p w14:paraId="189558BF" w14:textId="77777777" w:rsidR="00E67DD4" w:rsidRDefault="00E67DD4" w:rsidP="00D343CC">
            <w:pPr>
              <w:spacing w:before="60" w:after="60"/>
              <w:rPr>
                <w:lang w:val="en-US"/>
              </w:rPr>
            </w:pPr>
            <w:r>
              <w:t xml:space="preserve">If </w:t>
            </w:r>
            <w:r w:rsidRPr="002D4E29">
              <w:rPr>
                <w:i/>
                <w:iCs/>
              </w:rPr>
              <w:t>S</w:t>
            </w:r>
            <w:r>
              <w:rPr>
                <w:i/>
                <w:iCs/>
              </w:rPr>
              <w:t>cale</w:t>
            </w:r>
            <w:r w:rsidRPr="002D4E29">
              <w:rPr>
                <w:i/>
                <w:iCs/>
              </w:rPr>
              <w:t>B</w:t>
            </w:r>
            <w:r>
              <w:rPr>
                <w:i/>
                <w:iCs/>
              </w:rPr>
              <w:t>and</w:t>
            </w:r>
            <w:r>
              <w:t xml:space="preserve"> is an element of the scale bands of the </w:t>
            </w:r>
            <w:r w:rsidRPr="00142BCB">
              <w:rPr>
                <w:b/>
              </w:rPr>
              <w:t>Data Coverage</w:t>
            </w:r>
            <w:r>
              <w:t xml:space="preserve"> </w:t>
            </w:r>
            <w:r w:rsidRPr="00142BCB">
              <w:rPr>
                <w:b/>
              </w:rPr>
              <w:t>and</w:t>
            </w:r>
            <w:r>
              <w:t xml:space="preserve"> the projected </w:t>
            </w:r>
            <w:r w:rsidRPr="00142BCB">
              <w:rPr>
                <w:b/>
              </w:rPr>
              <w:t>Data Coverage</w:t>
            </w:r>
            <w:r>
              <w:t xml:space="preserve"> polygon overlaps the </w:t>
            </w:r>
            <w:r w:rsidRPr="002D4E29">
              <w:rPr>
                <w:i/>
                <w:iCs/>
              </w:rPr>
              <w:t>viewport</w:t>
            </w:r>
          </w:p>
        </w:tc>
      </w:tr>
      <w:tr w:rsidR="00E67DD4" w14:paraId="2EA57575" w14:textId="77777777" w:rsidTr="00D343CC">
        <w:tc>
          <w:tcPr>
            <w:tcW w:w="846" w:type="dxa"/>
          </w:tcPr>
          <w:p w14:paraId="525794CD" w14:textId="77777777" w:rsidR="00E67DD4" w:rsidRPr="00F33B8C" w:rsidRDefault="00E67DD4" w:rsidP="00D343CC">
            <w:pPr>
              <w:spacing w:before="60" w:after="60"/>
              <w:rPr>
                <w:b/>
                <w:bCs/>
                <w:lang w:val="en-US"/>
              </w:rPr>
            </w:pPr>
            <w:r>
              <w:rPr>
                <w:b/>
                <w:bCs/>
                <w:lang w:val="en-US"/>
              </w:rPr>
              <w:t>3.a.i.1.</w:t>
            </w:r>
          </w:p>
        </w:tc>
        <w:tc>
          <w:tcPr>
            <w:tcW w:w="8232" w:type="dxa"/>
          </w:tcPr>
          <w:p w14:paraId="04F463CD" w14:textId="77777777" w:rsidR="00E67DD4" w:rsidRDefault="00E67DD4" w:rsidP="00D343CC">
            <w:pPr>
              <w:spacing w:before="60" w:after="60"/>
              <w:rPr>
                <w:lang w:val="en-US"/>
              </w:rPr>
            </w:pPr>
            <w:r>
              <w:t xml:space="preserve">Add the </w:t>
            </w:r>
            <w:r w:rsidRPr="00142BCB">
              <w:rPr>
                <w:b/>
              </w:rPr>
              <w:t>Data Coverage</w:t>
            </w:r>
            <w:r>
              <w:t xml:space="preserve"> to </w:t>
            </w:r>
            <w:r w:rsidRPr="002D4E29">
              <w:rPr>
                <w:i/>
                <w:iCs/>
              </w:rPr>
              <w:t>S</w:t>
            </w:r>
          </w:p>
        </w:tc>
      </w:tr>
      <w:tr w:rsidR="00E67DD4" w14:paraId="15A0646F" w14:textId="77777777" w:rsidTr="00D343CC">
        <w:tc>
          <w:tcPr>
            <w:tcW w:w="846" w:type="dxa"/>
          </w:tcPr>
          <w:p w14:paraId="1C97D602" w14:textId="77777777" w:rsidR="00E67DD4" w:rsidRPr="00F33B8C" w:rsidRDefault="00E67DD4" w:rsidP="00D343CC">
            <w:pPr>
              <w:spacing w:before="60" w:after="60"/>
              <w:rPr>
                <w:b/>
                <w:bCs/>
                <w:lang w:val="en-US"/>
              </w:rPr>
            </w:pPr>
            <w:r>
              <w:rPr>
                <w:b/>
                <w:bCs/>
                <w:lang w:val="en-US"/>
              </w:rPr>
              <w:t>3.a.i.2.</w:t>
            </w:r>
          </w:p>
        </w:tc>
        <w:tc>
          <w:tcPr>
            <w:tcW w:w="8232" w:type="dxa"/>
          </w:tcPr>
          <w:p w14:paraId="07F9CFAA" w14:textId="77777777" w:rsidR="00E67DD4" w:rsidRDefault="00E67DD4" w:rsidP="00D343CC">
            <w:pPr>
              <w:spacing w:before="60" w:after="60"/>
              <w:rPr>
                <w:lang w:val="en-US"/>
              </w:rPr>
            </w:pPr>
            <w:r>
              <w:t xml:space="preserve">Remove the projected </w:t>
            </w:r>
            <w:r w:rsidRPr="00142BCB">
              <w:rPr>
                <w:b/>
              </w:rPr>
              <w:t>Data Coverage</w:t>
            </w:r>
            <w:r>
              <w:t xml:space="preserve"> polygon from the </w:t>
            </w:r>
            <w:r w:rsidRPr="002D4E29">
              <w:rPr>
                <w:i/>
                <w:iCs/>
              </w:rPr>
              <w:t>viewport</w:t>
            </w:r>
            <w:r>
              <w:t xml:space="preserve">, The </w:t>
            </w:r>
            <w:r w:rsidRPr="002D4E29">
              <w:rPr>
                <w:i/>
                <w:iCs/>
              </w:rPr>
              <w:t>viewport</w:t>
            </w:r>
            <w:r>
              <w:t xml:space="preserve"> will now only define the uncovered part of the original </w:t>
            </w:r>
            <w:r w:rsidRPr="002D4E29">
              <w:rPr>
                <w:i/>
                <w:iCs/>
              </w:rPr>
              <w:t>viewport</w:t>
            </w:r>
          </w:p>
        </w:tc>
      </w:tr>
      <w:tr w:rsidR="00E67DD4" w14:paraId="67A38820" w14:textId="77777777" w:rsidTr="00D343CC">
        <w:tc>
          <w:tcPr>
            <w:tcW w:w="846" w:type="dxa"/>
          </w:tcPr>
          <w:p w14:paraId="4539A83A" w14:textId="77777777" w:rsidR="00E67DD4" w:rsidRPr="00F33B8C" w:rsidRDefault="00E67DD4" w:rsidP="00D343CC">
            <w:pPr>
              <w:spacing w:before="60" w:after="60"/>
              <w:rPr>
                <w:b/>
                <w:bCs/>
                <w:lang w:val="en-US"/>
              </w:rPr>
            </w:pPr>
            <w:r>
              <w:rPr>
                <w:b/>
                <w:bCs/>
                <w:lang w:val="en-US"/>
              </w:rPr>
              <w:t>3.b.</w:t>
            </w:r>
          </w:p>
        </w:tc>
        <w:tc>
          <w:tcPr>
            <w:tcW w:w="8232" w:type="dxa"/>
          </w:tcPr>
          <w:p w14:paraId="4FF791DC" w14:textId="77FBB545" w:rsidR="00E67DD4" w:rsidRDefault="00E67DD4" w:rsidP="00D343CC">
            <w:pPr>
              <w:spacing w:before="60" w:after="60"/>
              <w:rPr>
                <w:lang w:val="en-US"/>
              </w:rPr>
            </w:pPr>
            <w:r>
              <w:t xml:space="preserve">Decrement </w:t>
            </w:r>
            <w:r w:rsidRPr="002D4E29">
              <w:rPr>
                <w:i/>
                <w:iCs/>
              </w:rPr>
              <w:t>S</w:t>
            </w:r>
            <w:r>
              <w:rPr>
                <w:i/>
                <w:iCs/>
              </w:rPr>
              <w:t>cale</w:t>
            </w:r>
            <w:r w:rsidRPr="002D4E29">
              <w:rPr>
                <w:i/>
                <w:iCs/>
              </w:rPr>
              <w:t>B</w:t>
            </w:r>
            <w:r>
              <w:rPr>
                <w:i/>
                <w:iCs/>
              </w:rPr>
              <w:t>and</w:t>
            </w:r>
            <w:r w:rsidR="00CC4988">
              <w:rPr>
                <w:rStyle w:val="FootnoteReference"/>
                <w:i/>
                <w:iCs/>
              </w:rPr>
              <w:footnoteReference w:id="8"/>
            </w:r>
          </w:p>
        </w:tc>
      </w:tr>
      <w:tr w:rsidR="00E67DD4" w14:paraId="526336C1" w14:textId="77777777" w:rsidTr="00D343CC">
        <w:tc>
          <w:tcPr>
            <w:tcW w:w="846" w:type="dxa"/>
          </w:tcPr>
          <w:p w14:paraId="07AA205A" w14:textId="77777777" w:rsidR="00E67DD4" w:rsidRPr="00F33B8C" w:rsidRDefault="00E67DD4" w:rsidP="00D343CC">
            <w:pPr>
              <w:spacing w:before="60" w:after="60"/>
              <w:rPr>
                <w:b/>
                <w:bCs/>
                <w:lang w:val="en-US"/>
              </w:rPr>
            </w:pPr>
            <w:r>
              <w:rPr>
                <w:b/>
                <w:bCs/>
                <w:lang w:val="en-US"/>
              </w:rPr>
              <w:t>3.c.</w:t>
            </w:r>
          </w:p>
        </w:tc>
        <w:tc>
          <w:tcPr>
            <w:tcW w:w="8232" w:type="dxa"/>
          </w:tcPr>
          <w:p w14:paraId="24A7BF50" w14:textId="77777777" w:rsidR="00E67DD4" w:rsidRDefault="00E67DD4" w:rsidP="00D343CC">
            <w:pPr>
              <w:spacing w:before="60" w:after="60"/>
              <w:rPr>
                <w:lang w:val="en-US"/>
              </w:rPr>
            </w:pPr>
            <w:r>
              <w:t xml:space="preserve">If </w:t>
            </w:r>
            <w:r w:rsidRPr="002D4E29">
              <w:rPr>
                <w:i/>
                <w:iCs/>
              </w:rPr>
              <w:t>S</w:t>
            </w:r>
            <w:r>
              <w:rPr>
                <w:i/>
                <w:iCs/>
              </w:rPr>
              <w:t>cale</w:t>
            </w:r>
            <w:r w:rsidRPr="002D4E29">
              <w:rPr>
                <w:i/>
                <w:iCs/>
              </w:rPr>
              <w:t>B</w:t>
            </w:r>
            <w:r>
              <w:rPr>
                <w:i/>
                <w:iCs/>
              </w:rPr>
              <w:t>and</w:t>
            </w:r>
            <w:r>
              <w:t xml:space="preserve"> equals to zero (no scale band left to investigate)</w:t>
            </w:r>
          </w:p>
        </w:tc>
      </w:tr>
      <w:tr w:rsidR="00E67DD4" w14:paraId="7A39AC98" w14:textId="77777777" w:rsidTr="00D343CC">
        <w:tc>
          <w:tcPr>
            <w:tcW w:w="846" w:type="dxa"/>
          </w:tcPr>
          <w:p w14:paraId="43386A06" w14:textId="77777777" w:rsidR="00E67DD4" w:rsidRPr="00F33B8C" w:rsidRDefault="00E67DD4" w:rsidP="00D343CC">
            <w:pPr>
              <w:spacing w:before="60" w:after="60"/>
              <w:rPr>
                <w:b/>
                <w:bCs/>
                <w:lang w:val="en-US"/>
              </w:rPr>
            </w:pPr>
            <w:r>
              <w:rPr>
                <w:b/>
                <w:bCs/>
                <w:lang w:val="en-US"/>
              </w:rPr>
              <w:t>3.c.i.</w:t>
            </w:r>
          </w:p>
        </w:tc>
        <w:tc>
          <w:tcPr>
            <w:tcW w:w="8232" w:type="dxa"/>
          </w:tcPr>
          <w:p w14:paraId="66482ED6" w14:textId="77777777" w:rsidR="00E67DD4" w:rsidRDefault="00E67DD4" w:rsidP="00D343CC">
            <w:pPr>
              <w:spacing w:before="60" w:after="60"/>
              <w:rPr>
                <w:lang w:val="en-US"/>
              </w:rPr>
            </w:pPr>
            <w:r>
              <w:t>Return the collected result</w:t>
            </w:r>
          </w:p>
        </w:tc>
      </w:tr>
      <w:tr w:rsidR="00E67DD4" w14:paraId="4E2DB930" w14:textId="77777777" w:rsidTr="00D343CC">
        <w:tc>
          <w:tcPr>
            <w:tcW w:w="846" w:type="dxa"/>
          </w:tcPr>
          <w:p w14:paraId="119F2FCB" w14:textId="77777777" w:rsidR="00E67DD4" w:rsidRPr="00F33B8C" w:rsidRDefault="00E67DD4" w:rsidP="00D343CC">
            <w:pPr>
              <w:spacing w:before="60" w:after="60"/>
              <w:rPr>
                <w:b/>
                <w:bCs/>
                <w:lang w:val="en-US"/>
              </w:rPr>
            </w:pPr>
            <w:r>
              <w:rPr>
                <w:b/>
                <w:bCs/>
                <w:lang w:val="en-US"/>
              </w:rPr>
              <w:t>4.</w:t>
            </w:r>
          </w:p>
        </w:tc>
        <w:tc>
          <w:tcPr>
            <w:tcW w:w="8232" w:type="dxa"/>
          </w:tcPr>
          <w:p w14:paraId="22F939DE" w14:textId="77777777" w:rsidR="00E67DD4" w:rsidRDefault="00E67DD4" w:rsidP="00D343CC">
            <w:pPr>
              <w:spacing w:before="60" w:after="60"/>
              <w:rPr>
                <w:lang w:val="en-US"/>
              </w:rPr>
            </w:pPr>
            <w:r>
              <w:t>Return the collected result</w:t>
            </w:r>
          </w:p>
        </w:tc>
      </w:tr>
    </w:tbl>
    <w:p w14:paraId="4B26417A" w14:textId="77777777" w:rsidR="00E67DD4" w:rsidRDefault="00E67DD4" w:rsidP="00E67DD4">
      <w:pPr>
        <w:spacing w:after="120" w:line="240" w:lineRule="auto"/>
        <w:rPr>
          <w:lang w:val="en-US"/>
        </w:rPr>
      </w:pPr>
    </w:p>
    <w:p w14:paraId="1CD8CF92" w14:textId="7F888778" w:rsidR="00E67DD4" w:rsidRPr="00AD5EEC" w:rsidRDefault="00AD5EEC" w:rsidP="00AD5EEC">
      <w:pPr>
        <w:pStyle w:val="ListParagraph"/>
        <w:numPr>
          <w:ilvl w:val="1"/>
          <w:numId w:val="216"/>
        </w:numPr>
        <w:rPr>
          <w:b/>
          <w:bCs/>
          <w:lang w:eastAsia="en-US"/>
        </w:rPr>
      </w:pPr>
      <w:r>
        <w:rPr>
          <w:b/>
          <w:bCs/>
          <w:lang w:eastAsia="en-US"/>
        </w:rPr>
        <w:t>Data display Algorithm</w:t>
      </w:r>
    </w:p>
    <w:p w14:paraId="0CF987B3" w14:textId="6A0C5706" w:rsidR="00AD5EEC" w:rsidRPr="00F94FB6" w:rsidRDefault="00AD5EEC" w:rsidP="00AD5EEC">
      <w:pPr>
        <w:pStyle w:val="ListParagraph"/>
        <w:numPr>
          <w:ilvl w:val="2"/>
          <w:numId w:val="216"/>
        </w:numPr>
        <w:rPr>
          <w:b/>
          <w:bCs/>
          <w:lang w:eastAsia="en-US"/>
        </w:rPr>
      </w:pPr>
      <w:r>
        <w:rPr>
          <w:b/>
          <w:bCs/>
          <w:lang w:eastAsia="en-US"/>
        </w:rPr>
        <w:t>Rendering Algorithm</w:t>
      </w:r>
    </w:p>
    <w:p w14:paraId="05642B01" w14:textId="4CCC93C8" w:rsidR="00E67DD4" w:rsidRDefault="00E67DD4" w:rsidP="00E67DD4">
      <w:pPr>
        <w:spacing w:after="120" w:line="240" w:lineRule="auto"/>
        <w:rPr>
          <w:lang w:val="en-US"/>
        </w:rPr>
      </w:pPr>
      <w:r>
        <w:rPr>
          <w:lang w:val="en-US"/>
        </w:rPr>
        <w:t xml:space="preserve">The first step is to use information from the loading algorithm to assign a </w:t>
      </w:r>
      <w:r w:rsidRPr="0040375C">
        <w:rPr>
          <w:i/>
          <w:iCs/>
          <w:lang w:val="en-US"/>
        </w:rPr>
        <w:t>mask</w:t>
      </w:r>
      <w:r>
        <w:rPr>
          <w:lang w:val="en-US"/>
        </w:rPr>
        <w:t xml:space="preserve"> to each of the </w:t>
      </w:r>
      <w:r w:rsidRPr="0040375C">
        <w:rPr>
          <w:b/>
          <w:bCs/>
          <w:lang w:val="en-US"/>
        </w:rPr>
        <w:t>Data Coverage</w:t>
      </w:r>
      <w:r>
        <w:rPr>
          <w:lang w:val="en-US"/>
        </w:rPr>
        <w:t xml:space="preserve"> features within each dataset. </w:t>
      </w:r>
    </w:p>
    <w:p w14:paraId="6ED275D7" w14:textId="3CEF670A" w:rsidR="00E67DD4" w:rsidRDefault="00E67DD4" w:rsidP="00E67DD4">
      <w:pPr>
        <w:spacing w:after="120" w:line="240" w:lineRule="auto"/>
        <w:rPr>
          <w:lang w:val="en-US"/>
        </w:rPr>
      </w:pPr>
      <w:r>
        <w:rPr>
          <w:lang w:val="en-US"/>
        </w:rPr>
        <w:t xml:space="preserve">Each </w:t>
      </w:r>
      <w:r w:rsidRPr="0040375C">
        <w:rPr>
          <w:i/>
          <w:iCs/>
          <w:lang w:val="en-US"/>
        </w:rPr>
        <w:t>mask</w:t>
      </w:r>
      <w:r>
        <w:rPr>
          <w:lang w:val="en-US"/>
        </w:rPr>
        <w:t xml:space="preserve"> represents the footprint of obscuring </w:t>
      </w:r>
      <w:r w:rsidRPr="0040375C">
        <w:rPr>
          <w:b/>
          <w:bCs/>
          <w:lang w:val="en-US"/>
        </w:rPr>
        <w:t>Data Coverage</w:t>
      </w:r>
      <w:r>
        <w:rPr>
          <w:b/>
          <w:bCs/>
          <w:lang w:val="en-US"/>
        </w:rPr>
        <w:t>s;</w:t>
      </w:r>
      <w:r>
        <w:rPr>
          <w:lang w:val="en-US"/>
        </w:rPr>
        <w:t xml:space="preserve"> it indicates areas of a dataset which should not be visible. Each dataset is then assigned a </w:t>
      </w:r>
      <w:r w:rsidRPr="0040375C">
        <w:rPr>
          <w:i/>
          <w:iCs/>
          <w:lang w:val="en-US"/>
        </w:rPr>
        <w:t>mask</w:t>
      </w:r>
      <w:r>
        <w:rPr>
          <w:lang w:val="en-US"/>
        </w:rPr>
        <w:t xml:space="preserve"> from the component </w:t>
      </w:r>
      <w:r w:rsidRPr="0040375C">
        <w:rPr>
          <w:b/>
          <w:bCs/>
          <w:lang w:val="en-US"/>
        </w:rPr>
        <w:t>Data Coverage</w:t>
      </w:r>
      <w:r>
        <w:rPr>
          <w:lang w:val="en-US"/>
        </w:rPr>
        <w:t xml:space="preserve"> features. The dataset </w:t>
      </w:r>
      <w:r w:rsidRPr="0040375C">
        <w:rPr>
          <w:i/>
          <w:iCs/>
          <w:lang w:val="en-US"/>
        </w:rPr>
        <w:t>mask</w:t>
      </w:r>
      <w:r>
        <w:rPr>
          <w:lang w:val="en-US"/>
        </w:rPr>
        <w:t xml:space="preserve"> is the union of the component </w:t>
      </w:r>
      <w:r w:rsidRPr="0040375C">
        <w:rPr>
          <w:b/>
          <w:bCs/>
          <w:lang w:val="en-US"/>
        </w:rPr>
        <w:t>Data Coverage</w:t>
      </w:r>
      <w:r>
        <w:rPr>
          <w:lang w:val="en-US"/>
        </w:rPr>
        <w:t xml:space="preserve"> masks.</w:t>
      </w:r>
    </w:p>
    <w:p w14:paraId="4572371F" w14:textId="5F4E390B" w:rsidR="00CC4988" w:rsidRDefault="00CC4988" w:rsidP="00E67DD4">
      <w:pPr>
        <w:spacing w:after="120" w:line="240" w:lineRule="auto"/>
        <w:rPr>
          <w:lang w:val="en-US"/>
        </w:rPr>
      </w:pPr>
      <w:r>
        <w:rPr>
          <w:noProof/>
          <w:lang w:val="en-US" w:eastAsia="en-US"/>
        </w:rPr>
        <w:lastRenderedPageBreak/>
        <mc:AlternateContent>
          <mc:Choice Requires="wps">
            <w:drawing>
              <wp:anchor distT="0" distB="0" distL="114300" distR="114300" simplePos="0" relativeHeight="251658241" behindDoc="0" locked="0" layoutInCell="1" allowOverlap="1" wp14:anchorId="0C998D78" wp14:editId="1CC5BB4F">
                <wp:simplePos x="0" y="0"/>
                <wp:positionH relativeFrom="margin">
                  <wp:posOffset>0</wp:posOffset>
                </wp:positionH>
                <wp:positionV relativeFrom="paragraph">
                  <wp:posOffset>379095</wp:posOffset>
                </wp:positionV>
                <wp:extent cx="1828800" cy="1828800"/>
                <wp:effectExtent l="0" t="0" r="13970" b="17780"/>
                <wp:wrapSquare wrapText="bothSides"/>
                <wp:docPr id="251948558"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27CED628"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r>
                              <w:rPr>
                                <w:i/>
                                <w:iCs/>
                                <w:lang w:val="en-US"/>
                              </w:rPr>
                              <w:t>AssignMasks(dataSets, viewport, projection)</w:t>
                            </w:r>
                          </w:p>
                          <w:p w14:paraId="44FA76FA"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r w:rsidRPr="00332ACE">
                              <w:rPr>
                                <w:i/>
                                <w:iCs/>
                                <w:lang w:val="en-US"/>
                              </w:rPr>
                              <w:t>dataSets</w:t>
                            </w:r>
                            <w:r>
                              <w:rPr>
                                <w:lang w:val="en-US"/>
                              </w:rPr>
                              <w:t xml:space="preserve"> (previously selected using the dataset loading algorithm )</w:t>
                            </w:r>
                          </w:p>
                          <w:p w14:paraId="57B3225F" w14:textId="77777777" w:rsidR="00E67DD4" w:rsidRDefault="00E67DD4" w:rsidP="00E67DD4">
                            <w:pPr>
                              <w:spacing w:after="60" w:line="240" w:lineRule="auto"/>
                              <w:ind w:left="677"/>
                            </w:pPr>
                            <w:r>
                              <w:t xml:space="preserve">A device-polygon </w:t>
                            </w:r>
                            <w:r w:rsidRPr="00712598">
                              <w:rPr>
                                <w:i/>
                                <w:iCs/>
                              </w:rPr>
                              <w:t>viewport</w:t>
                            </w:r>
                            <w:r>
                              <w:t xml:space="preserve"> describing the device area that should be covered with data</w:t>
                            </w:r>
                          </w:p>
                          <w:p w14:paraId="0E3A7047" w14:textId="77777777" w:rsidR="00E67DD4" w:rsidRDefault="00E67DD4" w:rsidP="00E67DD4">
                            <w:pPr>
                              <w:spacing w:after="120" w:line="240" w:lineRule="auto"/>
                              <w:ind w:left="677"/>
                              <w:rPr>
                                <w:i/>
                                <w:iCs/>
                              </w:rPr>
                            </w:pPr>
                            <w:r>
                              <w:t xml:space="preserve">A projection </w:t>
                            </w:r>
                            <w:r w:rsidRPr="0040375C">
                              <w:rPr>
                                <w:i/>
                                <w:iCs/>
                              </w:rPr>
                              <w:t>projection</w:t>
                            </w:r>
                          </w:p>
                          <w:p w14:paraId="72F21E7E" w14:textId="77777777" w:rsidR="00E67DD4" w:rsidRDefault="00E67DD4" w:rsidP="00E67DD4">
                            <w:pPr>
                              <w:pStyle w:val="ListParagraph"/>
                              <w:numPr>
                                <w:ilvl w:val="0"/>
                                <w:numId w:val="150"/>
                              </w:numPr>
                              <w:spacing w:after="120" w:line="240" w:lineRule="auto"/>
                              <w:contextualSpacing/>
                            </w:pPr>
                            <w:r>
                              <w:t xml:space="preserve">Collect all </w:t>
                            </w:r>
                            <w:r w:rsidRPr="0040375C">
                              <w:rPr>
                                <w:b/>
                                <w:bCs/>
                              </w:rPr>
                              <w:t>Data Coverage</w:t>
                            </w:r>
                            <w:r>
                              <w:t xml:space="preserve"> features from </w:t>
                            </w:r>
                            <w:r w:rsidRPr="0040375C">
                              <w:rPr>
                                <w:i/>
                                <w:iCs/>
                              </w:rPr>
                              <w:t>dataSets</w:t>
                            </w:r>
                            <w:r>
                              <w:t xml:space="preserve"> into </w:t>
                            </w:r>
                            <w:r w:rsidRPr="0040375C">
                              <w:rPr>
                                <w:i/>
                                <w:iCs/>
                              </w:rPr>
                              <w:t>dataCoverages</w:t>
                            </w:r>
                            <w:r>
                              <w:rPr>
                                <w:i/>
                                <w:iCs/>
                              </w:rPr>
                              <w:t>.</w:t>
                            </w:r>
                          </w:p>
                          <w:p w14:paraId="4D88CBA6" w14:textId="77777777" w:rsidR="00E67DD4" w:rsidRDefault="00E67DD4" w:rsidP="00E67DD4">
                            <w:pPr>
                              <w:pStyle w:val="ListParagraph"/>
                              <w:numPr>
                                <w:ilvl w:val="0"/>
                                <w:numId w:val="150"/>
                              </w:numPr>
                              <w:spacing w:after="120" w:line="240" w:lineRule="auto"/>
                              <w:contextualSpacing/>
                            </w:pPr>
                            <w:r>
                              <w:t xml:space="preserve">Sort </w:t>
                            </w:r>
                            <w:r w:rsidRPr="005F1C39">
                              <w:rPr>
                                <w:i/>
                                <w:iCs/>
                              </w:rPr>
                              <w:t>dataCoverages</w:t>
                            </w:r>
                            <w:r>
                              <w:t xml:space="preserve"> by </w:t>
                            </w:r>
                            <w:r w:rsidRPr="0040375C">
                              <w:rPr>
                                <w:b/>
                                <w:bCs/>
                              </w:rPr>
                              <w:t>minimum display scale</w:t>
                            </w:r>
                            <w:r>
                              <w:rPr>
                                <w:b/>
                                <w:bCs/>
                              </w:rPr>
                              <w:t xml:space="preserve"> </w:t>
                            </w:r>
                            <w:r w:rsidRPr="0040375C">
                              <w:t xml:space="preserve">into </w:t>
                            </w:r>
                            <w:r w:rsidRPr="0040375C">
                              <w:rPr>
                                <w:i/>
                                <w:iCs/>
                              </w:rPr>
                              <w:t>sortedCoverages</w:t>
                            </w:r>
                            <w:r>
                              <w:t xml:space="preserve"> (from smallest to largest scale)</w:t>
                            </w:r>
                          </w:p>
                          <w:p w14:paraId="13F96D28" w14:textId="77777777" w:rsidR="00E67DD4" w:rsidRPr="0040375C" w:rsidRDefault="00E67DD4" w:rsidP="00E67DD4">
                            <w:pPr>
                              <w:pStyle w:val="ListParagraph"/>
                              <w:numPr>
                                <w:ilvl w:val="0"/>
                                <w:numId w:val="150"/>
                              </w:numPr>
                              <w:spacing w:after="120" w:line="240" w:lineRule="auto"/>
                              <w:contextualSpacing/>
                            </w:pPr>
                            <w:r w:rsidRPr="0040375C">
                              <w:rPr>
                                <w:b/>
                                <w:bCs/>
                              </w:rPr>
                              <w:t>For</w:t>
                            </w:r>
                            <w:r>
                              <w:t xml:space="preserve"> each </w:t>
                            </w:r>
                            <w:r w:rsidRPr="0040375C">
                              <w:rPr>
                                <w:i/>
                                <w:iCs/>
                              </w:rPr>
                              <w:t>dataCoverage</w:t>
                            </w:r>
                            <w:r>
                              <w:t xml:space="preserve"> in </w:t>
                            </w:r>
                            <w:r w:rsidRPr="0040375C">
                              <w:rPr>
                                <w:i/>
                                <w:iCs/>
                              </w:rPr>
                              <w:t>sortedCoverages</w:t>
                            </w:r>
                          </w:p>
                          <w:p w14:paraId="62DD66CE" w14:textId="77777777" w:rsidR="00E67DD4" w:rsidRPr="0040375C" w:rsidRDefault="00E67DD4" w:rsidP="00E67DD4">
                            <w:pPr>
                              <w:pStyle w:val="ListParagraph"/>
                              <w:numPr>
                                <w:ilvl w:val="1"/>
                                <w:numId w:val="150"/>
                              </w:numPr>
                              <w:spacing w:after="120" w:line="240" w:lineRule="auto"/>
                              <w:contextualSpacing/>
                            </w:pPr>
                            <w:r w:rsidRPr="0040375C">
                              <w:rPr>
                                <w:b/>
                                <w:bCs/>
                              </w:rPr>
                              <w:t>Set</w:t>
                            </w:r>
                            <w:r>
                              <w:rPr>
                                <w:i/>
                                <w:iCs/>
                              </w:rPr>
                              <w:t xml:space="preserve"> mask of dataCoverage to </w:t>
                            </w:r>
                            <w:r w:rsidRPr="0040375C">
                              <w:rPr>
                                <w:rFonts w:ascii="Tahoma" w:hAnsi="Tahoma" w:cs="Tahoma"/>
                              </w:rPr>
                              <w:t>Ø</w:t>
                            </w:r>
                          </w:p>
                          <w:p w14:paraId="62BDCD6B" w14:textId="77777777" w:rsidR="00E67DD4" w:rsidRPr="0040375C" w:rsidRDefault="00E67DD4" w:rsidP="00E67DD4">
                            <w:pPr>
                              <w:pStyle w:val="ListParagraph"/>
                              <w:numPr>
                                <w:ilvl w:val="1"/>
                                <w:numId w:val="150"/>
                              </w:numPr>
                              <w:spacing w:after="120" w:line="240" w:lineRule="auto"/>
                              <w:contextualSpacing/>
                            </w:pPr>
                            <w:r w:rsidRPr="0040375C">
                              <w:rPr>
                                <w:b/>
                                <w:bCs/>
                              </w:rPr>
                              <w:t>For</w:t>
                            </w:r>
                            <w:r>
                              <w:t xml:space="preserve"> each </w:t>
                            </w:r>
                            <w:r w:rsidRPr="0040375C">
                              <w:rPr>
                                <w:i/>
                                <w:iCs/>
                              </w:rPr>
                              <w:t>obscuringCove</w:t>
                            </w:r>
                            <w:r>
                              <w:rPr>
                                <w:i/>
                                <w:iCs/>
                              </w:rPr>
                              <w:t>r</w:t>
                            </w:r>
                            <w:r w:rsidRPr="0040375C">
                              <w:rPr>
                                <w:i/>
                                <w:iCs/>
                              </w:rPr>
                              <w:t>age</w:t>
                            </w:r>
                            <w:r>
                              <w:t xml:space="preserve"> in </w:t>
                            </w:r>
                            <w:r w:rsidRPr="00487F8D">
                              <w:rPr>
                                <w:i/>
                                <w:iCs/>
                              </w:rPr>
                              <w:t>sortedCoverages</w:t>
                            </w:r>
                          </w:p>
                          <w:p w14:paraId="267E60E2" w14:textId="77777777" w:rsidR="00E67DD4" w:rsidRPr="0040375C" w:rsidRDefault="00E67DD4" w:rsidP="00E67DD4">
                            <w:pPr>
                              <w:pStyle w:val="ListParagraph"/>
                              <w:numPr>
                                <w:ilvl w:val="2"/>
                                <w:numId w:val="150"/>
                              </w:numPr>
                              <w:spacing w:after="120" w:line="240" w:lineRule="auto"/>
                              <w:contextualSpacing/>
                            </w:pPr>
                            <w:r w:rsidRPr="0040375C">
                              <w:rPr>
                                <w:b/>
                                <w:bCs/>
                              </w:rPr>
                              <w:t>If</w:t>
                            </w:r>
                            <w:r>
                              <w:rPr>
                                <w:i/>
                                <w:iCs/>
                              </w:rPr>
                              <w:t xml:space="preserve"> obscuringCoverage &lt;&gt; dataCoverage </w:t>
                            </w:r>
                            <w:r w:rsidRPr="0040375C">
                              <w:t>AND</w:t>
                            </w:r>
                            <w:r>
                              <w:rPr>
                                <w:i/>
                                <w:iCs/>
                              </w:rPr>
                              <w:t xml:space="preserve"> scale(dataCoverage) &lt; scale(obscuringCoverage)</w:t>
                            </w:r>
                            <w:r>
                              <w:t xml:space="preserve"> AND </w:t>
                            </w:r>
                            <w:r w:rsidRPr="00486B6C">
                              <w:rPr>
                                <w:i/>
                                <w:iCs/>
                              </w:rPr>
                              <w:t>projection(polygon(</w:t>
                            </w:r>
                            <w:r w:rsidRPr="00487F8D">
                              <w:rPr>
                                <w:i/>
                                <w:iCs/>
                              </w:rPr>
                              <w:t>dataCoverage</w:t>
                            </w:r>
                            <w:r w:rsidRPr="00486B6C">
                              <w:rPr>
                                <w:i/>
                                <w:iCs/>
                              </w:rPr>
                              <w:t xml:space="preserve">)) ∩ </w:t>
                            </w:r>
                            <w:r w:rsidRPr="00486B6C">
                              <w:rPr>
                                <w:rFonts w:ascii="Tahoma" w:hAnsi="Tahoma" w:cs="Tahoma"/>
                                <w:i/>
                                <w:iCs/>
                              </w:rPr>
                              <w:t>projection(polygon(</w:t>
                            </w:r>
                            <w:r w:rsidRPr="005F1C39">
                              <w:rPr>
                                <w:i/>
                                <w:iCs/>
                              </w:rPr>
                              <w:t>obscuringCoverage</w:t>
                            </w:r>
                            <w:r w:rsidRPr="00486B6C">
                              <w:rPr>
                                <w:rFonts w:ascii="Tahoma" w:hAnsi="Tahoma" w:cs="Tahoma"/>
                                <w:i/>
                                <w:iCs/>
                              </w:rPr>
                              <w:t>)) ≠ Ø</w:t>
                            </w:r>
                          </w:p>
                          <w:p w14:paraId="59577DDD" w14:textId="77777777" w:rsidR="00E67DD4" w:rsidRDefault="00E67DD4" w:rsidP="00E67DD4">
                            <w:pPr>
                              <w:pStyle w:val="ListParagraph"/>
                              <w:numPr>
                                <w:ilvl w:val="3"/>
                                <w:numId w:val="150"/>
                              </w:numPr>
                              <w:spacing w:after="120" w:line="240" w:lineRule="auto"/>
                              <w:contextualSpacing/>
                              <w:rPr>
                                <w:lang w:val="en-US"/>
                              </w:rPr>
                            </w:pPr>
                            <w:r>
                              <w:rPr>
                                <w:i/>
                                <w:iCs/>
                              </w:rPr>
                              <w:t>dataCoverage.</w:t>
                            </w:r>
                            <w:r w:rsidRPr="00487F8D">
                              <w:rPr>
                                <w:i/>
                                <w:iCs/>
                              </w:rPr>
                              <w:t>mask</w:t>
                            </w:r>
                            <w:r>
                              <w:t xml:space="preserve"> = </w:t>
                            </w:r>
                            <w:r w:rsidRPr="0040375C">
                              <w:rPr>
                                <w:i/>
                                <w:iCs/>
                              </w:rPr>
                              <w:t>dataCoverage.</w:t>
                            </w:r>
                            <w:r w:rsidRPr="00487F8D">
                              <w:rPr>
                                <w:i/>
                                <w:iCs/>
                              </w:rPr>
                              <w:t>mask</w:t>
                            </w:r>
                            <w:r>
                              <w:t xml:space="preserve"> </w:t>
                            </w:r>
                            <w:r w:rsidRPr="00F1146F">
                              <w:rPr>
                                <w:rFonts w:ascii="Cambria Math" w:hAnsi="Cambria Math" w:cs="Cambria Math"/>
                              </w:rPr>
                              <w:t>∪</w:t>
                            </w:r>
                            <w:r w:rsidRPr="00F1146F">
                              <w:t xml:space="preserve"> </w:t>
                            </w:r>
                            <w:r w:rsidRPr="005F1C39">
                              <w:rPr>
                                <w:i/>
                                <w:iCs/>
                              </w:rPr>
                              <w:t>projection</w:t>
                            </w:r>
                            <w:r>
                              <w:t>(</w:t>
                            </w:r>
                            <w:r w:rsidRPr="005F1C39">
                              <w:rPr>
                                <w:i/>
                                <w:iCs/>
                              </w:rPr>
                              <w:t>polygon</w:t>
                            </w:r>
                            <w:r>
                              <w:t>(</w:t>
                            </w:r>
                            <w:r w:rsidRPr="005F1C39">
                              <w:rPr>
                                <w:i/>
                                <w:iCs/>
                              </w:rPr>
                              <w:t>obscuringCoverage</w:t>
                            </w:r>
                            <w:r>
                              <w:t>))</w:t>
                            </w:r>
                          </w:p>
                          <w:p w14:paraId="0C84773B" w14:textId="77777777" w:rsidR="00E67DD4" w:rsidRPr="0040375C" w:rsidRDefault="00E67DD4" w:rsidP="00E67DD4">
                            <w:pPr>
                              <w:pStyle w:val="ListParagraph"/>
                              <w:numPr>
                                <w:ilvl w:val="0"/>
                                <w:numId w:val="150"/>
                              </w:numPr>
                              <w:spacing w:after="120" w:line="240" w:lineRule="auto"/>
                              <w:contextualSpacing/>
                              <w:rPr>
                                <w:lang w:val="en-US"/>
                              </w:rPr>
                            </w:pPr>
                            <w:r>
                              <w:rPr>
                                <w:lang w:val="en-US"/>
                              </w:rPr>
                              <w:t xml:space="preserve">For each </w:t>
                            </w:r>
                            <w:r w:rsidRPr="0040375C">
                              <w:rPr>
                                <w:i/>
                                <w:iCs/>
                                <w:lang w:val="en-US"/>
                              </w:rPr>
                              <w:t>dataset</w:t>
                            </w:r>
                            <w:r>
                              <w:rPr>
                                <w:lang w:val="en-US"/>
                              </w:rPr>
                              <w:t xml:space="preserve"> in </w:t>
                            </w:r>
                            <w:r w:rsidRPr="0040375C">
                              <w:rPr>
                                <w:i/>
                                <w:iCs/>
                                <w:lang w:val="en-US"/>
                              </w:rPr>
                              <w:t>dataSets</w:t>
                            </w:r>
                          </w:p>
                          <w:p w14:paraId="50DED425" w14:textId="77777777" w:rsidR="00E67DD4" w:rsidRPr="0040375C" w:rsidRDefault="00E67DD4" w:rsidP="00E67DD4">
                            <w:pPr>
                              <w:pStyle w:val="ListParagraph"/>
                              <w:numPr>
                                <w:ilvl w:val="1"/>
                                <w:numId w:val="150"/>
                              </w:numPr>
                              <w:spacing w:after="120" w:line="240" w:lineRule="auto"/>
                              <w:contextualSpacing/>
                              <w:rPr>
                                <w:lang w:val="en-US"/>
                              </w:rPr>
                            </w:pPr>
                            <w:r>
                              <w:rPr>
                                <w:lang w:val="en-US"/>
                              </w:rPr>
                              <w:t xml:space="preserve">Set mask of dataset to </w:t>
                            </w:r>
                            <w:r w:rsidRPr="00487F8D">
                              <w:rPr>
                                <w:rFonts w:ascii="Tahoma" w:hAnsi="Tahoma" w:cs="Tahoma"/>
                              </w:rPr>
                              <w:t>Ø</w:t>
                            </w:r>
                          </w:p>
                          <w:p w14:paraId="0F7D74BF" w14:textId="77777777" w:rsidR="00E67DD4" w:rsidRPr="0040375C" w:rsidRDefault="00E67DD4" w:rsidP="00E67DD4">
                            <w:pPr>
                              <w:pStyle w:val="ListParagraph"/>
                              <w:numPr>
                                <w:ilvl w:val="1"/>
                                <w:numId w:val="150"/>
                              </w:numPr>
                              <w:spacing w:after="120" w:line="240" w:lineRule="auto"/>
                              <w:contextualSpacing/>
                              <w:rPr>
                                <w:lang w:val="en-US"/>
                              </w:rPr>
                            </w:pPr>
                            <w:r>
                              <w:rPr>
                                <w:rFonts w:ascii="Tahoma" w:hAnsi="Tahoma" w:cs="Tahoma"/>
                              </w:rPr>
                              <w:t xml:space="preserve">For each </w:t>
                            </w:r>
                            <w:r w:rsidRPr="0040375C">
                              <w:rPr>
                                <w:rFonts w:ascii="Tahoma" w:hAnsi="Tahoma" w:cs="Tahoma"/>
                                <w:i/>
                                <w:iCs/>
                              </w:rPr>
                              <w:t>dataCoverage</w:t>
                            </w:r>
                            <w:r>
                              <w:rPr>
                                <w:rFonts w:ascii="Tahoma" w:hAnsi="Tahoma" w:cs="Tahoma"/>
                              </w:rPr>
                              <w:t xml:space="preserve"> in </w:t>
                            </w:r>
                            <w:r w:rsidRPr="0040375C">
                              <w:rPr>
                                <w:rFonts w:ascii="Tahoma" w:hAnsi="Tahoma" w:cs="Tahoma"/>
                                <w:i/>
                                <w:iCs/>
                              </w:rPr>
                              <w:t>dataset</w:t>
                            </w:r>
                          </w:p>
                          <w:p w14:paraId="5AF48D0A" w14:textId="77777777" w:rsidR="00E67DD4" w:rsidRPr="009F5568" w:rsidRDefault="00E67DD4" w:rsidP="00E67DD4">
                            <w:pPr>
                              <w:pStyle w:val="ListParagraph"/>
                              <w:numPr>
                                <w:ilvl w:val="2"/>
                                <w:numId w:val="150"/>
                              </w:numPr>
                              <w:spacing w:after="120" w:line="240" w:lineRule="auto"/>
                              <w:contextualSpacing/>
                              <w:rPr>
                                <w:lang w:val="en-US"/>
                              </w:rPr>
                            </w:pPr>
                            <w:r w:rsidRPr="0040375C">
                              <w:rPr>
                                <w:rFonts w:ascii="Tahoma" w:hAnsi="Tahoma" w:cs="Tahoma"/>
                                <w:i/>
                                <w:iCs/>
                              </w:rPr>
                              <w:t>dataset.mask</w:t>
                            </w:r>
                            <w:r>
                              <w:rPr>
                                <w:rFonts w:ascii="Tahoma" w:hAnsi="Tahoma" w:cs="Tahoma"/>
                              </w:rPr>
                              <w:t xml:space="preserve"> = </w:t>
                            </w:r>
                            <w:r w:rsidRPr="0040375C">
                              <w:rPr>
                                <w:rFonts w:ascii="Tahoma" w:hAnsi="Tahoma" w:cs="Tahoma"/>
                                <w:i/>
                                <w:iCs/>
                              </w:rPr>
                              <w:t>dataset.mask</w:t>
                            </w:r>
                            <w:r>
                              <w:rPr>
                                <w:rFonts w:ascii="Tahoma" w:hAnsi="Tahoma" w:cs="Tahoma"/>
                              </w:rPr>
                              <w:t xml:space="preserve"> </w:t>
                            </w:r>
                            <w:r w:rsidRPr="00F1146F">
                              <w:rPr>
                                <w:rFonts w:ascii="Cambria Math" w:hAnsi="Cambria Math" w:cs="Cambria Math"/>
                              </w:rPr>
                              <w:t>∪</w:t>
                            </w:r>
                            <w:r>
                              <w:rPr>
                                <w:rFonts w:ascii="Cambria Math" w:hAnsi="Cambria Math" w:cs="Cambria Math"/>
                              </w:rPr>
                              <w:t xml:space="preserve"> </w:t>
                            </w:r>
                            <w:r w:rsidRPr="0040375C">
                              <w:rPr>
                                <w:rFonts w:ascii="Tahoma" w:hAnsi="Tahoma" w:cs="Tahoma"/>
                                <w:i/>
                                <w:iCs/>
                              </w:rPr>
                              <w:t>dataCoverage</w:t>
                            </w:r>
                            <w:r>
                              <w:rPr>
                                <w:rFonts w:ascii="Tahoma" w:hAnsi="Tahoma" w:cs="Tahoma"/>
                              </w:rPr>
                              <w:t>.</w:t>
                            </w:r>
                            <w:r w:rsidRPr="0040375C">
                              <w:rPr>
                                <w:rFonts w:ascii="Tahoma" w:hAnsi="Tahoma" w:cs="Tahoma"/>
                                <w:i/>
                                <w:iCs/>
                              </w:rPr>
                              <w:t>mask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998D78" id="Text Box 1" o:spid="_x0000_s1036" type="#_x0000_t202" style="position:absolute;margin-left:0;margin-top:29.85pt;width:2in;height:2in;z-index:251658241;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" filled="f" strokeweight=".5pt">
                <v:textbox style="mso-fit-shape-to-text:t">
                  <w:txbxContent>
                    <w:p w14:paraId="27CED628"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r>
                        <w:rPr>
                          <w:i/>
                          <w:iCs/>
                          <w:lang w:val="en-US"/>
                        </w:rPr>
                        <w:t>AssignMasks(dataSets, viewport, projection)</w:t>
                      </w:r>
                    </w:p>
                    <w:p w14:paraId="44FA76FA"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r w:rsidRPr="00332ACE">
                        <w:rPr>
                          <w:i/>
                          <w:iCs/>
                          <w:lang w:val="en-US"/>
                        </w:rPr>
                        <w:t>dataSets</w:t>
                      </w:r>
                      <w:r>
                        <w:rPr>
                          <w:lang w:val="en-US"/>
                        </w:rPr>
                        <w:t xml:space="preserve"> (previously selected using the dataset loading algorithm )</w:t>
                      </w:r>
                    </w:p>
                    <w:p w14:paraId="57B3225F" w14:textId="77777777" w:rsidR="00E67DD4" w:rsidRDefault="00E67DD4" w:rsidP="00E67DD4">
                      <w:pPr>
                        <w:spacing w:after="60" w:line="240" w:lineRule="auto"/>
                        <w:ind w:left="677"/>
                      </w:pPr>
                      <w:r>
                        <w:t xml:space="preserve">A device-polygon </w:t>
                      </w:r>
                      <w:r w:rsidRPr="00712598">
                        <w:rPr>
                          <w:i/>
                          <w:iCs/>
                        </w:rPr>
                        <w:t>viewport</w:t>
                      </w:r>
                      <w:r>
                        <w:t xml:space="preserve"> describing the device area that should be covered with data</w:t>
                      </w:r>
                    </w:p>
                    <w:p w14:paraId="0E3A7047" w14:textId="77777777" w:rsidR="00E67DD4" w:rsidRDefault="00E67DD4" w:rsidP="00E67DD4">
                      <w:pPr>
                        <w:spacing w:after="120" w:line="240" w:lineRule="auto"/>
                        <w:ind w:left="677"/>
                        <w:rPr>
                          <w:i/>
                          <w:iCs/>
                        </w:rPr>
                      </w:pPr>
                      <w:r>
                        <w:t xml:space="preserve">A projection </w:t>
                      </w:r>
                      <w:r w:rsidRPr="0040375C">
                        <w:rPr>
                          <w:i/>
                          <w:iCs/>
                        </w:rPr>
                        <w:t>projection</w:t>
                      </w:r>
                    </w:p>
                    <w:p w14:paraId="72F21E7E" w14:textId="77777777" w:rsidR="00E67DD4" w:rsidRDefault="00E67DD4" w:rsidP="00E67DD4">
                      <w:pPr>
                        <w:pStyle w:val="ListParagraph"/>
                        <w:numPr>
                          <w:ilvl w:val="0"/>
                          <w:numId w:val="150"/>
                        </w:numPr>
                        <w:spacing w:after="120" w:line="240" w:lineRule="auto"/>
                        <w:contextualSpacing/>
                      </w:pPr>
                      <w:r>
                        <w:t xml:space="preserve">Collect all </w:t>
                      </w:r>
                      <w:r w:rsidRPr="0040375C">
                        <w:rPr>
                          <w:b/>
                          <w:bCs/>
                        </w:rPr>
                        <w:t>Data Coverage</w:t>
                      </w:r>
                      <w:r>
                        <w:t xml:space="preserve"> features from </w:t>
                      </w:r>
                      <w:r w:rsidRPr="0040375C">
                        <w:rPr>
                          <w:i/>
                          <w:iCs/>
                        </w:rPr>
                        <w:t>dataSets</w:t>
                      </w:r>
                      <w:r>
                        <w:t xml:space="preserve"> into </w:t>
                      </w:r>
                      <w:r w:rsidRPr="0040375C">
                        <w:rPr>
                          <w:i/>
                          <w:iCs/>
                        </w:rPr>
                        <w:t>dataCoverages</w:t>
                      </w:r>
                      <w:r>
                        <w:rPr>
                          <w:i/>
                          <w:iCs/>
                        </w:rPr>
                        <w:t>.</w:t>
                      </w:r>
                    </w:p>
                    <w:p w14:paraId="4D88CBA6" w14:textId="77777777" w:rsidR="00E67DD4" w:rsidRDefault="00E67DD4" w:rsidP="00E67DD4">
                      <w:pPr>
                        <w:pStyle w:val="ListParagraph"/>
                        <w:numPr>
                          <w:ilvl w:val="0"/>
                          <w:numId w:val="150"/>
                        </w:numPr>
                        <w:spacing w:after="120" w:line="240" w:lineRule="auto"/>
                        <w:contextualSpacing/>
                      </w:pPr>
                      <w:r>
                        <w:t xml:space="preserve">Sort </w:t>
                      </w:r>
                      <w:r w:rsidRPr="005F1C39">
                        <w:rPr>
                          <w:i/>
                          <w:iCs/>
                        </w:rPr>
                        <w:t>dataCoverages</w:t>
                      </w:r>
                      <w:r>
                        <w:t xml:space="preserve"> by </w:t>
                      </w:r>
                      <w:r w:rsidRPr="0040375C">
                        <w:rPr>
                          <w:b/>
                          <w:bCs/>
                        </w:rPr>
                        <w:t>minimum display scale</w:t>
                      </w:r>
                      <w:r>
                        <w:rPr>
                          <w:b/>
                          <w:bCs/>
                        </w:rPr>
                        <w:t xml:space="preserve"> </w:t>
                      </w:r>
                      <w:r w:rsidRPr="0040375C">
                        <w:t xml:space="preserve">into </w:t>
                      </w:r>
                      <w:r w:rsidRPr="0040375C">
                        <w:rPr>
                          <w:i/>
                          <w:iCs/>
                        </w:rPr>
                        <w:t>sortedCoverages</w:t>
                      </w:r>
                      <w:r>
                        <w:t xml:space="preserve"> (from smallest to largest scale)</w:t>
                      </w:r>
                    </w:p>
                    <w:p w14:paraId="13F96D28" w14:textId="77777777" w:rsidR="00E67DD4" w:rsidRPr="0040375C" w:rsidRDefault="00E67DD4" w:rsidP="00E67DD4">
                      <w:pPr>
                        <w:pStyle w:val="ListParagraph"/>
                        <w:numPr>
                          <w:ilvl w:val="0"/>
                          <w:numId w:val="150"/>
                        </w:numPr>
                        <w:spacing w:after="120" w:line="240" w:lineRule="auto"/>
                        <w:contextualSpacing/>
                      </w:pPr>
                      <w:r w:rsidRPr="0040375C">
                        <w:rPr>
                          <w:b/>
                          <w:bCs/>
                        </w:rPr>
                        <w:t>For</w:t>
                      </w:r>
                      <w:r>
                        <w:t xml:space="preserve"> each </w:t>
                      </w:r>
                      <w:r w:rsidRPr="0040375C">
                        <w:rPr>
                          <w:i/>
                          <w:iCs/>
                        </w:rPr>
                        <w:t>dataCoverage</w:t>
                      </w:r>
                      <w:r>
                        <w:t xml:space="preserve"> in </w:t>
                      </w:r>
                      <w:r w:rsidRPr="0040375C">
                        <w:rPr>
                          <w:i/>
                          <w:iCs/>
                        </w:rPr>
                        <w:t>sortedCoverages</w:t>
                      </w:r>
                    </w:p>
                    <w:p w14:paraId="62DD66CE" w14:textId="77777777" w:rsidR="00E67DD4" w:rsidRPr="0040375C" w:rsidRDefault="00E67DD4" w:rsidP="00E67DD4">
                      <w:pPr>
                        <w:pStyle w:val="ListParagraph"/>
                        <w:numPr>
                          <w:ilvl w:val="1"/>
                          <w:numId w:val="150"/>
                        </w:numPr>
                        <w:spacing w:after="120" w:line="240" w:lineRule="auto"/>
                        <w:contextualSpacing/>
                      </w:pPr>
                      <w:r w:rsidRPr="0040375C">
                        <w:rPr>
                          <w:b/>
                          <w:bCs/>
                        </w:rPr>
                        <w:t>Set</w:t>
                      </w:r>
                      <w:r>
                        <w:rPr>
                          <w:i/>
                          <w:iCs/>
                        </w:rPr>
                        <w:t xml:space="preserve"> mask of dataCoverage to </w:t>
                      </w:r>
                      <w:r w:rsidRPr="0040375C">
                        <w:rPr>
                          <w:rFonts w:ascii="Tahoma" w:hAnsi="Tahoma" w:cs="Tahoma"/>
                        </w:rPr>
                        <w:t>Ø</w:t>
                      </w:r>
                    </w:p>
                    <w:p w14:paraId="62BDCD6B" w14:textId="77777777" w:rsidR="00E67DD4" w:rsidRPr="0040375C" w:rsidRDefault="00E67DD4" w:rsidP="00E67DD4">
                      <w:pPr>
                        <w:pStyle w:val="ListParagraph"/>
                        <w:numPr>
                          <w:ilvl w:val="1"/>
                          <w:numId w:val="150"/>
                        </w:numPr>
                        <w:spacing w:after="120" w:line="240" w:lineRule="auto"/>
                        <w:contextualSpacing/>
                      </w:pPr>
                      <w:r w:rsidRPr="0040375C">
                        <w:rPr>
                          <w:b/>
                          <w:bCs/>
                        </w:rPr>
                        <w:t>For</w:t>
                      </w:r>
                      <w:r>
                        <w:t xml:space="preserve"> each </w:t>
                      </w:r>
                      <w:r w:rsidRPr="0040375C">
                        <w:rPr>
                          <w:i/>
                          <w:iCs/>
                        </w:rPr>
                        <w:t>obscuringCove</w:t>
                      </w:r>
                      <w:r>
                        <w:rPr>
                          <w:i/>
                          <w:iCs/>
                        </w:rPr>
                        <w:t>r</w:t>
                      </w:r>
                      <w:r w:rsidRPr="0040375C">
                        <w:rPr>
                          <w:i/>
                          <w:iCs/>
                        </w:rPr>
                        <w:t>age</w:t>
                      </w:r>
                      <w:r>
                        <w:t xml:space="preserve"> in </w:t>
                      </w:r>
                      <w:r w:rsidRPr="00487F8D">
                        <w:rPr>
                          <w:i/>
                          <w:iCs/>
                        </w:rPr>
                        <w:t>sortedCoverages</w:t>
                      </w:r>
                    </w:p>
                    <w:p w14:paraId="267E60E2" w14:textId="77777777" w:rsidR="00E67DD4" w:rsidRPr="0040375C" w:rsidRDefault="00E67DD4" w:rsidP="00E67DD4">
                      <w:pPr>
                        <w:pStyle w:val="ListParagraph"/>
                        <w:numPr>
                          <w:ilvl w:val="2"/>
                          <w:numId w:val="150"/>
                        </w:numPr>
                        <w:spacing w:after="120" w:line="240" w:lineRule="auto"/>
                        <w:contextualSpacing/>
                      </w:pPr>
                      <w:r w:rsidRPr="0040375C">
                        <w:rPr>
                          <w:b/>
                          <w:bCs/>
                        </w:rPr>
                        <w:t>If</w:t>
                      </w:r>
                      <w:r>
                        <w:rPr>
                          <w:i/>
                          <w:iCs/>
                        </w:rPr>
                        <w:t xml:space="preserve"> obscuringCoverage &lt;&gt; dataCoverage </w:t>
                      </w:r>
                      <w:r w:rsidRPr="0040375C">
                        <w:t>AND</w:t>
                      </w:r>
                      <w:r>
                        <w:rPr>
                          <w:i/>
                          <w:iCs/>
                        </w:rPr>
                        <w:t xml:space="preserve"> scale(dataCoverage) &lt; scale(obscuringCoverage)</w:t>
                      </w:r>
                      <w:r>
                        <w:t xml:space="preserve"> AND </w:t>
                      </w:r>
                      <w:r w:rsidRPr="00486B6C">
                        <w:rPr>
                          <w:i/>
                          <w:iCs/>
                        </w:rPr>
                        <w:t>projection(polygon(</w:t>
                      </w:r>
                      <w:r w:rsidRPr="00487F8D">
                        <w:rPr>
                          <w:i/>
                          <w:iCs/>
                        </w:rPr>
                        <w:t>dataCoverage</w:t>
                      </w:r>
                      <w:r w:rsidRPr="00486B6C">
                        <w:rPr>
                          <w:i/>
                          <w:iCs/>
                        </w:rPr>
                        <w:t xml:space="preserve">)) ∩ </w:t>
                      </w:r>
                      <w:r w:rsidRPr="00486B6C">
                        <w:rPr>
                          <w:rFonts w:ascii="Tahoma" w:hAnsi="Tahoma" w:cs="Tahoma"/>
                          <w:i/>
                          <w:iCs/>
                        </w:rPr>
                        <w:t>projection(polygon(</w:t>
                      </w:r>
                      <w:r w:rsidRPr="005F1C39">
                        <w:rPr>
                          <w:i/>
                          <w:iCs/>
                        </w:rPr>
                        <w:t>obscuringCoverage</w:t>
                      </w:r>
                      <w:r w:rsidRPr="00486B6C">
                        <w:rPr>
                          <w:rFonts w:ascii="Tahoma" w:hAnsi="Tahoma" w:cs="Tahoma"/>
                          <w:i/>
                          <w:iCs/>
                        </w:rPr>
                        <w:t>)) ≠ Ø</w:t>
                      </w:r>
                    </w:p>
                    <w:p w14:paraId="59577DDD" w14:textId="77777777" w:rsidR="00E67DD4" w:rsidRDefault="00E67DD4" w:rsidP="00E67DD4">
                      <w:pPr>
                        <w:pStyle w:val="ListParagraph"/>
                        <w:numPr>
                          <w:ilvl w:val="3"/>
                          <w:numId w:val="150"/>
                        </w:numPr>
                        <w:spacing w:after="120" w:line="240" w:lineRule="auto"/>
                        <w:contextualSpacing/>
                        <w:rPr>
                          <w:lang w:val="en-US"/>
                        </w:rPr>
                      </w:pPr>
                      <w:r>
                        <w:rPr>
                          <w:i/>
                          <w:iCs/>
                        </w:rPr>
                        <w:t>dataCoverage.</w:t>
                      </w:r>
                      <w:r w:rsidRPr="00487F8D">
                        <w:rPr>
                          <w:i/>
                          <w:iCs/>
                        </w:rPr>
                        <w:t>mask</w:t>
                      </w:r>
                      <w:r>
                        <w:t xml:space="preserve"> = </w:t>
                      </w:r>
                      <w:r w:rsidRPr="0040375C">
                        <w:rPr>
                          <w:i/>
                          <w:iCs/>
                        </w:rPr>
                        <w:t>dataCoverage.</w:t>
                      </w:r>
                      <w:r w:rsidRPr="00487F8D">
                        <w:rPr>
                          <w:i/>
                          <w:iCs/>
                        </w:rPr>
                        <w:t>mask</w:t>
                      </w:r>
                      <w:r>
                        <w:t xml:space="preserve"> </w:t>
                      </w:r>
                      <w:r w:rsidRPr="00F1146F">
                        <w:rPr>
                          <w:rFonts w:ascii="Cambria Math" w:hAnsi="Cambria Math" w:cs="Cambria Math"/>
                        </w:rPr>
                        <w:t>∪</w:t>
                      </w:r>
                      <w:r w:rsidRPr="00F1146F">
                        <w:t xml:space="preserve"> </w:t>
                      </w:r>
                      <w:r w:rsidRPr="005F1C39">
                        <w:rPr>
                          <w:i/>
                          <w:iCs/>
                        </w:rPr>
                        <w:t>projection</w:t>
                      </w:r>
                      <w:r>
                        <w:t>(</w:t>
                      </w:r>
                      <w:r w:rsidRPr="005F1C39">
                        <w:rPr>
                          <w:i/>
                          <w:iCs/>
                        </w:rPr>
                        <w:t>polygon</w:t>
                      </w:r>
                      <w:r>
                        <w:t>(</w:t>
                      </w:r>
                      <w:r w:rsidRPr="005F1C39">
                        <w:rPr>
                          <w:i/>
                          <w:iCs/>
                        </w:rPr>
                        <w:t>obscuringCoverage</w:t>
                      </w:r>
                      <w:r>
                        <w:t>))</w:t>
                      </w:r>
                    </w:p>
                    <w:p w14:paraId="0C84773B" w14:textId="77777777" w:rsidR="00E67DD4" w:rsidRPr="0040375C" w:rsidRDefault="00E67DD4" w:rsidP="00E67DD4">
                      <w:pPr>
                        <w:pStyle w:val="ListParagraph"/>
                        <w:numPr>
                          <w:ilvl w:val="0"/>
                          <w:numId w:val="150"/>
                        </w:numPr>
                        <w:spacing w:after="120" w:line="240" w:lineRule="auto"/>
                        <w:contextualSpacing/>
                        <w:rPr>
                          <w:lang w:val="en-US"/>
                        </w:rPr>
                      </w:pPr>
                      <w:r>
                        <w:rPr>
                          <w:lang w:val="en-US"/>
                        </w:rPr>
                        <w:t xml:space="preserve">For each </w:t>
                      </w:r>
                      <w:r w:rsidRPr="0040375C">
                        <w:rPr>
                          <w:i/>
                          <w:iCs/>
                          <w:lang w:val="en-US"/>
                        </w:rPr>
                        <w:t>dataset</w:t>
                      </w:r>
                      <w:r>
                        <w:rPr>
                          <w:lang w:val="en-US"/>
                        </w:rPr>
                        <w:t xml:space="preserve"> in </w:t>
                      </w:r>
                      <w:r w:rsidRPr="0040375C">
                        <w:rPr>
                          <w:i/>
                          <w:iCs/>
                          <w:lang w:val="en-US"/>
                        </w:rPr>
                        <w:t>dataSets</w:t>
                      </w:r>
                    </w:p>
                    <w:p w14:paraId="50DED425" w14:textId="77777777" w:rsidR="00E67DD4" w:rsidRPr="0040375C" w:rsidRDefault="00E67DD4" w:rsidP="00E67DD4">
                      <w:pPr>
                        <w:pStyle w:val="ListParagraph"/>
                        <w:numPr>
                          <w:ilvl w:val="1"/>
                          <w:numId w:val="150"/>
                        </w:numPr>
                        <w:spacing w:after="120" w:line="240" w:lineRule="auto"/>
                        <w:contextualSpacing/>
                        <w:rPr>
                          <w:lang w:val="en-US"/>
                        </w:rPr>
                      </w:pPr>
                      <w:r>
                        <w:rPr>
                          <w:lang w:val="en-US"/>
                        </w:rPr>
                        <w:t xml:space="preserve">Set mask of dataset to </w:t>
                      </w:r>
                      <w:r w:rsidRPr="00487F8D">
                        <w:rPr>
                          <w:rFonts w:ascii="Tahoma" w:hAnsi="Tahoma" w:cs="Tahoma"/>
                        </w:rPr>
                        <w:t>Ø</w:t>
                      </w:r>
                    </w:p>
                    <w:p w14:paraId="0F7D74BF" w14:textId="77777777" w:rsidR="00E67DD4" w:rsidRPr="0040375C" w:rsidRDefault="00E67DD4" w:rsidP="00E67DD4">
                      <w:pPr>
                        <w:pStyle w:val="ListParagraph"/>
                        <w:numPr>
                          <w:ilvl w:val="1"/>
                          <w:numId w:val="150"/>
                        </w:numPr>
                        <w:spacing w:after="120" w:line="240" w:lineRule="auto"/>
                        <w:contextualSpacing/>
                        <w:rPr>
                          <w:lang w:val="en-US"/>
                        </w:rPr>
                      </w:pPr>
                      <w:r>
                        <w:rPr>
                          <w:rFonts w:ascii="Tahoma" w:hAnsi="Tahoma" w:cs="Tahoma"/>
                        </w:rPr>
                        <w:t xml:space="preserve">For each </w:t>
                      </w:r>
                      <w:r w:rsidRPr="0040375C">
                        <w:rPr>
                          <w:rFonts w:ascii="Tahoma" w:hAnsi="Tahoma" w:cs="Tahoma"/>
                          <w:i/>
                          <w:iCs/>
                        </w:rPr>
                        <w:t>dataCoverage</w:t>
                      </w:r>
                      <w:r>
                        <w:rPr>
                          <w:rFonts w:ascii="Tahoma" w:hAnsi="Tahoma" w:cs="Tahoma"/>
                        </w:rPr>
                        <w:t xml:space="preserve"> in </w:t>
                      </w:r>
                      <w:r w:rsidRPr="0040375C">
                        <w:rPr>
                          <w:rFonts w:ascii="Tahoma" w:hAnsi="Tahoma" w:cs="Tahoma"/>
                          <w:i/>
                          <w:iCs/>
                        </w:rPr>
                        <w:t>dataset</w:t>
                      </w:r>
                    </w:p>
                    <w:p w14:paraId="5AF48D0A" w14:textId="77777777" w:rsidR="00E67DD4" w:rsidRPr="009F5568" w:rsidRDefault="00E67DD4" w:rsidP="00E67DD4">
                      <w:pPr>
                        <w:pStyle w:val="ListParagraph"/>
                        <w:numPr>
                          <w:ilvl w:val="2"/>
                          <w:numId w:val="150"/>
                        </w:numPr>
                        <w:spacing w:after="120" w:line="240" w:lineRule="auto"/>
                        <w:contextualSpacing/>
                        <w:rPr>
                          <w:lang w:val="en-US"/>
                        </w:rPr>
                      </w:pPr>
                      <w:r w:rsidRPr="0040375C">
                        <w:rPr>
                          <w:rFonts w:ascii="Tahoma" w:hAnsi="Tahoma" w:cs="Tahoma"/>
                          <w:i/>
                          <w:iCs/>
                        </w:rPr>
                        <w:t>dataset.mask</w:t>
                      </w:r>
                      <w:r>
                        <w:rPr>
                          <w:rFonts w:ascii="Tahoma" w:hAnsi="Tahoma" w:cs="Tahoma"/>
                        </w:rPr>
                        <w:t xml:space="preserve"> = </w:t>
                      </w:r>
                      <w:r w:rsidRPr="0040375C">
                        <w:rPr>
                          <w:rFonts w:ascii="Tahoma" w:hAnsi="Tahoma" w:cs="Tahoma"/>
                          <w:i/>
                          <w:iCs/>
                        </w:rPr>
                        <w:t>dataset.mask</w:t>
                      </w:r>
                      <w:r>
                        <w:rPr>
                          <w:rFonts w:ascii="Tahoma" w:hAnsi="Tahoma" w:cs="Tahoma"/>
                        </w:rPr>
                        <w:t xml:space="preserve"> </w:t>
                      </w:r>
                      <w:r w:rsidRPr="00F1146F">
                        <w:rPr>
                          <w:rFonts w:ascii="Cambria Math" w:hAnsi="Cambria Math" w:cs="Cambria Math"/>
                        </w:rPr>
                        <w:t>∪</w:t>
                      </w:r>
                      <w:r>
                        <w:rPr>
                          <w:rFonts w:ascii="Cambria Math" w:hAnsi="Cambria Math" w:cs="Cambria Math"/>
                        </w:rPr>
                        <w:t xml:space="preserve"> </w:t>
                      </w:r>
                      <w:r w:rsidRPr="0040375C">
                        <w:rPr>
                          <w:rFonts w:ascii="Tahoma" w:hAnsi="Tahoma" w:cs="Tahoma"/>
                          <w:i/>
                          <w:iCs/>
                        </w:rPr>
                        <w:t>dataCoverage</w:t>
                      </w:r>
                      <w:r>
                        <w:rPr>
                          <w:rFonts w:ascii="Tahoma" w:hAnsi="Tahoma" w:cs="Tahoma"/>
                        </w:rPr>
                        <w:t>.</w:t>
                      </w:r>
                      <w:r w:rsidRPr="0040375C">
                        <w:rPr>
                          <w:rFonts w:ascii="Tahoma" w:hAnsi="Tahoma" w:cs="Tahoma"/>
                          <w:i/>
                          <w:iCs/>
                        </w:rPr>
                        <w:t>mask</w:t>
                      </w:r>
                    </w:p>
                  </w:txbxContent>
                </v:textbox>
                <w10:wrap type="square" anchorx="margin"/>
              </v:shape>
            </w:pict>
          </mc:Fallback>
        </mc:AlternateContent>
      </w:r>
    </w:p>
    <w:p w14:paraId="225A8952" w14:textId="77777777" w:rsidR="00CC4988" w:rsidRDefault="00CC4988" w:rsidP="00E67DD4">
      <w:pPr>
        <w:spacing w:after="120" w:line="240" w:lineRule="auto"/>
        <w:rPr>
          <w:lang w:val="en-US"/>
        </w:rPr>
      </w:pPr>
    </w:p>
    <w:p w14:paraId="1AFFA6F4" w14:textId="77777777" w:rsidR="00E67DD4" w:rsidRDefault="00E67DD4" w:rsidP="00E67DD4">
      <w:pPr>
        <w:spacing w:after="0" w:line="240" w:lineRule="auto"/>
        <w:rPr>
          <w:lang w:val="en-US"/>
        </w:rPr>
      </w:pPr>
    </w:p>
    <w:p w14:paraId="5CB49D34" w14:textId="77777777" w:rsidR="00E67DD4" w:rsidRDefault="00E67DD4" w:rsidP="00E67DD4">
      <w:pPr>
        <w:spacing w:after="120" w:line="240" w:lineRule="auto"/>
        <w:rPr>
          <w:lang w:val="en-US"/>
        </w:rPr>
      </w:pPr>
      <w:r>
        <w:rPr>
          <w:noProof/>
          <w:lang w:val="en-US" w:eastAsia="en-US"/>
        </w:rPr>
        <mc:AlternateContent>
          <mc:Choice Requires="wps">
            <w:drawing>
              <wp:anchor distT="0" distB="0" distL="114300" distR="114300" simplePos="0" relativeHeight="251658243" behindDoc="0" locked="0" layoutInCell="1" allowOverlap="1" wp14:anchorId="75EC4253" wp14:editId="03B951C8">
                <wp:simplePos x="0" y="0"/>
                <wp:positionH relativeFrom="margin">
                  <wp:align>left</wp:align>
                </wp:positionH>
                <wp:positionV relativeFrom="paragraph">
                  <wp:posOffset>586105</wp:posOffset>
                </wp:positionV>
                <wp:extent cx="1828800" cy="1828800"/>
                <wp:effectExtent l="0" t="0" r="13970" b="26035"/>
                <wp:wrapSquare wrapText="bothSides"/>
                <wp:docPr id="146602847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72D3A7AC"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r>
                              <w:rPr>
                                <w:i/>
                                <w:iCs/>
                                <w:lang w:val="en-US"/>
                              </w:rPr>
                              <w:t>RenderChartImage(dataSets, viewport)</w:t>
                            </w:r>
                          </w:p>
                          <w:p w14:paraId="3CD47908"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r w:rsidRPr="00332ACE">
                              <w:rPr>
                                <w:i/>
                                <w:iCs/>
                                <w:lang w:val="en-US"/>
                              </w:rPr>
                              <w:t>dataSets</w:t>
                            </w:r>
                            <w:r>
                              <w:rPr>
                                <w:lang w:val="en-US"/>
                              </w:rPr>
                              <w:t xml:space="preserve"> (previously selected using the dataset loading algorithm)</w:t>
                            </w:r>
                          </w:p>
                          <w:p w14:paraId="3E33F203" w14:textId="77777777" w:rsidR="00E67DD4" w:rsidRDefault="00E67DD4" w:rsidP="00E67DD4">
                            <w:pPr>
                              <w:spacing w:after="120" w:line="240" w:lineRule="auto"/>
                              <w:ind w:left="677"/>
                            </w:pPr>
                            <w:r>
                              <w:t xml:space="preserve">A device-polygon </w:t>
                            </w:r>
                            <w:r w:rsidRPr="00712598">
                              <w:rPr>
                                <w:i/>
                                <w:iCs/>
                              </w:rPr>
                              <w:t>viewport</w:t>
                            </w:r>
                            <w:r>
                              <w:t xml:space="preserve"> describing the device area that should be covered with data</w:t>
                            </w:r>
                          </w:p>
                          <w:p w14:paraId="69D82937" w14:textId="27454A17" w:rsidR="00E67DD4" w:rsidRPr="0040375C" w:rsidRDefault="00E67DD4" w:rsidP="00E67DD4">
                            <w:pPr>
                              <w:pStyle w:val="ListParagraph"/>
                              <w:numPr>
                                <w:ilvl w:val="0"/>
                                <w:numId w:val="149"/>
                              </w:numPr>
                              <w:spacing w:after="120" w:line="240" w:lineRule="auto"/>
                              <w:contextualSpacing/>
                              <w:jc w:val="both"/>
                            </w:pPr>
                            <w:r>
                              <w:t xml:space="preserve">Fill </w:t>
                            </w:r>
                            <w:r w:rsidRPr="00712598">
                              <w:rPr>
                                <w:i/>
                                <w:iCs/>
                              </w:rPr>
                              <w:t>viewport</w:t>
                            </w:r>
                            <w:r>
                              <w:t xml:space="preserve"> </w:t>
                            </w:r>
                            <w:ins w:id="3160" w:author="Jonathan Pritchard" w:date="2025-03-11T16:26:00Z" w16du:dateUtc="2025-03-11T16:26:00Z">
                              <w:r w:rsidR="004B1F0F">
                                <w:t xml:space="preserve">as </w:t>
                              </w:r>
                            </w:ins>
                            <w:r>
                              <w:rPr>
                                <w:lang w:val="en-US"/>
                              </w:rPr>
                              <w:t xml:space="preserve">per </w:t>
                            </w:r>
                            <w:ins w:id="3161" w:author="Jonathan Pritchard" w:date="2025-03-11T16:26:00Z" w16du:dateUtc="2025-03-11T16:26:00Z">
                              <w:r w:rsidR="004B1F0F">
                                <w:rPr>
                                  <w:lang w:val="en-US"/>
                                </w:rPr>
                                <w:t xml:space="preserve">Section </w:t>
                              </w:r>
                            </w:ins>
                            <w:del w:id="3162" w:author="Jonathan Pritchard" w:date="2025-03-10T07:55:00Z" w16du:dateUtc="2025-03-10T07:55:00Z">
                              <w:r w:rsidRPr="00A74A4F" w:rsidDel="00A74A4F">
                                <w:rPr>
                                  <w:i/>
                                  <w:iCs/>
                                  <w:highlight w:val="yellow"/>
                                  <w:lang w:val="en-US"/>
                                  <w:rPrChange w:id="3163" w:author="Jonathan Pritchard" w:date="2025-03-10T07:56:00Z" w16du:dateUtc="2025-03-10T07:56:00Z">
                                    <w:rPr>
                                      <w:i/>
                                      <w:iCs/>
                                      <w:lang w:val="en-US"/>
                                    </w:rPr>
                                  </w:rPrChange>
                                </w:rPr>
                                <w:delText>C-</w:delText>
                              </w:r>
                            </w:del>
                            <w:del w:id="3164" w:author="Jonathan Pritchard" w:date="2025-03-11T16:26:00Z" w16du:dateUtc="2025-03-11T16:26:00Z">
                              <w:r w:rsidRPr="00A74A4F" w:rsidDel="004B1F0F">
                                <w:rPr>
                                  <w:i/>
                                  <w:iCs/>
                                  <w:highlight w:val="yellow"/>
                                  <w:lang w:val="en-US"/>
                                  <w:rPrChange w:id="3165" w:author="Jonathan Pritchard" w:date="2025-03-10T07:56:00Z" w16du:dateUtc="2025-03-10T07:56:00Z">
                                    <w:rPr>
                                      <w:i/>
                                      <w:iCs/>
                                      <w:lang w:val="en-US"/>
                                    </w:rPr>
                                  </w:rPrChange>
                                </w:rPr>
                                <w:delText>15.3.1</w:delText>
                              </w:r>
                            </w:del>
                            <w:ins w:id="3166" w:author="Jonathan Pritchard" w:date="2025-03-11T16:26:00Z" w16du:dateUtc="2025-03-11T16:26:00Z">
                              <w:r w:rsidR="004B1F0F">
                                <w:rPr>
                                  <w:i/>
                                  <w:iCs/>
                                  <w:lang w:val="en-US"/>
                                </w:rPr>
                                <w:t>12.5.1</w:t>
                              </w:r>
                            </w:ins>
                            <w:r w:rsidRPr="00CD5710">
                              <w:rPr>
                                <w:i/>
                                <w:iCs/>
                                <w:lang w:val="en-US"/>
                              </w:rPr>
                              <w:t xml:space="preserve"> ENC No data areas</w:t>
                            </w:r>
                            <w:r>
                              <w:rPr>
                                <w:lang w:val="en-US"/>
                              </w:rPr>
                              <w:t>.</w:t>
                            </w:r>
                          </w:p>
                          <w:p w14:paraId="24B211CD" w14:textId="77777777" w:rsidR="00E67DD4" w:rsidRDefault="00E67DD4" w:rsidP="00E67DD4">
                            <w:pPr>
                              <w:pStyle w:val="ListParagraph"/>
                              <w:numPr>
                                <w:ilvl w:val="0"/>
                                <w:numId w:val="149"/>
                              </w:numPr>
                              <w:spacing w:after="120" w:line="240" w:lineRule="auto"/>
                              <w:contextualSpacing/>
                              <w:jc w:val="both"/>
                            </w:pPr>
                            <w:r>
                              <w:t>Collect all active</w:t>
                            </w:r>
                            <w:r w:rsidRPr="0040375C">
                              <w:rPr>
                                <w:vertAlign w:val="superscript"/>
                              </w:rPr>
                              <w:t>*</w:t>
                            </w:r>
                            <w:r>
                              <w:t xml:space="preserve"> </w:t>
                            </w:r>
                            <w:r w:rsidRPr="0040375C">
                              <w:t>drawing instructions</w:t>
                            </w:r>
                            <w:r>
                              <w:t xml:space="preserve"> from all </w:t>
                            </w:r>
                            <w:r w:rsidRPr="0040375C">
                              <w:rPr>
                                <w:i/>
                                <w:iCs/>
                              </w:rPr>
                              <w:t>dataSets</w:t>
                            </w:r>
                            <w:r>
                              <w:t xml:space="preserve"> into </w:t>
                            </w:r>
                            <w:r>
                              <w:rPr>
                                <w:i/>
                                <w:iCs/>
                              </w:rPr>
                              <w:t>drawingInstructions.</w:t>
                            </w:r>
                          </w:p>
                          <w:p w14:paraId="5E61B1C0" w14:textId="77777777" w:rsidR="00E67DD4" w:rsidRDefault="00E67DD4" w:rsidP="00E67DD4">
                            <w:pPr>
                              <w:pStyle w:val="ListParagraph"/>
                              <w:numPr>
                                <w:ilvl w:val="0"/>
                                <w:numId w:val="149"/>
                              </w:numPr>
                              <w:spacing w:after="120" w:line="240" w:lineRule="auto"/>
                              <w:contextualSpacing/>
                              <w:jc w:val="both"/>
                            </w:pPr>
                            <w:r>
                              <w:t xml:space="preserve">Sort </w:t>
                            </w:r>
                            <w:r>
                              <w:rPr>
                                <w:i/>
                                <w:iCs/>
                              </w:rPr>
                              <w:t>drawingInstructions</w:t>
                            </w:r>
                            <w:r>
                              <w:t xml:space="preserve"> by </w:t>
                            </w:r>
                            <w:r w:rsidRPr="0040375C">
                              <w:rPr>
                                <w:b/>
                                <w:bCs/>
                              </w:rPr>
                              <w:t>drawing priority</w:t>
                            </w:r>
                            <w:r>
                              <w:rPr>
                                <w:b/>
                                <w:bCs/>
                              </w:rPr>
                              <w:t xml:space="preserve"> </w:t>
                            </w:r>
                            <w:r w:rsidRPr="0040375C">
                              <w:t xml:space="preserve">into </w:t>
                            </w:r>
                            <w:r>
                              <w:rPr>
                                <w:i/>
                                <w:iCs/>
                              </w:rPr>
                              <w:t>sortedInstructions</w:t>
                            </w:r>
                            <w:r>
                              <w:t xml:space="preserve"> (from smallest to largest)</w:t>
                            </w:r>
                            <w:r w:rsidRPr="0040375C">
                              <w:rPr>
                                <w:vertAlign w:val="superscript"/>
                              </w:rPr>
                              <w:t>**</w:t>
                            </w:r>
                          </w:p>
                          <w:p w14:paraId="64ECE924" w14:textId="77777777" w:rsidR="00E67DD4" w:rsidRPr="004B2E66" w:rsidRDefault="00E67DD4" w:rsidP="00E67DD4">
                            <w:pPr>
                              <w:pStyle w:val="ListParagraph"/>
                              <w:numPr>
                                <w:ilvl w:val="1"/>
                                <w:numId w:val="149"/>
                              </w:numPr>
                              <w:spacing w:after="60" w:line="240" w:lineRule="auto"/>
                              <w:jc w:val="both"/>
                              <w:rPr>
                                <w:lang w:val="en-US"/>
                              </w:rPr>
                            </w:pPr>
                            <w:r>
                              <w:rPr>
                                <w:lang w:val="en-US"/>
                              </w:rPr>
                              <w:t xml:space="preserve">Instructions which share a </w:t>
                            </w:r>
                            <w:r w:rsidRPr="0040375C">
                              <w:rPr>
                                <w:b/>
                                <w:bCs/>
                                <w:lang w:val="en-US"/>
                              </w:rPr>
                              <w:t>drawing priority</w:t>
                            </w:r>
                            <w:r>
                              <w:rPr>
                                <w:lang w:val="en-US"/>
                              </w:rPr>
                              <w:t xml:space="preserve"> must be ordered as follows:</w:t>
                            </w:r>
                          </w:p>
                          <w:p w14:paraId="6FB8F479" w14:textId="77777777" w:rsidR="00E67DD4" w:rsidRPr="00320F3C" w:rsidRDefault="00E67DD4" w:rsidP="00E67DD4">
                            <w:pPr>
                              <w:pStyle w:val="ListParagraph"/>
                              <w:numPr>
                                <w:ilvl w:val="2"/>
                                <w:numId w:val="149"/>
                              </w:numPr>
                              <w:spacing w:after="60" w:line="240" w:lineRule="auto"/>
                              <w:jc w:val="both"/>
                              <w:rPr>
                                <w:lang w:val="en-US"/>
                              </w:rPr>
                            </w:pPr>
                            <w:r>
                              <w:rPr>
                                <w:lang w:val="en-US"/>
                              </w:rPr>
                              <w:t xml:space="preserve">all </w:t>
                            </w:r>
                            <w:r w:rsidRPr="0040375C">
                              <w:rPr>
                                <w:lang w:val="en-US"/>
                              </w:rPr>
                              <w:t>null instructions, followed by</w:t>
                            </w:r>
                          </w:p>
                          <w:p w14:paraId="2587C377" w14:textId="77777777" w:rsidR="00E67DD4" w:rsidRDefault="00E67DD4" w:rsidP="00E67DD4">
                            <w:pPr>
                              <w:pStyle w:val="ListParagraph"/>
                              <w:numPr>
                                <w:ilvl w:val="2"/>
                                <w:numId w:val="149"/>
                              </w:numPr>
                              <w:spacing w:after="60" w:line="240" w:lineRule="auto"/>
                              <w:jc w:val="both"/>
                              <w:rPr>
                                <w:lang w:val="en-US"/>
                              </w:rPr>
                            </w:pPr>
                            <w:r>
                              <w:rPr>
                                <w:lang w:val="en-US"/>
                              </w:rPr>
                              <w:t>all area instructions, followed by</w:t>
                            </w:r>
                          </w:p>
                          <w:p w14:paraId="6462694C" w14:textId="77777777" w:rsidR="00E67DD4" w:rsidRDefault="00E67DD4" w:rsidP="00E67DD4">
                            <w:pPr>
                              <w:pStyle w:val="ListParagraph"/>
                              <w:numPr>
                                <w:ilvl w:val="2"/>
                                <w:numId w:val="149"/>
                              </w:numPr>
                              <w:spacing w:after="60" w:line="240" w:lineRule="auto"/>
                              <w:jc w:val="both"/>
                              <w:rPr>
                                <w:lang w:val="en-US"/>
                              </w:rPr>
                            </w:pPr>
                            <w:r>
                              <w:rPr>
                                <w:lang w:val="en-US"/>
                              </w:rPr>
                              <w:t xml:space="preserve">all line </w:t>
                            </w:r>
                            <w:r w:rsidRPr="00487F8D">
                              <w:rPr>
                                <w:lang w:val="en-US"/>
                              </w:rPr>
                              <w:t>instructions</w:t>
                            </w:r>
                            <w:r>
                              <w:rPr>
                                <w:lang w:val="en-US"/>
                              </w:rPr>
                              <w:t>, followed by</w:t>
                            </w:r>
                          </w:p>
                          <w:p w14:paraId="2E6E63E0" w14:textId="77777777" w:rsidR="00E67DD4" w:rsidRDefault="00E67DD4" w:rsidP="00E67DD4">
                            <w:pPr>
                              <w:pStyle w:val="ListParagraph"/>
                              <w:numPr>
                                <w:ilvl w:val="2"/>
                                <w:numId w:val="149"/>
                              </w:numPr>
                              <w:spacing w:after="60" w:line="240" w:lineRule="auto"/>
                              <w:jc w:val="both"/>
                              <w:rPr>
                                <w:lang w:val="en-US"/>
                              </w:rPr>
                            </w:pPr>
                            <w:r>
                              <w:rPr>
                                <w:lang w:val="en-US"/>
                              </w:rPr>
                              <w:t>all point instructions, followed by</w:t>
                            </w:r>
                          </w:p>
                          <w:p w14:paraId="5BFA44FE" w14:textId="77777777" w:rsidR="00E67DD4" w:rsidRDefault="00E67DD4" w:rsidP="00E67DD4">
                            <w:pPr>
                              <w:pStyle w:val="ListParagraph"/>
                              <w:numPr>
                                <w:ilvl w:val="2"/>
                                <w:numId w:val="149"/>
                              </w:numPr>
                              <w:spacing w:after="120" w:line="240" w:lineRule="auto"/>
                              <w:contextualSpacing/>
                              <w:jc w:val="both"/>
                            </w:pPr>
                            <w:r>
                              <w:rPr>
                                <w:lang w:val="en-US"/>
                              </w:rPr>
                              <w:t>all text instructions</w:t>
                            </w:r>
                          </w:p>
                          <w:p w14:paraId="2B359C17" w14:textId="77777777" w:rsidR="00E67DD4" w:rsidRPr="0040375C" w:rsidRDefault="00E67DD4" w:rsidP="00E67DD4">
                            <w:pPr>
                              <w:pStyle w:val="ListParagraph"/>
                              <w:numPr>
                                <w:ilvl w:val="0"/>
                                <w:numId w:val="149"/>
                              </w:numPr>
                              <w:spacing w:after="120" w:line="240" w:lineRule="auto"/>
                              <w:contextualSpacing/>
                              <w:jc w:val="both"/>
                            </w:pPr>
                            <w:r>
                              <w:t xml:space="preserve">For each </w:t>
                            </w:r>
                            <w:r w:rsidRPr="0040375C">
                              <w:rPr>
                                <w:i/>
                                <w:iCs/>
                              </w:rPr>
                              <w:t>drawing</w:t>
                            </w:r>
                            <w:r>
                              <w:rPr>
                                <w:i/>
                                <w:iCs/>
                              </w:rPr>
                              <w:t>Instruction</w:t>
                            </w:r>
                            <w:r>
                              <w:t xml:space="preserve"> in </w:t>
                            </w:r>
                            <w:r>
                              <w:rPr>
                                <w:i/>
                                <w:iCs/>
                              </w:rPr>
                              <w:t>sortedInstructions</w:t>
                            </w:r>
                          </w:p>
                          <w:p w14:paraId="42B1F3B3" w14:textId="77777777" w:rsidR="00E67DD4" w:rsidRDefault="00E67DD4" w:rsidP="00E67DD4">
                            <w:pPr>
                              <w:pStyle w:val="ListParagraph"/>
                              <w:numPr>
                                <w:ilvl w:val="1"/>
                                <w:numId w:val="149"/>
                              </w:numPr>
                              <w:spacing w:after="120" w:line="240" w:lineRule="auto"/>
                              <w:contextualSpacing/>
                              <w:jc w:val="both"/>
                              <w:rPr>
                                <w:lang w:val="en-US"/>
                              </w:rPr>
                            </w:pPr>
                            <w:r w:rsidRPr="0040375C">
                              <w:rPr>
                                <w:i/>
                                <w:iCs/>
                                <w:lang w:val="en-US"/>
                              </w:rPr>
                              <w:t>RenderInstruction</w:t>
                            </w:r>
                            <w:r>
                              <w:rPr>
                                <w:lang w:val="en-US"/>
                              </w:rPr>
                              <w:t>(</w:t>
                            </w:r>
                            <w:r w:rsidRPr="00487F8D">
                              <w:rPr>
                                <w:i/>
                                <w:iCs/>
                              </w:rPr>
                              <w:t>drawing</w:t>
                            </w:r>
                            <w:r>
                              <w:rPr>
                                <w:i/>
                                <w:iCs/>
                              </w:rPr>
                              <w:t>Instruction</w:t>
                            </w:r>
                            <w:r>
                              <w:rPr>
                                <w:lang w:val="en-US"/>
                              </w:rPr>
                              <w:t>)</w:t>
                            </w:r>
                          </w:p>
                          <w:p w14:paraId="3FDEEF99" w14:textId="77777777" w:rsidR="00E67DD4" w:rsidRDefault="00E67DD4" w:rsidP="00E67DD4">
                            <w:pPr>
                              <w:spacing w:after="120" w:line="240" w:lineRule="auto"/>
                              <w:ind w:left="340"/>
                              <w:rPr>
                                <w:sz w:val="18"/>
                                <w:szCs w:val="18"/>
                                <w:lang w:val="en-US"/>
                              </w:rPr>
                            </w:pPr>
                            <w:r>
                              <w:rPr>
                                <w:sz w:val="18"/>
                                <w:szCs w:val="18"/>
                                <w:lang w:val="en-US"/>
                              </w:rPr>
                              <w:t>* T</w:t>
                            </w:r>
                            <w:r w:rsidRPr="0040375C">
                              <w:rPr>
                                <w:sz w:val="18"/>
                                <w:szCs w:val="18"/>
                                <w:lang w:val="en-US"/>
                              </w:rPr>
                              <w:t xml:space="preserve">he </w:t>
                            </w:r>
                            <w:r w:rsidRPr="0040375C">
                              <w:rPr>
                                <w:i/>
                                <w:iCs/>
                                <w:sz w:val="18"/>
                                <w:szCs w:val="18"/>
                                <w:lang w:val="en-US"/>
                              </w:rPr>
                              <w:t>viewingGroup(s)</w:t>
                            </w:r>
                            <w:r w:rsidRPr="0040375C">
                              <w:rPr>
                                <w:sz w:val="18"/>
                                <w:szCs w:val="18"/>
                                <w:lang w:val="en-US"/>
                              </w:rPr>
                              <w:t xml:space="preserve">, </w:t>
                            </w:r>
                            <w:r w:rsidRPr="0040375C">
                              <w:rPr>
                                <w:i/>
                                <w:iCs/>
                                <w:sz w:val="18"/>
                                <w:szCs w:val="18"/>
                                <w:lang w:val="en-US"/>
                              </w:rPr>
                              <w:t>scaleMinimum</w:t>
                            </w:r>
                            <w:r w:rsidRPr="0040375C">
                              <w:rPr>
                                <w:sz w:val="18"/>
                                <w:szCs w:val="18"/>
                                <w:lang w:val="en-US"/>
                              </w:rPr>
                              <w:t xml:space="preserve">, </w:t>
                            </w:r>
                            <w:r w:rsidRPr="0040375C">
                              <w:rPr>
                                <w:i/>
                                <w:iCs/>
                                <w:sz w:val="18"/>
                                <w:szCs w:val="18"/>
                                <w:lang w:val="en-US"/>
                              </w:rPr>
                              <w:t>scaleMaximum, date dependency, line suppression, and any other</w:t>
                            </w:r>
                            <w:r w:rsidRPr="0040375C">
                              <w:rPr>
                                <w:sz w:val="18"/>
                                <w:szCs w:val="18"/>
                                <w:lang w:val="en-US"/>
                              </w:rPr>
                              <w:t xml:space="preserve"> properties of the </w:t>
                            </w:r>
                            <w:r>
                              <w:rPr>
                                <w:sz w:val="18"/>
                                <w:szCs w:val="18"/>
                                <w:lang w:val="en-US"/>
                              </w:rPr>
                              <w:t>drawing</w:t>
                            </w:r>
                            <w:r w:rsidRPr="0040375C">
                              <w:rPr>
                                <w:sz w:val="18"/>
                                <w:szCs w:val="18"/>
                                <w:lang w:val="en-US"/>
                              </w:rPr>
                              <w:t xml:space="preserve"> instruction which may affect the instructions visibility </w:t>
                            </w:r>
                            <w:r>
                              <w:rPr>
                                <w:sz w:val="18"/>
                                <w:szCs w:val="18"/>
                                <w:lang w:val="en-US"/>
                              </w:rPr>
                              <w:t xml:space="preserve">must be taken </w:t>
                            </w:r>
                            <w:r w:rsidRPr="0040375C">
                              <w:rPr>
                                <w:sz w:val="18"/>
                                <w:szCs w:val="18"/>
                                <w:lang w:val="en-US"/>
                              </w:rPr>
                              <w:t>into account. (See S-100 Part 9).</w:t>
                            </w:r>
                          </w:p>
                          <w:p w14:paraId="669A84B1" w14:textId="77777777" w:rsidR="00E67DD4" w:rsidRPr="0040375C" w:rsidRDefault="00E67DD4" w:rsidP="00E67DD4">
                            <w:pPr>
                              <w:spacing w:after="120" w:line="240" w:lineRule="auto"/>
                              <w:ind w:left="340"/>
                              <w:rPr>
                                <w:sz w:val="18"/>
                                <w:szCs w:val="18"/>
                              </w:rPr>
                            </w:pPr>
                            <w:r>
                              <w:rPr>
                                <w:sz w:val="18"/>
                                <w:szCs w:val="18"/>
                                <w:lang w:val="en-US"/>
                              </w:rPr>
                              <w:t>*</w:t>
                            </w:r>
                            <w:r w:rsidRPr="00487F8D">
                              <w:rPr>
                                <w:sz w:val="18"/>
                                <w:szCs w:val="18"/>
                                <w:lang w:val="en-US"/>
                              </w:rPr>
                              <w:t xml:space="preserve">* To enhance the readability of text, an implementation may </w:t>
                            </w:r>
                            <w:r w:rsidRPr="002441F8">
                              <w:rPr>
                                <w:sz w:val="18"/>
                                <w:szCs w:val="18"/>
                                <w:lang w:val="en-US"/>
                              </w:rPr>
                              <w:t>consider</w:t>
                            </w:r>
                            <w:r w:rsidRPr="00487F8D">
                              <w:rPr>
                                <w:sz w:val="18"/>
                                <w:szCs w:val="18"/>
                                <w:lang w:val="en-US"/>
                              </w:rPr>
                              <w:t xml:space="preserve"> the guidance in S-100 Part 9 regarding text rendering to adjust this algorithm as needed.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EC4253" id="_x0000_s1037" type="#_x0000_t202" style="position:absolute;margin-left:0;margin-top:46.15pt;width:2in;height:2in;z-index:251658243;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" filled="f" strokeweight=".5pt">
                <v:textbox style="mso-fit-shape-to-text:t">
                  <w:txbxContent>
                    <w:p w14:paraId="72D3A7AC"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r>
                        <w:rPr>
                          <w:i/>
                          <w:iCs/>
                          <w:lang w:val="en-US"/>
                        </w:rPr>
                        <w:t>RenderChartImage(dataSets, viewport)</w:t>
                      </w:r>
                    </w:p>
                    <w:p w14:paraId="3CD47908"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r w:rsidRPr="00332ACE">
                        <w:rPr>
                          <w:i/>
                          <w:iCs/>
                          <w:lang w:val="en-US"/>
                        </w:rPr>
                        <w:t>dataSets</w:t>
                      </w:r>
                      <w:r>
                        <w:rPr>
                          <w:lang w:val="en-US"/>
                        </w:rPr>
                        <w:t xml:space="preserve"> (previously selected using the dataset loading algorithm)</w:t>
                      </w:r>
                    </w:p>
                    <w:p w14:paraId="3E33F203" w14:textId="77777777" w:rsidR="00E67DD4" w:rsidRDefault="00E67DD4" w:rsidP="00E67DD4">
                      <w:pPr>
                        <w:spacing w:after="120" w:line="240" w:lineRule="auto"/>
                        <w:ind w:left="677"/>
                      </w:pPr>
                      <w:r>
                        <w:t xml:space="preserve">A device-polygon </w:t>
                      </w:r>
                      <w:r w:rsidRPr="00712598">
                        <w:rPr>
                          <w:i/>
                          <w:iCs/>
                        </w:rPr>
                        <w:t>viewport</w:t>
                      </w:r>
                      <w:r>
                        <w:t xml:space="preserve"> describing the device area that should be covered with data</w:t>
                      </w:r>
                    </w:p>
                    <w:p w14:paraId="69D82937" w14:textId="27454A17" w:rsidR="00E67DD4" w:rsidRPr="0040375C" w:rsidRDefault="00E67DD4" w:rsidP="00E67DD4">
                      <w:pPr>
                        <w:pStyle w:val="ListParagraph"/>
                        <w:numPr>
                          <w:ilvl w:val="0"/>
                          <w:numId w:val="149"/>
                        </w:numPr>
                        <w:spacing w:after="120" w:line="240" w:lineRule="auto"/>
                        <w:contextualSpacing/>
                        <w:jc w:val="both"/>
                      </w:pPr>
                      <w:r>
                        <w:t xml:space="preserve">Fill </w:t>
                      </w:r>
                      <w:r w:rsidRPr="00712598">
                        <w:rPr>
                          <w:i/>
                          <w:iCs/>
                        </w:rPr>
                        <w:t>viewport</w:t>
                      </w:r>
                      <w:r>
                        <w:t xml:space="preserve"> </w:t>
                      </w:r>
                      <w:ins w:id="3167" w:author="Jonathan Pritchard" w:date="2025-03-11T16:26:00Z" w16du:dateUtc="2025-03-11T16:26:00Z">
                        <w:r w:rsidR="004B1F0F">
                          <w:t xml:space="preserve">as </w:t>
                        </w:r>
                      </w:ins>
                      <w:r>
                        <w:rPr>
                          <w:lang w:val="en-US"/>
                        </w:rPr>
                        <w:t xml:space="preserve">per </w:t>
                      </w:r>
                      <w:ins w:id="3168" w:author="Jonathan Pritchard" w:date="2025-03-11T16:26:00Z" w16du:dateUtc="2025-03-11T16:26:00Z">
                        <w:r w:rsidR="004B1F0F">
                          <w:rPr>
                            <w:lang w:val="en-US"/>
                          </w:rPr>
                          <w:t xml:space="preserve">Section </w:t>
                        </w:r>
                      </w:ins>
                      <w:del w:id="3169" w:author="Jonathan Pritchard" w:date="2025-03-10T07:55:00Z" w16du:dateUtc="2025-03-10T07:55:00Z">
                        <w:r w:rsidRPr="00A74A4F" w:rsidDel="00A74A4F">
                          <w:rPr>
                            <w:i/>
                            <w:iCs/>
                            <w:highlight w:val="yellow"/>
                            <w:lang w:val="en-US"/>
                            <w:rPrChange w:id="3170" w:author="Jonathan Pritchard" w:date="2025-03-10T07:56:00Z" w16du:dateUtc="2025-03-10T07:56:00Z">
                              <w:rPr>
                                <w:i/>
                                <w:iCs/>
                                <w:lang w:val="en-US"/>
                              </w:rPr>
                            </w:rPrChange>
                          </w:rPr>
                          <w:delText>C-</w:delText>
                        </w:r>
                      </w:del>
                      <w:del w:id="3171" w:author="Jonathan Pritchard" w:date="2025-03-11T16:26:00Z" w16du:dateUtc="2025-03-11T16:26:00Z">
                        <w:r w:rsidRPr="00A74A4F" w:rsidDel="004B1F0F">
                          <w:rPr>
                            <w:i/>
                            <w:iCs/>
                            <w:highlight w:val="yellow"/>
                            <w:lang w:val="en-US"/>
                            <w:rPrChange w:id="3172" w:author="Jonathan Pritchard" w:date="2025-03-10T07:56:00Z" w16du:dateUtc="2025-03-10T07:56:00Z">
                              <w:rPr>
                                <w:i/>
                                <w:iCs/>
                                <w:lang w:val="en-US"/>
                              </w:rPr>
                            </w:rPrChange>
                          </w:rPr>
                          <w:delText>15.3.1</w:delText>
                        </w:r>
                      </w:del>
                      <w:ins w:id="3173" w:author="Jonathan Pritchard" w:date="2025-03-11T16:26:00Z" w16du:dateUtc="2025-03-11T16:26:00Z">
                        <w:r w:rsidR="004B1F0F">
                          <w:rPr>
                            <w:i/>
                            <w:iCs/>
                            <w:lang w:val="en-US"/>
                          </w:rPr>
                          <w:t>12.5.1</w:t>
                        </w:r>
                      </w:ins>
                      <w:r w:rsidRPr="00CD5710">
                        <w:rPr>
                          <w:i/>
                          <w:iCs/>
                          <w:lang w:val="en-US"/>
                        </w:rPr>
                        <w:t xml:space="preserve"> ENC No data areas</w:t>
                      </w:r>
                      <w:r>
                        <w:rPr>
                          <w:lang w:val="en-US"/>
                        </w:rPr>
                        <w:t>.</w:t>
                      </w:r>
                    </w:p>
                    <w:p w14:paraId="24B211CD" w14:textId="77777777" w:rsidR="00E67DD4" w:rsidRDefault="00E67DD4" w:rsidP="00E67DD4">
                      <w:pPr>
                        <w:pStyle w:val="ListParagraph"/>
                        <w:numPr>
                          <w:ilvl w:val="0"/>
                          <w:numId w:val="149"/>
                        </w:numPr>
                        <w:spacing w:after="120" w:line="240" w:lineRule="auto"/>
                        <w:contextualSpacing/>
                        <w:jc w:val="both"/>
                      </w:pPr>
                      <w:r>
                        <w:t>Collect all active</w:t>
                      </w:r>
                      <w:r w:rsidRPr="0040375C">
                        <w:rPr>
                          <w:vertAlign w:val="superscript"/>
                        </w:rPr>
                        <w:t>*</w:t>
                      </w:r>
                      <w:r>
                        <w:t xml:space="preserve"> </w:t>
                      </w:r>
                      <w:r w:rsidRPr="0040375C">
                        <w:t>drawing instructions</w:t>
                      </w:r>
                      <w:r>
                        <w:t xml:space="preserve"> from all </w:t>
                      </w:r>
                      <w:r w:rsidRPr="0040375C">
                        <w:rPr>
                          <w:i/>
                          <w:iCs/>
                        </w:rPr>
                        <w:t>dataSets</w:t>
                      </w:r>
                      <w:r>
                        <w:t xml:space="preserve"> into </w:t>
                      </w:r>
                      <w:r>
                        <w:rPr>
                          <w:i/>
                          <w:iCs/>
                        </w:rPr>
                        <w:t>drawingInstructions.</w:t>
                      </w:r>
                    </w:p>
                    <w:p w14:paraId="5E61B1C0" w14:textId="77777777" w:rsidR="00E67DD4" w:rsidRDefault="00E67DD4" w:rsidP="00E67DD4">
                      <w:pPr>
                        <w:pStyle w:val="ListParagraph"/>
                        <w:numPr>
                          <w:ilvl w:val="0"/>
                          <w:numId w:val="149"/>
                        </w:numPr>
                        <w:spacing w:after="120" w:line="240" w:lineRule="auto"/>
                        <w:contextualSpacing/>
                        <w:jc w:val="both"/>
                      </w:pPr>
                      <w:r>
                        <w:t xml:space="preserve">Sort </w:t>
                      </w:r>
                      <w:r>
                        <w:rPr>
                          <w:i/>
                          <w:iCs/>
                        </w:rPr>
                        <w:t>drawingInstructions</w:t>
                      </w:r>
                      <w:r>
                        <w:t xml:space="preserve"> by </w:t>
                      </w:r>
                      <w:r w:rsidRPr="0040375C">
                        <w:rPr>
                          <w:b/>
                          <w:bCs/>
                        </w:rPr>
                        <w:t>drawing priority</w:t>
                      </w:r>
                      <w:r>
                        <w:rPr>
                          <w:b/>
                          <w:bCs/>
                        </w:rPr>
                        <w:t xml:space="preserve"> </w:t>
                      </w:r>
                      <w:r w:rsidRPr="0040375C">
                        <w:t xml:space="preserve">into </w:t>
                      </w:r>
                      <w:r>
                        <w:rPr>
                          <w:i/>
                          <w:iCs/>
                        </w:rPr>
                        <w:t>sortedInstructions</w:t>
                      </w:r>
                      <w:r>
                        <w:t xml:space="preserve"> (from smallest to largest)</w:t>
                      </w:r>
                      <w:r w:rsidRPr="0040375C">
                        <w:rPr>
                          <w:vertAlign w:val="superscript"/>
                        </w:rPr>
                        <w:t>**</w:t>
                      </w:r>
                    </w:p>
                    <w:p w14:paraId="64ECE924" w14:textId="77777777" w:rsidR="00E67DD4" w:rsidRPr="004B2E66" w:rsidRDefault="00E67DD4" w:rsidP="00E67DD4">
                      <w:pPr>
                        <w:pStyle w:val="ListParagraph"/>
                        <w:numPr>
                          <w:ilvl w:val="1"/>
                          <w:numId w:val="149"/>
                        </w:numPr>
                        <w:spacing w:after="60" w:line="240" w:lineRule="auto"/>
                        <w:jc w:val="both"/>
                        <w:rPr>
                          <w:lang w:val="en-US"/>
                        </w:rPr>
                      </w:pPr>
                      <w:r>
                        <w:rPr>
                          <w:lang w:val="en-US"/>
                        </w:rPr>
                        <w:t xml:space="preserve">Instructions which share a </w:t>
                      </w:r>
                      <w:r w:rsidRPr="0040375C">
                        <w:rPr>
                          <w:b/>
                          <w:bCs/>
                          <w:lang w:val="en-US"/>
                        </w:rPr>
                        <w:t>drawing priority</w:t>
                      </w:r>
                      <w:r>
                        <w:rPr>
                          <w:lang w:val="en-US"/>
                        </w:rPr>
                        <w:t xml:space="preserve"> must be ordered as follows:</w:t>
                      </w:r>
                    </w:p>
                    <w:p w14:paraId="6FB8F479" w14:textId="77777777" w:rsidR="00E67DD4" w:rsidRPr="00320F3C" w:rsidRDefault="00E67DD4" w:rsidP="00E67DD4">
                      <w:pPr>
                        <w:pStyle w:val="ListParagraph"/>
                        <w:numPr>
                          <w:ilvl w:val="2"/>
                          <w:numId w:val="149"/>
                        </w:numPr>
                        <w:spacing w:after="60" w:line="240" w:lineRule="auto"/>
                        <w:jc w:val="both"/>
                        <w:rPr>
                          <w:lang w:val="en-US"/>
                        </w:rPr>
                      </w:pPr>
                      <w:r>
                        <w:rPr>
                          <w:lang w:val="en-US"/>
                        </w:rPr>
                        <w:t xml:space="preserve">all </w:t>
                      </w:r>
                      <w:r w:rsidRPr="0040375C">
                        <w:rPr>
                          <w:lang w:val="en-US"/>
                        </w:rPr>
                        <w:t>null instructions, followed by</w:t>
                      </w:r>
                    </w:p>
                    <w:p w14:paraId="2587C377" w14:textId="77777777" w:rsidR="00E67DD4" w:rsidRDefault="00E67DD4" w:rsidP="00E67DD4">
                      <w:pPr>
                        <w:pStyle w:val="ListParagraph"/>
                        <w:numPr>
                          <w:ilvl w:val="2"/>
                          <w:numId w:val="149"/>
                        </w:numPr>
                        <w:spacing w:after="60" w:line="240" w:lineRule="auto"/>
                        <w:jc w:val="both"/>
                        <w:rPr>
                          <w:lang w:val="en-US"/>
                        </w:rPr>
                      </w:pPr>
                      <w:r>
                        <w:rPr>
                          <w:lang w:val="en-US"/>
                        </w:rPr>
                        <w:t>all area instructions, followed by</w:t>
                      </w:r>
                    </w:p>
                    <w:p w14:paraId="6462694C" w14:textId="77777777" w:rsidR="00E67DD4" w:rsidRDefault="00E67DD4" w:rsidP="00E67DD4">
                      <w:pPr>
                        <w:pStyle w:val="ListParagraph"/>
                        <w:numPr>
                          <w:ilvl w:val="2"/>
                          <w:numId w:val="149"/>
                        </w:numPr>
                        <w:spacing w:after="60" w:line="240" w:lineRule="auto"/>
                        <w:jc w:val="both"/>
                        <w:rPr>
                          <w:lang w:val="en-US"/>
                        </w:rPr>
                      </w:pPr>
                      <w:r>
                        <w:rPr>
                          <w:lang w:val="en-US"/>
                        </w:rPr>
                        <w:t xml:space="preserve">all line </w:t>
                      </w:r>
                      <w:r w:rsidRPr="00487F8D">
                        <w:rPr>
                          <w:lang w:val="en-US"/>
                        </w:rPr>
                        <w:t>instructions</w:t>
                      </w:r>
                      <w:r>
                        <w:rPr>
                          <w:lang w:val="en-US"/>
                        </w:rPr>
                        <w:t>, followed by</w:t>
                      </w:r>
                    </w:p>
                    <w:p w14:paraId="2E6E63E0" w14:textId="77777777" w:rsidR="00E67DD4" w:rsidRDefault="00E67DD4" w:rsidP="00E67DD4">
                      <w:pPr>
                        <w:pStyle w:val="ListParagraph"/>
                        <w:numPr>
                          <w:ilvl w:val="2"/>
                          <w:numId w:val="149"/>
                        </w:numPr>
                        <w:spacing w:after="60" w:line="240" w:lineRule="auto"/>
                        <w:jc w:val="both"/>
                        <w:rPr>
                          <w:lang w:val="en-US"/>
                        </w:rPr>
                      </w:pPr>
                      <w:r>
                        <w:rPr>
                          <w:lang w:val="en-US"/>
                        </w:rPr>
                        <w:t>all point instructions, followed by</w:t>
                      </w:r>
                    </w:p>
                    <w:p w14:paraId="5BFA44FE" w14:textId="77777777" w:rsidR="00E67DD4" w:rsidRDefault="00E67DD4" w:rsidP="00E67DD4">
                      <w:pPr>
                        <w:pStyle w:val="ListParagraph"/>
                        <w:numPr>
                          <w:ilvl w:val="2"/>
                          <w:numId w:val="149"/>
                        </w:numPr>
                        <w:spacing w:after="120" w:line="240" w:lineRule="auto"/>
                        <w:contextualSpacing/>
                        <w:jc w:val="both"/>
                      </w:pPr>
                      <w:r>
                        <w:rPr>
                          <w:lang w:val="en-US"/>
                        </w:rPr>
                        <w:t>all text instructions</w:t>
                      </w:r>
                    </w:p>
                    <w:p w14:paraId="2B359C17" w14:textId="77777777" w:rsidR="00E67DD4" w:rsidRPr="0040375C" w:rsidRDefault="00E67DD4" w:rsidP="00E67DD4">
                      <w:pPr>
                        <w:pStyle w:val="ListParagraph"/>
                        <w:numPr>
                          <w:ilvl w:val="0"/>
                          <w:numId w:val="149"/>
                        </w:numPr>
                        <w:spacing w:after="120" w:line="240" w:lineRule="auto"/>
                        <w:contextualSpacing/>
                        <w:jc w:val="both"/>
                      </w:pPr>
                      <w:r>
                        <w:t xml:space="preserve">For each </w:t>
                      </w:r>
                      <w:r w:rsidRPr="0040375C">
                        <w:rPr>
                          <w:i/>
                          <w:iCs/>
                        </w:rPr>
                        <w:t>drawing</w:t>
                      </w:r>
                      <w:r>
                        <w:rPr>
                          <w:i/>
                          <w:iCs/>
                        </w:rPr>
                        <w:t>Instruction</w:t>
                      </w:r>
                      <w:r>
                        <w:t xml:space="preserve"> in </w:t>
                      </w:r>
                      <w:r>
                        <w:rPr>
                          <w:i/>
                          <w:iCs/>
                        </w:rPr>
                        <w:t>sortedInstructions</w:t>
                      </w:r>
                    </w:p>
                    <w:p w14:paraId="42B1F3B3" w14:textId="77777777" w:rsidR="00E67DD4" w:rsidRDefault="00E67DD4" w:rsidP="00E67DD4">
                      <w:pPr>
                        <w:pStyle w:val="ListParagraph"/>
                        <w:numPr>
                          <w:ilvl w:val="1"/>
                          <w:numId w:val="149"/>
                        </w:numPr>
                        <w:spacing w:after="120" w:line="240" w:lineRule="auto"/>
                        <w:contextualSpacing/>
                        <w:jc w:val="both"/>
                        <w:rPr>
                          <w:lang w:val="en-US"/>
                        </w:rPr>
                      </w:pPr>
                      <w:r w:rsidRPr="0040375C">
                        <w:rPr>
                          <w:i/>
                          <w:iCs/>
                          <w:lang w:val="en-US"/>
                        </w:rPr>
                        <w:t>RenderInstruction</w:t>
                      </w:r>
                      <w:r>
                        <w:rPr>
                          <w:lang w:val="en-US"/>
                        </w:rPr>
                        <w:t>(</w:t>
                      </w:r>
                      <w:r w:rsidRPr="00487F8D">
                        <w:rPr>
                          <w:i/>
                          <w:iCs/>
                        </w:rPr>
                        <w:t>drawing</w:t>
                      </w:r>
                      <w:r>
                        <w:rPr>
                          <w:i/>
                          <w:iCs/>
                        </w:rPr>
                        <w:t>Instruction</w:t>
                      </w:r>
                      <w:r>
                        <w:rPr>
                          <w:lang w:val="en-US"/>
                        </w:rPr>
                        <w:t>)</w:t>
                      </w:r>
                    </w:p>
                    <w:p w14:paraId="3FDEEF99" w14:textId="77777777" w:rsidR="00E67DD4" w:rsidRDefault="00E67DD4" w:rsidP="00E67DD4">
                      <w:pPr>
                        <w:spacing w:after="120" w:line="240" w:lineRule="auto"/>
                        <w:ind w:left="340"/>
                        <w:rPr>
                          <w:sz w:val="18"/>
                          <w:szCs w:val="18"/>
                          <w:lang w:val="en-US"/>
                        </w:rPr>
                      </w:pPr>
                      <w:r>
                        <w:rPr>
                          <w:sz w:val="18"/>
                          <w:szCs w:val="18"/>
                          <w:lang w:val="en-US"/>
                        </w:rPr>
                        <w:t>* T</w:t>
                      </w:r>
                      <w:r w:rsidRPr="0040375C">
                        <w:rPr>
                          <w:sz w:val="18"/>
                          <w:szCs w:val="18"/>
                          <w:lang w:val="en-US"/>
                        </w:rPr>
                        <w:t xml:space="preserve">he </w:t>
                      </w:r>
                      <w:r w:rsidRPr="0040375C">
                        <w:rPr>
                          <w:i/>
                          <w:iCs/>
                          <w:sz w:val="18"/>
                          <w:szCs w:val="18"/>
                          <w:lang w:val="en-US"/>
                        </w:rPr>
                        <w:t>viewingGroup(s)</w:t>
                      </w:r>
                      <w:r w:rsidRPr="0040375C">
                        <w:rPr>
                          <w:sz w:val="18"/>
                          <w:szCs w:val="18"/>
                          <w:lang w:val="en-US"/>
                        </w:rPr>
                        <w:t xml:space="preserve">, </w:t>
                      </w:r>
                      <w:r w:rsidRPr="0040375C">
                        <w:rPr>
                          <w:i/>
                          <w:iCs/>
                          <w:sz w:val="18"/>
                          <w:szCs w:val="18"/>
                          <w:lang w:val="en-US"/>
                        </w:rPr>
                        <w:t>scaleMinimum</w:t>
                      </w:r>
                      <w:r w:rsidRPr="0040375C">
                        <w:rPr>
                          <w:sz w:val="18"/>
                          <w:szCs w:val="18"/>
                          <w:lang w:val="en-US"/>
                        </w:rPr>
                        <w:t xml:space="preserve">, </w:t>
                      </w:r>
                      <w:r w:rsidRPr="0040375C">
                        <w:rPr>
                          <w:i/>
                          <w:iCs/>
                          <w:sz w:val="18"/>
                          <w:szCs w:val="18"/>
                          <w:lang w:val="en-US"/>
                        </w:rPr>
                        <w:t>scaleMaximum, date dependency, line suppression, and any other</w:t>
                      </w:r>
                      <w:r w:rsidRPr="0040375C">
                        <w:rPr>
                          <w:sz w:val="18"/>
                          <w:szCs w:val="18"/>
                          <w:lang w:val="en-US"/>
                        </w:rPr>
                        <w:t xml:space="preserve"> properties of the </w:t>
                      </w:r>
                      <w:r>
                        <w:rPr>
                          <w:sz w:val="18"/>
                          <w:szCs w:val="18"/>
                          <w:lang w:val="en-US"/>
                        </w:rPr>
                        <w:t>drawing</w:t>
                      </w:r>
                      <w:r w:rsidRPr="0040375C">
                        <w:rPr>
                          <w:sz w:val="18"/>
                          <w:szCs w:val="18"/>
                          <w:lang w:val="en-US"/>
                        </w:rPr>
                        <w:t xml:space="preserve"> instruction which may affect the instructions visibility </w:t>
                      </w:r>
                      <w:r>
                        <w:rPr>
                          <w:sz w:val="18"/>
                          <w:szCs w:val="18"/>
                          <w:lang w:val="en-US"/>
                        </w:rPr>
                        <w:t xml:space="preserve">must be taken </w:t>
                      </w:r>
                      <w:r w:rsidRPr="0040375C">
                        <w:rPr>
                          <w:sz w:val="18"/>
                          <w:szCs w:val="18"/>
                          <w:lang w:val="en-US"/>
                        </w:rPr>
                        <w:t>into account. (See S-100 Part 9).</w:t>
                      </w:r>
                    </w:p>
                    <w:p w14:paraId="669A84B1" w14:textId="77777777" w:rsidR="00E67DD4" w:rsidRPr="0040375C" w:rsidRDefault="00E67DD4" w:rsidP="00E67DD4">
                      <w:pPr>
                        <w:spacing w:after="120" w:line="240" w:lineRule="auto"/>
                        <w:ind w:left="340"/>
                        <w:rPr>
                          <w:sz w:val="18"/>
                          <w:szCs w:val="18"/>
                        </w:rPr>
                      </w:pPr>
                      <w:r>
                        <w:rPr>
                          <w:sz w:val="18"/>
                          <w:szCs w:val="18"/>
                          <w:lang w:val="en-US"/>
                        </w:rPr>
                        <w:t>*</w:t>
                      </w:r>
                      <w:r w:rsidRPr="00487F8D">
                        <w:rPr>
                          <w:sz w:val="18"/>
                          <w:szCs w:val="18"/>
                          <w:lang w:val="en-US"/>
                        </w:rPr>
                        <w:t xml:space="preserve">* To enhance the readability of text, an implementation may </w:t>
                      </w:r>
                      <w:r w:rsidRPr="002441F8">
                        <w:rPr>
                          <w:sz w:val="18"/>
                          <w:szCs w:val="18"/>
                          <w:lang w:val="en-US"/>
                        </w:rPr>
                        <w:t>consider</w:t>
                      </w:r>
                      <w:r w:rsidRPr="00487F8D">
                        <w:rPr>
                          <w:sz w:val="18"/>
                          <w:szCs w:val="18"/>
                          <w:lang w:val="en-US"/>
                        </w:rPr>
                        <w:t xml:space="preserve"> the guidance in S-100 Part 9 regarding text rendering to adjust this algorithm as needed.</w:t>
                      </w:r>
                    </w:p>
                  </w:txbxContent>
                </v:textbox>
                <w10:wrap type="square" anchorx="margin"/>
              </v:shape>
            </w:pict>
          </mc:Fallback>
        </mc:AlternateContent>
      </w:r>
      <w:r>
        <w:rPr>
          <w:lang w:val="en-US"/>
        </w:rPr>
        <w:t xml:space="preserve">The next step is rendering. The screen is filled with the no data pattern, then the active drawing instructions are collected from all loaded datasets and sorted by drawing priority. Each drawing instruction is then rendered using the </w:t>
      </w:r>
      <w:r w:rsidRPr="0040375C">
        <w:rPr>
          <w:i/>
          <w:iCs/>
          <w:lang w:val="en-US"/>
        </w:rPr>
        <w:t>RenderInstruction</w:t>
      </w:r>
      <w:r>
        <w:rPr>
          <w:lang w:val="en-US"/>
        </w:rPr>
        <w:t xml:space="preserve"> algorithm.</w:t>
      </w:r>
    </w:p>
    <w:p w14:paraId="00615C3F" w14:textId="77777777" w:rsidR="0033096A" w:rsidRDefault="0033096A" w:rsidP="0033096A">
      <w:pPr>
        <w:rPr>
          <w:lang w:eastAsia="en-US"/>
        </w:rPr>
      </w:pPr>
    </w:p>
    <w:p w14:paraId="6928E23D" w14:textId="77777777" w:rsidR="0033096A" w:rsidRDefault="0033096A" w:rsidP="0033096A">
      <w:pPr>
        <w:rPr>
          <w:lang w:eastAsia="en-US"/>
        </w:rPr>
      </w:pPr>
    </w:p>
    <w:p w14:paraId="190D3B3B" w14:textId="3E87F225" w:rsidR="0033096A" w:rsidRPr="00F94FB6" w:rsidRDefault="0033096A" w:rsidP="0033096A">
      <w:pPr>
        <w:pStyle w:val="ListParagraph"/>
        <w:numPr>
          <w:ilvl w:val="1"/>
          <w:numId w:val="216"/>
        </w:numPr>
        <w:rPr>
          <w:b/>
          <w:bCs/>
          <w:lang w:eastAsia="en-US"/>
        </w:rPr>
      </w:pPr>
      <w:r>
        <w:rPr>
          <w:b/>
          <w:bCs/>
          <w:lang w:eastAsia="en-US"/>
        </w:rPr>
        <w:lastRenderedPageBreak/>
        <w:t>The RenderInstruction Algorithm</w:t>
      </w:r>
    </w:p>
    <w:p w14:paraId="4A92A43F" w14:textId="77777777" w:rsidR="00E67DD4" w:rsidRPr="00B73054" w:rsidRDefault="00E67DD4" w:rsidP="00E67DD4">
      <w:pPr>
        <w:spacing w:after="120" w:line="240" w:lineRule="auto"/>
        <w:rPr>
          <w:lang w:val="en-US"/>
        </w:rPr>
      </w:pPr>
      <w:r>
        <w:rPr>
          <w:lang w:val="en-US"/>
        </w:rPr>
        <w:t xml:space="preserve">This algorithm describes how each drawing instruction is to be rendered. Instructions originating from non-point geometries use </w:t>
      </w:r>
      <w:r w:rsidRPr="0040375C">
        <w:rPr>
          <w:i/>
          <w:iCs/>
          <w:lang w:val="en-US"/>
        </w:rPr>
        <w:t>mask</w:t>
      </w:r>
      <w:r>
        <w:rPr>
          <w:lang w:val="en-US"/>
        </w:rPr>
        <w:t xml:space="preserve"> </w:t>
      </w:r>
      <w:r w:rsidRPr="00F753BA">
        <w:rPr>
          <w:lang w:val="en-US"/>
        </w:rPr>
        <w:t>to clip or mask the rendered output</w:t>
      </w:r>
      <w:r>
        <w:rPr>
          <w:lang w:val="en-US"/>
        </w:rPr>
        <w:t>; those originating from occluded point geometries are not rendered, and those originating from non-occluded point geometries are rendered without masking or clipping.</w:t>
      </w:r>
    </w:p>
    <w:p w14:paraId="76B3E431" w14:textId="77777777" w:rsidR="00E67DD4" w:rsidRPr="007B2D1A" w:rsidRDefault="00E67DD4" w:rsidP="00E67DD4">
      <w:pPr>
        <w:spacing w:line="240" w:lineRule="auto"/>
        <w:rPr>
          <w:lang w:val="en-US"/>
        </w:rPr>
      </w:pPr>
      <w:r>
        <w:rPr>
          <w:noProof/>
          <w:lang w:val="en-US" w:eastAsia="en-US"/>
        </w:rPr>
        <mc:AlternateContent>
          <mc:Choice Requires="wps">
            <w:drawing>
              <wp:anchor distT="0" distB="0" distL="114300" distR="114300" simplePos="0" relativeHeight="251658245" behindDoc="0" locked="0" layoutInCell="1" allowOverlap="1" wp14:anchorId="77832139" wp14:editId="7C9E710E">
                <wp:simplePos x="0" y="0"/>
                <wp:positionH relativeFrom="margin">
                  <wp:align>right</wp:align>
                </wp:positionH>
                <wp:positionV relativeFrom="paragraph">
                  <wp:posOffset>148590</wp:posOffset>
                </wp:positionV>
                <wp:extent cx="1828800" cy="1828800"/>
                <wp:effectExtent l="0" t="0" r="13970" b="12065"/>
                <wp:wrapSquare wrapText="bothSides"/>
                <wp:docPr id="140942548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50E15869" w14:textId="77777777" w:rsidR="00E67DD4" w:rsidRDefault="00E67DD4" w:rsidP="00E67DD4">
                            <w:pPr>
                              <w:spacing w:after="120" w:line="240" w:lineRule="auto"/>
                              <w:rPr>
                                <w:lang w:val="en-US"/>
                              </w:rPr>
                            </w:pPr>
                            <w:r w:rsidRPr="00125EDC">
                              <w:rPr>
                                <w:b/>
                                <w:bCs/>
                                <w:lang w:val="en-US"/>
                              </w:rPr>
                              <w:t>Algorithm</w:t>
                            </w:r>
                            <w:r>
                              <w:rPr>
                                <w:lang w:val="en-US"/>
                              </w:rPr>
                              <w:t xml:space="preserve">: </w:t>
                            </w:r>
                            <w:r w:rsidRPr="00487F8D">
                              <w:rPr>
                                <w:i/>
                                <w:iCs/>
                                <w:lang w:val="en-US"/>
                              </w:rPr>
                              <w:t>Rende</w:t>
                            </w:r>
                            <w:r>
                              <w:rPr>
                                <w:i/>
                                <w:iCs/>
                                <w:lang w:val="en-US"/>
                              </w:rPr>
                              <w:t>rInstruction(drawingInstruction, dataset, viewport)</w:t>
                            </w:r>
                          </w:p>
                          <w:p w14:paraId="70099360" w14:textId="77777777" w:rsidR="00E67DD4" w:rsidRDefault="00E67DD4" w:rsidP="00E67DD4">
                            <w:pPr>
                              <w:spacing w:after="60" w:line="240" w:lineRule="auto"/>
                              <w:rPr>
                                <w:lang w:val="en-US"/>
                              </w:rPr>
                            </w:pPr>
                            <w:r w:rsidRPr="00125EDC">
                              <w:rPr>
                                <w:b/>
                                <w:bCs/>
                                <w:lang w:val="en-US"/>
                              </w:rPr>
                              <w:t>Input</w:t>
                            </w:r>
                            <w:r>
                              <w:rPr>
                                <w:lang w:val="en-US"/>
                              </w:rPr>
                              <w:t xml:space="preserve">: </w:t>
                            </w:r>
                            <w:r>
                              <w:rPr>
                                <w:lang w:val="en-US"/>
                              </w:rPr>
                              <w:tab/>
                              <w:t xml:space="preserve">A </w:t>
                            </w:r>
                            <w:r w:rsidRPr="00125EDC">
                              <w:rPr>
                                <w:i/>
                                <w:iCs/>
                                <w:lang w:val="en-US"/>
                              </w:rPr>
                              <w:t>d</w:t>
                            </w:r>
                            <w:r>
                              <w:rPr>
                                <w:i/>
                                <w:iCs/>
                                <w:lang w:val="en-US"/>
                              </w:rPr>
                              <w:t>rawingInstruction</w:t>
                            </w:r>
                            <w:r>
                              <w:rPr>
                                <w:lang w:val="en-US"/>
                              </w:rPr>
                              <w:t xml:space="preserve"> generated by dataset portrayal</w:t>
                            </w:r>
                          </w:p>
                          <w:p w14:paraId="3A67C4E8" w14:textId="77777777" w:rsidR="00E67DD4" w:rsidRPr="00487F8D" w:rsidRDefault="00E67DD4" w:rsidP="00E67DD4">
                            <w:pPr>
                              <w:spacing w:after="60" w:line="240" w:lineRule="auto"/>
                              <w:rPr>
                                <w:b/>
                                <w:bCs/>
                                <w:lang w:val="en-US"/>
                              </w:rPr>
                            </w:pPr>
                            <w:r>
                              <w:rPr>
                                <w:lang w:val="en-US"/>
                              </w:rPr>
                              <w:tab/>
                            </w:r>
                            <w:r>
                              <w:rPr>
                                <w:lang w:val="en-US"/>
                              </w:rPr>
                              <w:tab/>
                              <w:t>The</w:t>
                            </w:r>
                            <w:r w:rsidRPr="00A30B93">
                              <w:rPr>
                                <w:lang w:val="en-US"/>
                              </w:rPr>
                              <w:t xml:space="preserve"> </w:t>
                            </w:r>
                            <w:r w:rsidRPr="0040375C">
                              <w:rPr>
                                <w:i/>
                                <w:iCs/>
                                <w:lang w:val="en-US"/>
                              </w:rPr>
                              <w:t>dataset</w:t>
                            </w:r>
                            <w:r>
                              <w:rPr>
                                <w:lang w:val="en-US"/>
                              </w:rPr>
                              <w:t xml:space="preserve"> of the drawing instruction</w:t>
                            </w:r>
                          </w:p>
                          <w:p w14:paraId="39F9DC03" w14:textId="77777777" w:rsidR="00E67DD4" w:rsidRPr="00487F8D" w:rsidRDefault="00E67DD4" w:rsidP="00E67DD4">
                            <w:pPr>
                              <w:spacing w:after="120" w:line="240" w:lineRule="auto"/>
                              <w:rPr>
                                <w:b/>
                                <w:bCs/>
                                <w:lang w:val="en-US"/>
                              </w:rPr>
                            </w:pPr>
                            <w:r>
                              <w:rPr>
                                <w:lang w:val="en-US"/>
                              </w:rPr>
                              <w:tab/>
                            </w:r>
                            <w:r>
                              <w:rPr>
                                <w:lang w:val="en-US"/>
                              </w:rPr>
                              <w:tab/>
                            </w:r>
                            <w:r w:rsidRPr="00A30B93">
                              <w:rPr>
                                <w:lang w:val="en-US"/>
                              </w:rPr>
                              <w:t xml:space="preserve">A device-polygon </w:t>
                            </w:r>
                            <w:r w:rsidRPr="00487F8D">
                              <w:rPr>
                                <w:i/>
                                <w:iCs/>
                                <w:lang w:val="en-US"/>
                              </w:rPr>
                              <w:t>viewport</w:t>
                            </w:r>
                            <w:r w:rsidRPr="00A30B93">
                              <w:rPr>
                                <w:lang w:val="en-US"/>
                              </w:rPr>
                              <w:t xml:space="preserve"> describing the device area that should be covered with data</w:t>
                            </w:r>
                          </w:p>
                          <w:p w14:paraId="417A2FDD" w14:textId="77777777" w:rsidR="00E67DD4" w:rsidRPr="0040375C" w:rsidRDefault="00E67DD4" w:rsidP="00E67DD4">
                            <w:pPr>
                              <w:pStyle w:val="ListParagraph"/>
                              <w:numPr>
                                <w:ilvl w:val="0"/>
                                <w:numId w:val="151"/>
                              </w:numPr>
                              <w:spacing w:after="60" w:line="240" w:lineRule="auto"/>
                              <w:jc w:val="both"/>
                              <w:rPr>
                                <w:lang w:val="en-US"/>
                              </w:rPr>
                            </w:pPr>
                            <w:r w:rsidRPr="0040375C">
                              <w:rPr>
                                <w:i/>
                                <w:iCs/>
                                <w:lang w:val="en-US"/>
                              </w:rPr>
                              <w:t>isPoint</w:t>
                            </w:r>
                            <w:r>
                              <w:rPr>
                                <w:i/>
                                <w:iCs/>
                                <w:lang w:val="en-US"/>
                              </w:rPr>
                              <w:t xml:space="preserve"> </w:t>
                            </w:r>
                            <w:r w:rsidRPr="0040375C">
                              <w:rPr>
                                <w:lang w:val="en-US"/>
                              </w:rPr>
                              <w:t>= false</w:t>
                            </w:r>
                          </w:p>
                          <w:p w14:paraId="078B03C9" w14:textId="77777777" w:rsidR="00E67DD4" w:rsidRDefault="00E67DD4" w:rsidP="00E67DD4">
                            <w:pPr>
                              <w:pStyle w:val="ListParagraph"/>
                              <w:numPr>
                                <w:ilvl w:val="1"/>
                                <w:numId w:val="151"/>
                              </w:numPr>
                              <w:spacing w:after="60" w:line="240" w:lineRule="auto"/>
                              <w:rPr>
                                <w:lang w:val="en-US"/>
                              </w:rPr>
                            </w:pPr>
                            <w:r>
                              <w:rPr>
                                <w:b/>
                                <w:bCs/>
                                <w:lang w:val="en-US"/>
                              </w:rPr>
                              <w:t>If</w:t>
                            </w:r>
                            <w:r w:rsidRPr="004C4E7A">
                              <w:rPr>
                                <w:lang w:val="en-US"/>
                              </w:rPr>
                              <w:t xml:space="preserve"> </w:t>
                            </w:r>
                            <w:r w:rsidRPr="0040375C">
                              <w:rPr>
                                <w:i/>
                                <w:iCs/>
                                <w:lang w:val="en-US"/>
                              </w:rPr>
                              <w:t>drawingInstruction</w:t>
                            </w:r>
                            <w:r>
                              <w:rPr>
                                <w:lang w:val="en-US"/>
                              </w:rPr>
                              <w:t xml:space="preserve"> is an augmented point</w:t>
                            </w:r>
                          </w:p>
                          <w:p w14:paraId="7B1CE8F8" w14:textId="77777777" w:rsidR="00E67DD4" w:rsidRPr="0040375C" w:rsidRDefault="00E67DD4" w:rsidP="00E67DD4">
                            <w:pPr>
                              <w:pStyle w:val="ListParagraph"/>
                              <w:numPr>
                                <w:ilvl w:val="2"/>
                                <w:numId w:val="151"/>
                              </w:numPr>
                              <w:spacing w:after="60" w:line="240" w:lineRule="auto"/>
                              <w:rPr>
                                <w:lang w:val="en-US"/>
                              </w:rPr>
                            </w:pPr>
                            <w:r w:rsidRPr="0040375C">
                              <w:rPr>
                                <w:i/>
                                <w:iCs/>
                                <w:lang w:val="en-US"/>
                              </w:rPr>
                              <w:t>isPoint</w:t>
                            </w:r>
                            <w:r>
                              <w:rPr>
                                <w:lang w:val="en-US"/>
                              </w:rPr>
                              <w:t xml:space="preserve"> = true</w:t>
                            </w:r>
                          </w:p>
                          <w:p w14:paraId="1F225FB7" w14:textId="77777777" w:rsidR="00E67DD4" w:rsidRPr="0040375C" w:rsidRDefault="00E67DD4" w:rsidP="00E67DD4">
                            <w:pPr>
                              <w:pStyle w:val="ListParagraph"/>
                              <w:numPr>
                                <w:ilvl w:val="2"/>
                                <w:numId w:val="151"/>
                              </w:numPr>
                              <w:spacing w:after="60" w:line="240" w:lineRule="auto"/>
                              <w:rPr>
                                <w:lang w:val="en-US"/>
                              </w:rPr>
                            </w:pPr>
                            <w:r>
                              <w:rPr>
                                <w:i/>
                                <w:iCs/>
                                <w:lang w:val="en-US"/>
                              </w:rPr>
                              <w:t>p</w:t>
                            </w:r>
                            <w:r w:rsidRPr="0040375C">
                              <w:rPr>
                                <w:i/>
                                <w:iCs/>
                                <w:lang w:val="en-US"/>
                              </w:rPr>
                              <w:t>oint</w:t>
                            </w:r>
                            <w:r>
                              <w:rPr>
                                <w:b/>
                                <w:bCs/>
                                <w:lang w:val="en-US"/>
                              </w:rPr>
                              <w:t xml:space="preserve"> = </w:t>
                            </w:r>
                            <w:r w:rsidRPr="0040375C">
                              <w:rPr>
                                <w:lang w:val="en-US"/>
                              </w:rPr>
                              <w:t xml:space="preserve">augmented </w:t>
                            </w:r>
                            <w:r>
                              <w:rPr>
                                <w:lang w:val="en-US"/>
                              </w:rPr>
                              <w:t>geometry</w:t>
                            </w:r>
                          </w:p>
                          <w:p w14:paraId="04BEBF6F" w14:textId="77777777" w:rsidR="00E67DD4" w:rsidRDefault="00E67DD4" w:rsidP="00E67DD4">
                            <w:pPr>
                              <w:pStyle w:val="ListParagraph"/>
                              <w:numPr>
                                <w:ilvl w:val="1"/>
                                <w:numId w:val="151"/>
                              </w:numPr>
                              <w:spacing w:after="60" w:line="240" w:lineRule="auto"/>
                              <w:rPr>
                                <w:lang w:val="en-US"/>
                              </w:rPr>
                            </w:pPr>
                            <w:r>
                              <w:rPr>
                                <w:b/>
                                <w:bCs/>
                                <w:lang w:val="en-US"/>
                              </w:rPr>
                              <w:t xml:space="preserve">Else </w:t>
                            </w:r>
                            <w:r w:rsidRPr="0040375C">
                              <w:rPr>
                                <w:b/>
                                <w:bCs/>
                                <w:lang w:val="en-US"/>
                              </w:rPr>
                              <w:t>If</w:t>
                            </w:r>
                            <w:r>
                              <w:rPr>
                                <w:lang w:val="en-US"/>
                              </w:rPr>
                              <w:t xml:space="preserve"> geometry of </w:t>
                            </w:r>
                            <w:r w:rsidRPr="0040375C">
                              <w:rPr>
                                <w:i/>
                                <w:iCs/>
                                <w:lang w:val="en-US"/>
                              </w:rPr>
                              <w:t>drawingInstruction</w:t>
                            </w:r>
                            <w:r>
                              <w:rPr>
                                <w:lang w:val="en-US"/>
                              </w:rPr>
                              <w:t xml:space="preserve"> </w:t>
                            </w:r>
                            <w:r w:rsidRPr="0040375C">
                              <w:rPr>
                                <w:b/>
                                <w:bCs/>
                                <w:lang w:val="en-US"/>
                              </w:rPr>
                              <w:t>feature reference</w:t>
                            </w:r>
                            <w:r>
                              <w:rPr>
                                <w:lang w:val="en-US"/>
                              </w:rPr>
                              <w:t xml:space="preserve"> is a point</w:t>
                            </w:r>
                          </w:p>
                          <w:p w14:paraId="24C2B189" w14:textId="77777777" w:rsidR="00E67DD4" w:rsidRDefault="00E67DD4" w:rsidP="00E67DD4">
                            <w:pPr>
                              <w:pStyle w:val="ListParagraph"/>
                              <w:numPr>
                                <w:ilvl w:val="2"/>
                                <w:numId w:val="151"/>
                              </w:numPr>
                              <w:spacing w:after="60" w:line="240" w:lineRule="auto"/>
                              <w:jc w:val="both"/>
                              <w:rPr>
                                <w:lang w:val="en-US"/>
                              </w:rPr>
                            </w:pPr>
                            <w:r w:rsidRPr="0040375C">
                              <w:rPr>
                                <w:i/>
                                <w:iCs/>
                                <w:lang w:val="en-US"/>
                              </w:rPr>
                              <w:t>isPoint</w:t>
                            </w:r>
                            <w:r w:rsidRPr="0040375C">
                              <w:rPr>
                                <w:lang w:val="en-US"/>
                              </w:rPr>
                              <w:t xml:space="preserve"> = true</w:t>
                            </w:r>
                          </w:p>
                          <w:p w14:paraId="5C218EB0" w14:textId="77777777" w:rsidR="00E67DD4" w:rsidRPr="0043537F" w:rsidRDefault="00E67DD4" w:rsidP="00E67DD4">
                            <w:pPr>
                              <w:pStyle w:val="ListParagraph"/>
                              <w:numPr>
                                <w:ilvl w:val="2"/>
                                <w:numId w:val="151"/>
                              </w:numPr>
                              <w:spacing w:after="60" w:line="240" w:lineRule="auto"/>
                              <w:jc w:val="both"/>
                              <w:rPr>
                                <w:lang w:val="en-US"/>
                              </w:rPr>
                            </w:pPr>
                            <w:r>
                              <w:rPr>
                                <w:i/>
                                <w:iCs/>
                                <w:lang w:val="en-US"/>
                              </w:rPr>
                              <w:t xml:space="preserve">point = </w:t>
                            </w:r>
                            <w:r>
                              <w:rPr>
                                <w:lang w:val="en-US"/>
                              </w:rPr>
                              <w:t>feature reference geometry</w:t>
                            </w:r>
                          </w:p>
                          <w:p w14:paraId="0E6BDF71" w14:textId="77777777" w:rsidR="00E67DD4" w:rsidRDefault="00E67DD4" w:rsidP="00E67DD4">
                            <w:pPr>
                              <w:pStyle w:val="ListParagraph"/>
                              <w:numPr>
                                <w:ilvl w:val="0"/>
                                <w:numId w:val="151"/>
                              </w:numPr>
                              <w:spacing w:after="60" w:line="240" w:lineRule="auto"/>
                              <w:jc w:val="both"/>
                              <w:rPr>
                                <w:lang w:val="en-US"/>
                              </w:rPr>
                            </w:pPr>
                            <w:r w:rsidRPr="0040375C">
                              <w:rPr>
                                <w:b/>
                                <w:bCs/>
                                <w:lang w:val="en-US"/>
                              </w:rPr>
                              <w:t>If</w:t>
                            </w:r>
                            <w:r>
                              <w:rPr>
                                <w:lang w:val="en-US"/>
                              </w:rPr>
                              <w:t xml:space="preserve"> not </w:t>
                            </w:r>
                            <w:r w:rsidRPr="0040375C">
                              <w:rPr>
                                <w:i/>
                                <w:iCs/>
                                <w:lang w:val="en-US"/>
                              </w:rPr>
                              <w:t>isPoint</w:t>
                            </w:r>
                          </w:p>
                          <w:p w14:paraId="5B679BEF" w14:textId="77777777" w:rsidR="00E67DD4" w:rsidRDefault="00E67DD4" w:rsidP="00E67DD4">
                            <w:pPr>
                              <w:pStyle w:val="ListParagraph"/>
                              <w:numPr>
                                <w:ilvl w:val="1"/>
                                <w:numId w:val="151"/>
                              </w:numPr>
                              <w:spacing w:after="60" w:line="240" w:lineRule="auto"/>
                              <w:jc w:val="both"/>
                              <w:rPr>
                                <w:lang w:val="en-US"/>
                              </w:rPr>
                            </w:pPr>
                            <w:r>
                              <w:rPr>
                                <w:lang w:val="en-US"/>
                              </w:rPr>
                              <w:t xml:space="preserve">Render the drawing instruction, using the </w:t>
                            </w:r>
                            <w:r w:rsidRPr="0040375C">
                              <w:rPr>
                                <w:i/>
                                <w:iCs/>
                                <w:lang w:val="en-US"/>
                              </w:rPr>
                              <w:t>dataset</w:t>
                            </w:r>
                            <w:r>
                              <w:rPr>
                                <w:lang w:val="en-US"/>
                              </w:rPr>
                              <w:t xml:space="preserve"> </w:t>
                            </w:r>
                            <w:r w:rsidRPr="0040375C">
                              <w:rPr>
                                <w:i/>
                                <w:iCs/>
                                <w:lang w:val="en-US"/>
                              </w:rPr>
                              <w:t>mask</w:t>
                            </w:r>
                            <w:r>
                              <w:rPr>
                                <w:lang w:val="en-US"/>
                              </w:rPr>
                              <w:t xml:space="preserve"> to either clip or mask the rendered output. Portions of the rendered output which intersect </w:t>
                            </w:r>
                            <w:r w:rsidRPr="0040375C">
                              <w:rPr>
                                <w:i/>
                                <w:iCs/>
                                <w:lang w:val="en-US"/>
                              </w:rPr>
                              <w:t>mask</w:t>
                            </w:r>
                            <w:r>
                              <w:rPr>
                                <w:lang w:val="en-US"/>
                              </w:rPr>
                              <w:t xml:space="preserve"> should not be visible.</w:t>
                            </w:r>
                          </w:p>
                          <w:p w14:paraId="30D60E45" w14:textId="77777777" w:rsidR="00E67DD4" w:rsidRPr="0040375C" w:rsidRDefault="00E67DD4" w:rsidP="00E67DD4">
                            <w:pPr>
                              <w:pStyle w:val="ListParagraph"/>
                              <w:numPr>
                                <w:ilvl w:val="0"/>
                                <w:numId w:val="151"/>
                              </w:numPr>
                              <w:spacing w:after="60" w:line="240" w:lineRule="auto"/>
                              <w:jc w:val="both"/>
                              <w:rPr>
                                <w:lang w:val="en-US"/>
                              </w:rPr>
                            </w:pPr>
                            <w:r>
                              <w:rPr>
                                <w:b/>
                                <w:bCs/>
                                <w:lang w:val="en-US"/>
                              </w:rPr>
                              <w:t xml:space="preserve">Else If </w:t>
                            </w:r>
                            <w:r>
                              <w:rPr>
                                <w:i/>
                                <w:iCs/>
                                <w:lang w:val="en-US"/>
                              </w:rPr>
                              <w:t>dataset.mask</w:t>
                            </w:r>
                            <w:r>
                              <w:rPr>
                                <w:lang w:val="en-US"/>
                              </w:rPr>
                              <w:t xml:space="preserve"> </w:t>
                            </w:r>
                            <w:r w:rsidRPr="00486B6C">
                              <w:rPr>
                                <w:i/>
                                <w:iCs/>
                              </w:rPr>
                              <w:t xml:space="preserve">∩ </w:t>
                            </w:r>
                            <w:r w:rsidRPr="0040375C">
                              <w:rPr>
                                <w:i/>
                                <w:iCs/>
                                <w:lang w:val="en-US"/>
                              </w:rPr>
                              <w:t>point</w:t>
                            </w:r>
                            <w:r>
                              <w:rPr>
                                <w:i/>
                                <w:iCs/>
                                <w:lang w:val="en-US"/>
                              </w:rPr>
                              <w:t xml:space="preserve"> </w:t>
                            </w:r>
                            <w:r>
                              <w:rPr>
                                <w:lang w:val="en-US"/>
                              </w:rPr>
                              <w:t xml:space="preserve">&lt;&gt; </w:t>
                            </w:r>
                            <w:r w:rsidRPr="00487F8D">
                              <w:rPr>
                                <w:rFonts w:ascii="Tahoma" w:hAnsi="Tahoma" w:cs="Tahoma"/>
                              </w:rPr>
                              <w:t>Ø</w:t>
                            </w:r>
                          </w:p>
                          <w:p w14:paraId="1EEE3CDE" w14:textId="77777777" w:rsidR="00E67DD4" w:rsidRDefault="00E67DD4" w:rsidP="00E67DD4">
                            <w:pPr>
                              <w:pStyle w:val="ListParagraph"/>
                              <w:numPr>
                                <w:ilvl w:val="1"/>
                                <w:numId w:val="151"/>
                              </w:numPr>
                              <w:spacing w:after="60" w:line="240" w:lineRule="auto"/>
                              <w:jc w:val="both"/>
                              <w:rPr>
                                <w:lang w:val="en-US"/>
                              </w:rPr>
                            </w:pPr>
                            <w:r>
                              <w:rPr>
                                <w:lang w:val="en-US"/>
                              </w:rPr>
                              <w:t>Do not render the instruction</w:t>
                            </w:r>
                          </w:p>
                          <w:p w14:paraId="34A1D549" w14:textId="77777777" w:rsidR="00E67DD4" w:rsidRPr="0040375C" w:rsidRDefault="00E67DD4" w:rsidP="00E67DD4">
                            <w:pPr>
                              <w:pStyle w:val="ListParagraph"/>
                              <w:numPr>
                                <w:ilvl w:val="0"/>
                                <w:numId w:val="151"/>
                              </w:numPr>
                              <w:spacing w:after="60" w:line="240" w:lineRule="auto"/>
                              <w:jc w:val="both"/>
                              <w:rPr>
                                <w:b/>
                                <w:bCs/>
                                <w:lang w:val="en-US"/>
                              </w:rPr>
                            </w:pPr>
                            <w:r w:rsidRPr="0040375C">
                              <w:rPr>
                                <w:b/>
                                <w:bCs/>
                                <w:lang w:val="en-US"/>
                              </w:rPr>
                              <w:t>Else</w:t>
                            </w:r>
                          </w:p>
                          <w:p w14:paraId="3F8013AE" w14:textId="77777777" w:rsidR="00E67DD4" w:rsidRPr="00487F8D" w:rsidRDefault="00E67DD4" w:rsidP="00E67DD4">
                            <w:pPr>
                              <w:pStyle w:val="ListParagraph"/>
                              <w:numPr>
                                <w:ilvl w:val="1"/>
                                <w:numId w:val="151"/>
                              </w:numPr>
                              <w:spacing w:after="60" w:line="240" w:lineRule="auto"/>
                              <w:jc w:val="both"/>
                              <w:rPr>
                                <w:sz w:val="18"/>
                                <w:szCs w:val="18"/>
                              </w:rPr>
                            </w:pPr>
                            <w:r>
                              <w:rPr>
                                <w:lang w:val="en-US"/>
                              </w:rPr>
                              <w:t>Render the instruction (without masking or clipping)</w:t>
                            </w:r>
                            <w:r w:rsidRPr="00070BE8" w:rsidDel="00792816">
                              <w:rPr>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832139" id="_x0000_s1038" type="#_x0000_t202" style="position:absolute;margin-left:92.8pt;margin-top:11.7pt;width:2in;height:2in;z-index:251658245;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" filled="f" strokeweight=".5pt">
                <v:textbox style="mso-fit-shape-to-text:t">
                  <w:txbxContent>
                    <w:p w14:paraId="50E15869" w14:textId="77777777" w:rsidR="00E67DD4" w:rsidRDefault="00E67DD4" w:rsidP="00E67DD4">
                      <w:pPr>
                        <w:spacing w:after="120" w:line="240" w:lineRule="auto"/>
                        <w:rPr>
                          <w:lang w:val="en-US"/>
                        </w:rPr>
                      </w:pPr>
                      <w:r w:rsidRPr="00125EDC">
                        <w:rPr>
                          <w:b/>
                          <w:bCs/>
                          <w:lang w:val="en-US"/>
                        </w:rPr>
                        <w:t>Algorithm</w:t>
                      </w:r>
                      <w:r>
                        <w:rPr>
                          <w:lang w:val="en-US"/>
                        </w:rPr>
                        <w:t xml:space="preserve">: </w:t>
                      </w:r>
                      <w:r w:rsidRPr="00487F8D">
                        <w:rPr>
                          <w:i/>
                          <w:iCs/>
                          <w:lang w:val="en-US"/>
                        </w:rPr>
                        <w:t>Rende</w:t>
                      </w:r>
                      <w:r>
                        <w:rPr>
                          <w:i/>
                          <w:iCs/>
                          <w:lang w:val="en-US"/>
                        </w:rPr>
                        <w:t>rInstruction(drawingInstruction, dataset, viewport)</w:t>
                      </w:r>
                    </w:p>
                    <w:p w14:paraId="70099360" w14:textId="77777777" w:rsidR="00E67DD4" w:rsidRDefault="00E67DD4" w:rsidP="00E67DD4">
                      <w:pPr>
                        <w:spacing w:after="60" w:line="240" w:lineRule="auto"/>
                        <w:rPr>
                          <w:lang w:val="en-US"/>
                        </w:rPr>
                      </w:pPr>
                      <w:r w:rsidRPr="00125EDC">
                        <w:rPr>
                          <w:b/>
                          <w:bCs/>
                          <w:lang w:val="en-US"/>
                        </w:rPr>
                        <w:t>Input</w:t>
                      </w:r>
                      <w:r>
                        <w:rPr>
                          <w:lang w:val="en-US"/>
                        </w:rPr>
                        <w:t xml:space="preserve">: </w:t>
                      </w:r>
                      <w:r>
                        <w:rPr>
                          <w:lang w:val="en-US"/>
                        </w:rPr>
                        <w:tab/>
                        <w:t xml:space="preserve">A </w:t>
                      </w:r>
                      <w:r w:rsidRPr="00125EDC">
                        <w:rPr>
                          <w:i/>
                          <w:iCs/>
                          <w:lang w:val="en-US"/>
                        </w:rPr>
                        <w:t>d</w:t>
                      </w:r>
                      <w:r>
                        <w:rPr>
                          <w:i/>
                          <w:iCs/>
                          <w:lang w:val="en-US"/>
                        </w:rPr>
                        <w:t>rawingInstruction</w:t>
                      </w:r>
                      <w:r>
                        <w:rPr>
                          <w:lang w:val="en-US"/>
                        </w:rPr>
                        <w:t xml:space="preserve"> generated by dataset portrayal</w:t>
                      </w:r>
                    </w:p>
                    <w:p w14:paraId="3A67C4E8" w14:textId="77777777" w:rsidR="00E67DD4" w:rsidRPr="00487F8D" w:rsidRDefault="00E67DD4" w:rsidP="00E67DD4">
                      <w:pPr>
                        <w:spacing w:after="60" w:line="240" w:lineRule="auto"/>
                        <w:rPr>
                          <w:b/>
                          <w:bCs/>
                          <w:lang w:val="en-US"/>
                        </w:rPr>
                      </w:pPr>
                      <w:r>
                        <w:rPr>
                          <w:lang w:val="en-US"/>
                        </w:rPr>
                        <w:tab/>
                      </w:r>
                      <w:r>
                        <w:rPr>
                          <w:lang w:val="en-US"/>
                        </w:rPr>
                        <w:tab/>
                        <w:t>The</w:t>
                      </w:r>
                      <w:r w:rsidRPr="00A30B93">
                        <w:rPr>
                          <w:lang w:val="en-US"/>
                        </w:rPr>
                        <w:t xml:space="preserve"> </w:t>
                      </w:r>
                      <w:r w:rsidRPr="0040375C">
                        <w:rPr>
                          <w:i/>
                          <w:iCs/>
                          <w:lang w:val="en-US"/>
                        </w:rPr>
                        <w:t>dataset</w:t>
                      </w:r>
                      <w:r>
                        <w:rPr>
                          <w:lang w:val="en-US"/>
                        </w:rPr>
                        <w:t xml:space="preserve"> of the drawing instruction</w:t>
                      </w:r>
                    </w:p>
                    <w:p w14:paraId="39F9DC03" w14:textId="77777777" w:rsidR="00E67DD4" w:rsidRPr="00487F8D" w:rsidRDefault="00E67DD4" w:rsidP="00E67DD4">
                      <w:pPr>
                        <w:spacing w:after="120" w:line="240" w:lineRule="auto"/>
                        <w:rPr>
                          <w:b/>
                          <w:bCs/>
                          <w:lang w:val="en-US"/>
                        </w:rPr>
                      </w:pPr>
                      <w:r>
                        <w:rPr>
                          <w:lang w:val="en-US"/>
                        </w:rPr>
                        <w:tab/>
                      </w:r>
                      <w:r>
                        <w:rPr>
                          <w:lang w:val="en-US"/>
                        </w:rPr>
                        <w:tab/>
                      </w:r>
                      <w:r w:rsidRPr="00A30B93">
                        <w:rPr>
                          <w:lang w:val="en-US"/>
                        </w:rPr>
                        <w:t xml:space="preserve">A device-polygon </w:t>
                      </w:r>
                      <w:r w:rsidRPr="00487F8D">
                        <w:rPr>
                          <w:i/>
                          <w:iCs/>
                          <w:lang w:val="en-US"/>
                        </w:rPr>
                        <w:t>viewport</w:t>
                      </w:r>
                      <w:r w:rsidRPr="00A30B93">
                        <w:rPr>
                          <w:lang w:val="en-US"/>
                        </w:rPr>
                        <w:t xml:space="preserve"> describing the device area that should be covered with data</w:t>
                      </w:r>
                    </w:p>
                    <w:p w14:paraId="417A2FDD" w14:textId="77777777" w:rsidR="00E67DD4" w:rsidRPr="0040375C" w:rsidRDefault="00E67DD4" w:rsidP="00E67DD4">
                      <w:pPr>
                        <w:pStyle w:val="ListParagraph"/>
                        <w:numPr>
                          <w:ilvl w:val="0"/>
                          <w:numId w:val="151"/>
                        </w:numPr>
                        <w:spacing w:after="60" w:line="240" w:lineRule="auto"/>
                        <w:jc w:val="both"/>
                        <w:rPr>
                          <w:lang w:val="en-US"/>
                        </w:rPr>
                      </w:pPr>
                      <w:r w:rsidRPr="0040375C">
                        <w:rPr>
                          <w:i/>
                          <w:iCs/>
                          <w:lang w:val="en-US"/>
                        </w:rPr>
                        <w:t>isPoint</w:t>
                      </w:r>
                      <w:r>
                        <w:rPr>
                          <w:i/>
                          <w:iCs/>
                          <w:lang w:val="en-US"/>
                        </w:rPr>
                        <w:t xml:space="preserve"> </w:t>
                      </w:r>
                      <w:r w:rsidRPr="0040375C">
                        <w:rPr>
                          <w:lang w:val="en-US"/>
                        </w:rPr>
                        <w:t>= false</w:t>
                      </w:r>
                    </w:p>
                    <w:p w14:paraId="078B03C9" w14:textId="77777777" w:rsidR="00E67DD4" w:rsidRDefault="00E67DD4" w:rsidP="00E67DD4">
                      <w:pPr>
                        <w:pStyle w:val="ListParagraph"/>
                        <w:numPr>
                          <w:ilvl w:val="1"/>
                          <w:numId w:val="151"/>
                        </w:numPr>
                        <w:spacing w:after="60" w:line="240" w:lineRule="auto"/>
                        <w:rPr>
                          <w:lang w:val="en-US"/>
                        </w:rPr>
                      </w:pPr>
                      <w:r>
                        <w:rPr>
                          <w:b/>
                          <w:bCs/>
                          <w:lang w:val="en-US"/>
                        </w:rPr>
                        <w:t>If</w:t>
                      </w:r>
                      <w:r w:rsidRPr="004C4E7A">
                        <w:rPr>
                          <w:lang w:val="en-US"/>
                        </w:rPr>
                        <w:t xml:space="preserve"> </w:t>
                      </w:r>
                      <w:r w:rsidRPr="0040375C">
                        <w:rPr>
                          <w:i/>
                          <w:iCs/>
                          <w:lang w:val="en-US"/>
                        </w:rPr>
                        <w:t>drawingInstruction</w:t>
                      </w:r>
                      <w:r>
                        <w:rPr>
                          <w:lang w:val="en-US"/>
                        </w:rPr>
                        <w:t xml:space="preserve"> is an augmented point</w:t>
                      </w:r>
                    </w:p>
                    <w:p w14:paraId="7B1CE8F8" w14:textId="77777777" w:rsidR="00E67DD4" w:rsidRPr="0040375C" w:rsidRDefault="00E67DD4" w:rsidP="00E67DD4">
                      <w:pPr>
                        <w:pStyle w:val="ListParagraph"/>
                        <w:numPr>
                          <w:ilvl w:val="2"/>
                          <w:numId w:val="151"/>
                        </w:numPr>
                        <w:spacing w:after="60" w:line="240" w:lineRule="auto"/>
                        <w:rPr>
                          <w:lang w:val="en-US"/>
                        </w:rPr>
                      </w:pPr>
                      <w:r w:rsidRPr="0040375C">
                        <w:rPr>
                          <w:i/>
                          <w:iCs/>
                          <w:lang w:val="en-US"/>
                        </w:rPr>
                        <w:t>isPoint</w:t>
                      </w:r>
                      <w:r>
                        <w:rPr>
                          <w:lang w:val="en-US"/>
                        </w:rPr>
                        <w:t xml:space="preserve"> = true</w:t>
                      </w:r>
                    </w:p>
                    <w:p w14:paraId="1F225FB7" w14:textId="77777777" w:rsidR="00E67DD4" w:rsidRPr="0040375C" w:rsidRDefault="00E67DD4" w:rsidP="00E67DD4">
                      <w:pPr>
                        <w:pStyle w:val="ListParagraph"/>
                        <w:numPr>
                          <w:ilvl w:val="2"/>
                          <w:numId w:val="151"/>
                        </w:numPr>
                        <w:spacing w:after="60" w:line="240" w:lineRule="auto"/>
                        <w:rPr>
                          <w:lang w:val="en-US"/>
                        </w:rPr>
                      </w:pPr>
                      <w:r>
                        <w:rPr>
                          <w:i/>
                          <w:iCs/>
                          <w:lang w:val="en-US"/>
                        </w:rPr>
                        <w:t>p</w:t>
                      </w:r>
                      <w:r w:rsidRPr="0040375C">
                        <w:rPr>
                          <w:i/>
                          <w:iCs/>
                          <w:lang w:val="en-US"/>
                        </w:rPr>
                        <w:t>oint</w:t>
                      </w:r>
                      <w:r>
                        <w:rPr>
                          <w:b/>
                          <w:bCs/>
                          <w:lang w:val="en-US"/>
                        </w:rPr>
                        <w:t xml:space="preserve"> = </w:t>
                      </w:r>
                      <w:r w:rsidRPr="0040375C">
                        <w:rPr>
                          <w:lang w:val="en-US"/>
                        </w:rPr>
                        <w:t xml:space="preserve">augmented </w:t>
                      </w:r>
                      <w:r>
                        <w:rPr>
                          <w:lang w:val="en-US"/>
                        </w:rPr>
                        <w:t>geometry</w:t>
                      </w:r>
                    </w:p>
                    <w:p w14:paraId="04BEBF6F" w14:textId="77777777" w:rsidR="00E67DD4" w:rsidRDefault="00E67DD4" w:rsidP="00E67DD4">
                      <w:pPr>
                        <w:pStyle w:val="ListParagraph"/>
                        <w:numPr>
                          <w:ilvl w:val="1"/>
                          <w:numId w:val="151"/>
                        </w:numPr>
                        <w:spacing w:after="60" w:line="240" w:lineRule="auto"/>
                        <w:rPr>
                          <w:lang w:val="en-US"/>
                        </w:rPr>
                      </w:pPr>
                      <w:r>
                        <w:rPr>
                          <w:b/>
                          <w:bCs/>
                          <w:lang w:val="en-US"/>
                        </w:rPr>
                        <w:t xml:space="preserve">Else </w:t>
                      </w:r>
                      <w:r w:rsidRPr="0040375C">
                        <w:rPr>
                          <w:b/>
                          <w:bCs/>
                          <w:lang w:val="en-US"/>
                        </w:rPr>
                        <w:t>If</w:t>
                      </w:r>
                      <w:r>
                        <w:rPr>
                          <w:lang w:val="en-US"/>
                        </w:rPr>
                        <w:t xml:space="preserve"> geometry of </w:t>
                      </w:r>
                      <w:r w:rsidRPr="0040375C">
                        <w:rPr>
                          <w:i/>
                          <w:iCs/>
                          <w:lang w:val="en-US"/>
                        </w:rPr>
                        <w:t>drawingInstruction</w:t>
                      </w:r>
                      <w:r>
                        <w:rPr>
                          <w:lang w:val="en-US"/>
                        </w:rPr>
                        <w:t xml:space="preserve"> </w:t>
                      </w:r>
                      <w:r w:rsidRPr="0040375C">
                        <w:rPr>
                          <w:b/>
                          <w:bCs/>
                          <w:lang w:val="en-US"/>
                        </w:rPr>
                        <w:t>feature reference</w:t>
                      </w:r>
                      <w:r>
                        <w:rPr>
                          <w:lang w:val="en-US"/>
                        </w:rPr>
                        <w:t xml:space="preserve"> is a point</w:t>
                      </w:r>
                    </w:p>
                    <w:p w14:paraId="24C2B189" w14:textId="77777777" w:rsidR="00E67DD4" w:rsidRDefault="00E67DD4" w:rsidP="00E67DD4">
                      <w:pPr>
                        <w:pStyle w:val="ListParagraph"/>
                        <w:numPr>
                          <w:ilvl w:val="2"/>
                          <w:numId w:val="151"/>
                        </w:numPr>
                        <w:spacing w:after="60" w:line="240" w:lineRule="auto"/>
                        <w:jc w:val="both"/>
                        <w:rPr>
                          <w:lang w:val="en-US"/>
                        </w:rPr>
                      </w:pPr>
                      <w:r w:rsidRPr="0040375C">
                        <w:rPr>
                          <w:i/>
                          <w:iCs/>
                          <w:lang w:val="en-US"/>
                        </w:rPr>
                        <w:t>isPoint</w:t>
                      </w:r>
                      <w:r w:rsidRPr="0040375C">
                        <w:rPr>
                          <w:lang w:val="en-US"/>
                        </w:rPr>
                        <w:t xml:space="preserve"> = true</w:t>
                      </w:r>
                    </w:p>
                    <w:p w14:paraId="5C218EB0" w14:textId="77777777" w:rsidR="00E67DD4" w:rsidRPr="0043537F" w:rsidRDefault="00E67DD4" w:rsidP="00E67DD4">
                      <w:pPr>
                        <w:pStyle w:val="ListParagraph"/>
                        <w:numPr>
                          <w:ilvl w:val="2"/>
                          <w:numId w:val="151"/>
                        </w:numPr>
                        <w:spacing w:after="60" w:line="240" w:lineRule="auto"/>
                        <w:jc w:val="both"/>
                        <w:rPr>
                          <w:lang w:val="en-US"/>
                        </w:rPr>
                      </w:pPr>
                      <w:r>
                        <w:rPr>
                          <w:i/>
                          <w:iCs/>
                          <w:lang w:val="en-US"/>
                        </w:rPr>
                        <w:t xml:space="preserve">point = </w:t>
                      </w:r>
                      <w:r>
                        <w:rPr>
                          <w:lang w:val="en-US"/>
                        </w:rPr>
                        <w:t>feature reference geometry</w:t>
                      </w:r>
                    </w:p>
                    <w:p w14:paraId="0E6BDF71" w14:textId="77777777" w:rsidR="00E67DD4" w:rsidRDefault="00E67DD4" w:rsidP="00E67DD4">
                      <w:pPr>
                        <w:pStyle w:val="ListParagraph"/>
                        <w:numPr>
                          <w:ilvl w:val="0"/>
                          <w:numId w:val="151"/>
                        </w:numPr>
                        <w:spacing w:after="60" w:line="240" w:lineRule="auto"/>
                        <w:jc w:val="both"/>
                        <w:rPr>
                          <w:lang w:val="en-US"/>
                        </w:rPr>
                      </w:pPr>
                      <w:r w:rsidRPr="0040375C">
                        <w:rPr>
                          <w:b/>
                          <w:bCs/>
                          <w:lang w:val="en-US"/>
                        </w:rPr>
                        <w:t>If</w:t>
                      </w:r>
                      <w:r>
                        <w:rPr>
                          <w:lang w:val="en-US"/>
                        </w:rPr>
                        <w:t xml:space="preserve"> not </w:t>
                      </w:r>
                      <w:r w:rsidRPr="0040375C">
                        <w:rPr>
                          <w:i/>
                          <w:iCs/>
                          <w:lang w:val="en-US"/>
                        </w:rPr>
                        <w:t>isPoint</w:t>
                      </w:r>
                    </w:p>
                    <w:p w14:paraId="5B679BEF" w14:textId="77777777" w:rsidR="00E67DD4" w:rsidRDefault="00E67DD4" w:rsidP="00E67DD4">
                      <w:pPr>
                        <w:pStyle w:val="ListParagraph"/>
                        <w:numPr>
                          <w:ilvl w:val="1"/>
                          <w:numId w:val="151"/>
                        </w:numPr>
                        <w:spacing w:after="60" w:line="240" w:lineRule="auto"/>
                        <w:jc w:val="both"/>
                        <w:rPr>
                          <w:lang w:val="en-US"/>
                        </w:rPr>
                      </w:pPr>
                      <w:r>
                        <w:rPr>
                          <w:lang w:val="en-US"/>
                        </w:rPr>
                        <w:t xml:space="preserve">Render the drawing instruction, using the </w:t>
                      </w:r>
                      <w:r w:rsidRPr="0040375C">
                        <w:rPr>
                          <w:i/>
                          <w:iCs/>
                          <w:lang w:val="en-US"/>
                        </w:rPr>
                        <w:t>dataset</w:t>
                      </w:r>
                      <w:r>
                        <w:rPr>
                          <w:lang w:val="en-US"/>
                        </w:rPr>
                        <w:t xml:space="preserve"> </w:t>
                      </w:r>
                      <w:r w:rsidRPr="0040375C">
                        <w:rPr>
                          <w:i/>
                          <w:iCs/>
                          <w:lang w:val="en-US"/>
                        </w:rPr>
                        <w:t>mask</w:t>
                      </w:r>
                      <w:r>
                        <w:rPr>
                          <w:lang w:val="en-US"/>
                        </w:rPr>
                        <w:t xml:space="preserve"> to either clip or mask the rendered output. Portions of the rendered output which intersect </w:t>
                      </w:r>
                      <w:r w:rsidRPr="0040375C">
                        <w:rPr>
                          <w:i/>
                          <w:iCs/>
                          <w:lang w:val="en-US"/>
                        </w:rPr>
                        <w:t>mask</w:t>
                      </w:r>
                      <w:r>
                        <w:rPr>
                          <w:lang w:val="en-US"/>
                        </w:rPr>
                        <w:t xml:space="preserve"> should not be visible.</w:t>
                      </w:r>
                    </w:p>
                    <w:p w14:paraId="30D60E45" w14:textId="77777777" w:rsidR="00E67DD4" w:rsidRPr="0040375C" w:rsidRDefault="00E67DD4" w:rsidP="00E67DD4">
                      <w:pPr>
                        <w:pStyle w:val="ListParagraph"/>
                        <w:numPr>
                          <w:ilvl w:val="0"/>
                          <w:numId w:val="151"/>
                        </w:numPr>
                        <w:spacing w:after="60" w:line="240" w:lineRule="auto"/>
                        <w:jc w:val="both"/>
                        <w:rPr>
                          <w:lang w:val="en-US"/>
                        </w:rPr>
                      </w:pPr>
                      <w:r>
                        <w:rPr>
                          <w:b/>
                          <w:bCs/>
                          <w:lang w:val="en-US"/>
                        </w:rPr>
                        <w:t xml:space="preserve">Else If </w:t>
                      </w:r>
                      <w:r>
                        <w:rPr>
                          <w:i/>
                          <w:iCs/>
                          <w:lang w:val="en-US"/>
                        </w:rPr>
                        <w:t>dataset.mask</w:t>
                      </w:r>
                      <w:r>
                        <w:rPr>
                          <w:lang w:val="en-US"/>
                        </w:rPr>
                        <w:t xml:space="preserve"> </w:t>
                      </w:r>
                      <w:r w:rsidRPr="00486B6C">
                        <w:rPr>
                          <w:i/>
                          <w:iCs/>
                        </w:rPr>
                        <w:t xml:space="preserve">∩ </w:t>
                      </w:r>
                      <w:r w:rsidRPr="0040375C">
                        <w:rPr>
                          <w:i/>
                          <w:iCs/>
                          <w:lang w:val="en-US"/>
                        </w:rPr>
                        <w:t>point</w:t>
                      </w:r>
                      <w:r>
                        <w:rPr>
                          <w:i/>
                          <w:iCs/>
                          <w:lang w:val="en-US"/>
                        </w:rPr>
                        <w:t xml:space="preserve"> </w:t>
                      </w:r>
                      <w:r>
                        <w:rPr>
                          <w:lang w:val="en-US"/>
                        </w:rPr>
                        <w:t xml:space="preserve">&lt;&gt; </w:t>
                      </w:r>
                      <w:r w:rsidRPr="00487F8D">
                        <w:rPr>
                          <w:rFonts w:ascii="Tahoma" w:hAnsi="Tahoma" w:cs="Tahoma"/>
                        </w:rPr>
                        <w:t>Ø</w:t>
                      </w:r>
                    </w:p>
                    <w:p w14:paraId="1EEE3CDE" w14:textId="77777777" w:rsidR="00E67DD4" w:rsidRDefault="00E67DD4" w:rsidP="00E67DD4">
                      <w:pPr>
                        <w:pStyle w:val="ListParagraph"/>
                        <w:numPr>
                          <w:ilvl w:val="1"/>
                          <w:numId w:val="151"/>
                        </w:numPr>
                        <w:spacing w:after="60" w:line="240" w:lineRule="auto"/>
                        <w:jc w:val="both"/>
                        <w:rPr>
                          <w:lang w:val="en-US"/>
                        </w:rPr>
                      </w:pPr>
                      <w:r>
                        <w:rPr>
                          <w:lang w:val="en-US"/>
                        </w:rPr>
                        <w:t>Do not render the instruction</w:t>
                      </w:r>
                    </w:p>
                    <w:p w14:paraId="34A1D549" w14:textId="77777777" w:rsidR="00E67DD4" w:rsidRPr="0040375C" w:rsidRDefault="00E67DD4" w:rsidP="00E67DD4">
                      <w:pPr>
                        <w:pStyle w:val="ListParagraph"/>
                        <w:numPr>
                          <w:ilvl w:val="0"/>
                          <w:numId w:val="151"/>
                        </w:numPr>
                        <w:spacing w:after="60" w:line="240" w:lineRule="auto"/>
                        <w:jc w:val="both"/>
                        <w:rPr>
                          <w:b/>
                          <w:bCs/>
                          <w:lang w:val="en-US"/>
                        </w:rPr>
                      </w:pPr>
                      <w:r w:rsidRPr="0040375C">
                        <w:rPr>
                          <w:b/>
                          <w:bCs/>
                          <w:lang w:val="en-US"/>
                        </w:rPr>
                        <w:t>Else</w:t>
                      </w:r>
                    </w:p>
                    <w:p w14:paraId="3F8013AE" w14:textId="77777777" w:rsidR="00E67DD4" w:rsidRPr="00487F8D" w:rsidRDefault="00E67DD4" w:rsidP="00E67DD4">
                      <w:pPr>
                        <w:pStyle w:val="ListParagraph"/>
                        <w:numPr>
                          <w:ilvl w:val="1"/>
                          <w:numId w:val="151"/>
                        </w:numPr>
                        <w:spacing w:after="60" w:line="240" w:lineRule="auto"/>
                        <w:jc w:val="both"/>
                        <w:rPr>
                          <w:sz w:val="18"/>
                          <w:szCs w:val="18"/>
                        </w:rPr>
                      </w:pPr>
                      <w:r>
                        <w:rPr>
                          <w:lang w:val="en-US"/>
                        </w:rPr>
                        <w:t>Render the instruction (without masking or clipping)</w:t>
                      </w:r>
                      <w:r w:rsidRPr="00070BE8" w:rsidDel="00792816">
                        <w:rPr>
                          <w:lang w:val="en-US"/>
                        </w:rPr>
                        <w:t xml:space="preserve"> </w:t>
                      </w:r>
                    </w:p>
                  </w:txbxContent>
                </v:textbox>
                <w10:wrap type="square" anchorx="margin"/>
              </v:shape>
            </w:pict>
          </mc:Fallback>
        </mc:AlternateContent>
      </w:r>
    </w:p>
    <w:p w14:paraId="5194CD66" w14:textId="24ABB9C9" w:rsidR="00A73737" w:rsidRPr="007B2D1A" w:rsidRDefault="00A73737">
      <w:pPr>
        <w:rPr>
          <w:lang w:val="en-US"/>
        </w:rPr>
        <w:pPrChange w:id="3174" w:author="Jonathan Pritchard" w:date="2025-03-20T10:45:00Z" w16du:dateUtc="2025-03-20T10:45:00Z">
          <w:pPr>
            <w:pStyle w:val="Heading2"/>
            <w:numPr>
              <w:ilvl w:val="0"/>
              <w:numId w:val="0"/>
            </w:numPr>
            <w:ind w:left="0" w:firstLine="0"/>
          </w:pPr>
        </w:pPrChange>
      </w:pPr>
    </w:p>
    <w:p w14:paraId="42A5AC86" w14:textId="426EBCC9" w:rsidR="0065597A" w:rsidRPr="00A527F0" w:rsidRDefault="0065597A">
      <w:r w:rsidRPr="00A527F0">
        <w:br w:type="page"/>
      </w:r>
    </w:p>
    <w:p w14:paraId="37491CD4" w14:textId="33C1F0FE" w:rsidR="0065597A" w:rsidRPr="00A527F0" w:rsidRDefault="0065597A" w:rsidP="0065597A">
      <w:pPr>
        <w:pStyle w:val="Heading1"/>
        <w:numPr>
          <w:ilvl w:val="0"/>
          <w:numId w:val="0"/>
        </w:numPr>
        <w:spacing w:before="0" w:after="0"/>
        <w:ind w:left="2127" w:right="2160"/>
        <w:jc w:val="center"/>
      </w:pPr>
      <w:bookmarkStart w:id="3175" w:name="_Toc194067252"/>
      <w:commentRangeStart w:id="3176"/>
      <w:r w:rsidRPr="00A527F0">
        <w:lastRenderedPageBreak/>
        <w:t xml:space="preserve">Appendix </w:t>
      </w:r>
      <w:r w:rsidR="00E93146">
        <w:t>F</w:t>
      </w:r>
      <w:r w:rsidRPr="00A527F0">
        <w:t xml:space="preserve"> – GML Coverage Polygons</w:t>
      </w:r>
      <w:commentRangeEnd w:id="3176"/>
      <w:r w:rsidR="003C1FB1">
        <w:rPr>
          <w:rStyle w:val="CommentReference"/>
          <w:rFonts w:eastAsia="MS Mincho"/>
          <w:b w:val="0"/>
          <w:bCs w:val="0"/>
        </w:rPr>
        <w:commentReference w:id="3176"/>
      </w:r>
      <w:bookmarkEnd w:id="3175"/>
    </w:p>
    <w:p w14:paraId="0AE3D2F3" w14:textId="77777777" w:rsidR="0065597A" w:rsidRPr="00A527F0" w:rsidRDefault="0065597A" w:rsidP="0065597A">
      <w:pPr>
        <w:spacing w:after="120" w:line="240" w:lineRule="auto"/>
      </w:pPr>
    </w:p>
    <w:p w14:paraId="61207743" w14:textId="51EFA3BC" w:rsidR="0065597A" w:rsidRPr="00A527F0" w:rsidRDefault="0065597A" w:rsidP="00FD4BD6">
      <w:pPr>
        <w:pStyle w:val="Heading1"/>
        <w:numPr>
          <w:ilvl w:val="0"/>
          <w:numId w:val="235"/>
        </w:numPr>
      </w:pPr>
      <w:bookmarkStart w:id="3177" w:name="_Toc194067253"/>
      <w:r w:rsidRPr="00A527F0">
        <w:t>GML Coverage Polygons</w:t>
      </w:r>
      <w:bookmarkEnd w:id="3177"/>
    </w:p>
    <w:p w14:paraId="10AD9221" w14:textId="2C7C83B0" w:rsidR="0065597A" w:rsidRPr="00A527F0" w:rsidRDefault="0065597A" w:rsidP="00FD4BD6">
      <w:pPr>
        <w:pStyle w:val="Heading2"/>
        <w:numPr>
          <w:ilvl w:val="1"/>
          <w:numId w:val="235"/>
        </w:numPr>
      </w:pPr>
      <w:bookmarkStart w:id="3178" w:name="_Toc194067254"/>
      <w:r w:rsidRPr="00A527F0">
        <w:t>Introduction</w:t>
      </w:r>
      <w:bookmarkEnd w:id="3178"/>
    </w:p>
    <w:p w14:paraId="0C42506F" w14:textId="63C5BAB7" w:rsidR="00DB785B" w:rsidRPr="00A527F0" w:rsidRDefault="00DB785B" w:rsidP="00700B73">
      <w:pPr>
        <w:jc w:val="both"/>
      </w:pPr>
      <w:r w:rsidRPr="00A527F0">
        <w:t>GML is used as an integral part of S-100 Part 17, specifically in the XML elements defined by the Exchange Catalogue Schema.</w:t>
      </w:r>
    </w:p>
    <w:p w14:paraId="44CA6482" w14:textId="77777777" w:rsidR="00DB785B" w:rsidRPr="00A527F0" w:rsidRDefault="00DB785B" w:rsidP="00700B73">
      <w:pPr>
        <w:jc w:val="both"/>
      </w:pPr>
      <w:r w:rsidRPr="00A527F0">
        <w:t>For the purpose of representing coverage objects in CATALOG.XML, however only a very small number of possibilities are required.</w:t>
      </w:r>
    </w:p>
    <w:p w14:paraId="1983A9C0" w14:textId="77777777" w:rsidR="00DB785B" w:rsidRPr="00A527F0" w:rsidRDefault="00DB785B" w:rsidP="00700B73">
      <w:pPr>
        <w:jc w:val="both"/>
      </w:pPr>
      <w:r w:rsidRPr="00A527F0">
        <w:t>Implementers would benefit from a tighter standardization through a reduction of the CATALOG.XML coverage polygons.</w:t>
      </w:r>
    </w:p>
    <w:p w14:paraId="758787E9" w14:textId="4C4F6BF7" w:rsidR="00DB785B" w:rsidRPr="00A527F0" w:rsidDel="00B70E86" w:rsidRDefault="00DB785B" w:rsidP="00700B73">
      <w:pPr>
        <w:jc w:val="both"/>
        <w:rPr>
          <w:del w:id="3179" w:author="Jonathan Pritchard" w:date="2025-03-07T18:22:00Z" w16du:dateUtc="2025-03-07T18:22:00Z"/>
        </w:rPr>
      </w:pPr>
      <w:del w:id="3180" w:author="Jonathan Pritchard" w:date="2025-03-07T18:22:00Z" w16du:dateUtc="2025-03-07T18:22:00Z">
        <w:r w:rsidRPr="00A527F0" w:rsidDel="00B70E86">
          <w:delText>In order to simplify the job of S-100 implementers for CATALOG.XML the only requirement is for a representation which encodes a simple, connected polygon with a single exterior and 0 or more holes.</w:delText>
        </w:r>
        <w:bookmarkStart w:id="3181" w:name="_Toc194061867"/>
        <w:bookmarkStart w:id="3182" w:name="_Toc194067255"/>
        <w:bookmarkEnd w:id="3181"/>
        <w:bookmarkEnd w:id="3182"/>
      </w:del>
    </w:p>
    <w:p w14:paraId="358C2E04" w14:textId="6E850449" w:rsidR="0065597A" w:rsidRPr="00A527F0" w:rsidRDefault="0065597A" w:rsidP="00FD4BD6">
      <w:pPr>
        <w:pStyle w:val="Heading2"/>
        <w:numPr>
          <w:ilvl w:val="1"/>
          <w:numId w:val="235"/>
        </w:numPr>
      </w:pPr>
      <w:bookmarkStart w:id="3183" w:name="_Toc194067256"/>
      <w:r w:rsidRPr="00A527F0">
        <w:t>Specification</w:t>
      </w:r>
      <w:bookmarkEnd w:id="3183"/>
    </w:p>
    <w:p w14:paraId="5EA6A3A6" w14:textId="77777777" w:rsidR="00E50048" w:rsidRPr="00700B73" w:rsidRDefault="00E50048" w:rsidP="00E50048">
      <w:pPr>
        <w:rPr>
          <w:rFonts w:cs="Arial"/>
        </w:rPr>
      </w:pPr>
      <w:r w:rsidRPr="00700B73">
        <w:rPr>
          <w:rFonts w:cs="Arial"/>
        </w:rPr>
        <w:t xml:space="preserve">In order to simplify the job of S-100 implementers for CATALOG.XML the only requirement is for a representation which encodes a simple, connected polygon with a single exterior and 0 or more holes. </w:t>
      </w:r>
    </w:p>
    <w:p w14:paraId="5F9D19E7" w14:textId="2C510236" w:rsidR="00E50048" w:rsidRPr="00A527F0" w:rsidRDefault="00E50048" w:rsidP="00700B73">
      <w:pPr>
        <w:rPr>
          <w:rFonts w:cs="Arial"/>
        </w:rPr>
      </w:pPr>
      <w:r w:rsidRPr="00700B73">
        <w:rPr>
          <w:rFonts w:cs="Arial"/>
        </w:rPr>
        <w:t>Such polygons will be implemented using the GML vocabulary implemented in the included S-100 schemas as follows:</w:t>
      </w:r>
    </w:p>
    <w:p w14:paraId="1B6809D6"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&lt;S100XC:boundingPolygon&gt;</w:t>
      </w:r>
    </w:p>
    <w:p w14:paraId="014E147D"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&lt;gex:polygon&gt;</w:t>
      </w:r>
    </w:p>
    <w:p w14:paraId="2B74A64D"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&lt;gml:Polygon gml:id="DC1"&gt;</w:t>
      </w:r>
    </w:p>
    <w:p w14:paraId="351C95DE"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&lt;gml:exterior&gt;</w:t>
      </w:r>
    </w:p>
    <w:p w14:paraId="24AE25FA"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&lt;gml:LinearRing&gt;</w:t>
      </w:r>
    </w:p>
    <w:p w14:paraId="47F3AC1E" w14:textId="50130666" w:rsidR="00E50048" w:rsidRPr="00A527F0"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A527F0">
        <w:rPr>
          <w:rFonts w:ascii="Consolas" w:hAnsi="Consolas" w:cs="Calibri"/>
          <w:b/>
          <w:bCs/>
          <w:color w:val="174E86"/>
          <w:sz w:val="18"/>
          <w:szCs w:val="18"/>
          <w:bdr w:val="none" w:sz="0" w:space="0" w:color="auto" w:frame="1"/>
        </w:rPr>
        <w:t>                     &lt;gml:posList srsName="</w:t>
      </w:r>
      <w:commentRangeStart w:id="3184"/>
      <w:ins w:id="3185" w:author="jon pritchard" w:date="2025-03-25T14:51:00Z">
        <w:r w:rsidR="005B35F8" w:rsidRPr="005B35F8">
          <w:rPr>
            <w:rFonts w:ascii="Consolas" w:hAnsi="Consolas" w:cs="Calibri"/>
            <w:b/>
            <w:bCs/>
            <w:color w:val="174E86"/>
            <w:sz w:val="18"/>
            <w:szCs w:val="18"/>
            <w:highlight w:val="yellow"/>
            <w:bdr w:val="none" w:sz="0" w:space="0" w:color="auto" w:frame="1"/>
          </w:rPr>
          <w:t>http://www.opengis.net/def/crs/EPSG/0/4326</w:t>
        </w:r>
      </w:ins>
      <w:commentRangeEnd w:id="3184"/>
      <w:ins w:id="3186" w:author="jon pritchard" w:date="2025-03-25T14:52:00Z" w16du:dateUtc="2025-03-25T13:52:00Z">
        <w:r w:rsidR="004F6C21">
          <w:rPr>
            <w:rStyle w:val="CommentReference"/>
            <w:rFonts w:ascii="Arial" w:eastAsia="MS Mincho" w:hAnsi="Arial"/>
            <w:szCs w:val="20"/>
            <w:lang w:eastAsia="ja-JP"/>
          </w:rPr>
          <w:commentReference w:id="3184"/>
        </w:r>
      </w:ins>
      <w:commentRangeStart w:id="3187"/>
      <w:del w:id="3188" w:author="jon pritchard" w:date="2025-03-25T14:51:00Z" w16du:dateUtc="2025-03-25T13:51:00Z">
        <w:r w:rsidR="00453F8F" w:rsidRPr="00286F41" w:rsidDel="005B35F8">
          <w:rPr>
            <w:rFonts w:ascii="Consolas" w:hAnsi="Consolas" w:cs="Calibri"/>
            <w:b/>
            <w:bCs/>
            <w:color w:val="174E86"/>
            <w:sz w:val="18"/>
            <w:szCs w:val="18"/>
            <w:highlight w:val="yellow"/>
            <w:bdr w:val="none" w:sz="0" w:space="0" w:color="auto" w:frame="1"/>
            <w:rPrChange w:id="3189" w:author="jon pritchard" w:date="2025-03-25T11:52:00Z" w16du:dateUtc="2025-03-25T10:52:00Z">
              <w:rPr>
                <w:rFonts w:ascii="Consolas" w:hAnsi="Consolas" w:cs="Calibri"/>
                <w:b/>
                <w:bCs/>
                <w:color w:val="174E86"/>
                <w:sz w:val="18"/>
                <w:szCs w:val="18"/>
                <w:bdr w:val="none" w:sz="0" w:space="0" w:color="auto" w:frame="1"/>
              </w:rPr>
            </w:rPrChange>
          </w:rPr>
          <w:delText>urn:ogc:def:crs:EPSG:4326</w:delText>
        </w:r>
        <w:r w:rsidR="00453F8F" w:rsidRPr="00453F8F" w:rsidDel="005B35F8">
          <w:rPr>
            <w:rFonts w:ascii="Consolas" w:hAnsi="Consolas" w:cs="Calibri"/>
            <w:b/>
            <w:bCs/>
            <w:color w:val="174E86"/>
            <w:sz w:val="18"/>
            <w:szCs w:val="18"/>
            <w:bdr w:val="none" w:sz="0" w:space="0" w:color="auto" w:frame="1"/>
          </w:rPr>
          <w:delText xml:space="preserve"> </w:delText>
        </w:r>
        <w:commentRangeEnd w:id="3187"/>
        <w:r w:rsidR="00286F41" w:rsidDel="005B35F8">
          <w:rPr>
            <w:rStyle w:val="CommentReference"/>
            <w:rFonts w:ascii="Arial" w:eastAsia="MS Mincho" w:hAnsi="Arial"/>
            <w:szCs w:val="20"/>
            <w:lang w:eastAsia="ja-JP"/>
          </w:rPr>
          <w:commentReference w:id="3187"/>
        </w:r>
      </w:del>
      <w:r w:rsidRPr="00A527F0">
        <w:rPr>
          <w:rFonts w:ascii="Consolas" w:hAnsi="Consolas" w:cs="Calibri"/>
          <w:b/>
          <w:bCs/>
          <w:color w:val="174E86"/>
          <w:sz w:val="18"/>
          <w:szCs w:val="18"/>
          <w:bdr w:val="none" w:sz="0" w:space="0" w:color="auto" w:frame="1"/>
        </w:rPr>
        <w:t>"&gt;</w:t>
      </w:r>
    </w:p>
    <w:p w14:paraId="6A1ED73F" w14:textId="77777777" w:rsidR="00E50048" w:rsidRPr="00A527F0"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A527F0">
        <w:rPr>
          <w:rFonts w:ascii="Consolas" w:hAnsi="Consolas" w:cs="Calibri"/>
          <w:b/>
          <w:bCs/>
          <w:color w:val="174E86"/>
          <w:sz w:val="18"/>
          <w:szCs w:val="18"/>
          <w:bdr w:val="none" w:sz="0" w:space="0" w:color="auto" w:frame="1"/>
        </w:rPr>
        <w:t xml:space="preserve">                             0.0 0.0 1.0 0.0 1.1 1.1 0.0 1.0 0.0 0.0</w:t>
      </w:r>
    </w:p>
    <w:p w14:paraId="3C34740A"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xml:space="preserve">                     &lt;/gml:posList&gt;</w:t>
      </w:r>
    </w:p>
    <w:p w14:paraId="4354698B"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&lt;/gml:LinearRing&gt;</w:t>
      </w:r>
    </w:p>
    <w:p w14:paraId="1861BF08"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&lt;/gml:exterior&gt;</w:t>
      </w:r>
    </w:p>
    <w:p w14:paraId="78EA5EF5"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&lt;gml:interior&gt;</w:t>
      </w:r>
    </w:p>
    <w:p w14:paraId="5249E107"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&lt;gml:LinearRing&gt;</w:t>
      </w:r>
    </w:p>
    <w:p w14:paraId="774AA57A" w14:textId="2FEFB149" w:rsidR="00E50048" w:rsidRPr="00A527F0"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A527F0">
        <w:rPr>
          <w:rFonts w:ascii="Consolas" w:hAnsi="Consolas" w:cs="Calibri"/>
          <w:b/>
          <w:bCs/>
          <w:color w:val="174E86"/>
          <w:sz w:val="18"/>
          <w:szCs w:val="18"/>
          <w:bdr w:val="none" w:sz="0" w:space="0" w:color="auto" w:frame="1"/>
        </w:rPr>
        <w:t>                     &lt;gml:posList srsName="</w:t>
      </w:r>
      <w:ins w:id="3190" w:author="jon pritchard" w:date="2025-03-25T14:51:00Z">
        <w:r w:rsidR="005B35F8" w:rsidRPr="005B35F8">
          <w:rPr>
            <w:rFonts w:ascii="Consolas" w:hAnsi="Consolas" w:cs="Calibri"/>
            <w:b/>
            <w:bCs/>
            <w:color w:val="174E86"/>
            <w:sz w:val="18"/>
            <w:szCs w:val="18"/>
            <w:highlight w:val="yellow"/>
            <w:bdr w:val="none" w:sz="0" w:space="0" w:color="auto" w:frame="1"/>
          </w:rPr>
          <w:t>http://www.opengis.net/def/crs/EPSG/0/4326</w:t>
        </w:r>
      </w:ins>
      <w:del w:id="3191" w:author="jon pritchard" w:date="2025-03-25T14:51:00Z" w16du:dateUtc="2025-03-25T13:51:00Z">
        <w:r w:rsidR="00453F8F" w:rsidRPr="00286F41" w:rsidDel="005B35F8">
          <w:rPr>
            <w:rFonts w:ascii="Consolas" w:hAnsi="Consolas" w:cs="Calibri"/>
            <w:b/>
            <w:bCs/>
            <w:color w:val="174E86"/>
            <w:sz w:val="18"/>
            <w:szCs w:val="18"/>
            <w:highlight w:val="yellow"/>
            <w:bdr w:val="none" w:sz="0" w:space="0" w:color="auto" w:frame="1"/>
            <w:rPrChange w:id="3192" w:author="jon pritchard" w:date="2025-03-25T11:52:00Z" w16du:dateUtc="2025-03-25T10:52:00Z">
              <w:rPr>
                <w:rFonts w:ascii="Consolas" w:hAnsi="Consolas" w:cs="Calibri"/>
                <w:b/>
                <w:bCs/>
                <w:color w:val="174E86"/>
                <w:sz w:val="18"/>
                <w:szCs w:val="18"/>
                <w:bdr w:val="none" w:sz="0" w:space="0" w:color="auto" w:frame="1"/>
              </w:rPr>
            </w:rPrChange>
          </w:rPr>
          <w:delText>urn:ogc:def:crs:EPSG:4326</w:delText>
        </w:r>
        <w:r w:rsidR="00453F8F" w:rsidRPr="00453F8F" w:rsidDel="005B35F8">
          <w:rPr>
            <w:rFonts w:ascii="Consolas" w:hAnsi="Consolas" w:cs="Calibri"/>
            <w:b/>
            <w:bCs/>
            <w:color w:val="174E86"/>
            <w:sz w:val="18"/>
            <w:szCs w:val="18"/>
            <w:bdr w:val="none" w:sz="0" w:space="0" w:color="auto" w:frame="1"/>
          </w:rPr>
          <w:delText xml:space="preserve"> </w:delText>
        </w:r>
      </w:del>
      <w:r w:rsidRPr="00A527F0">
        <w:rPr>
          <w:rFonts w:ascii="Consolas" w:hAnsi="Consolas" w:cs="Calibri"/>
          <w:b/>
          <w:bCs/>
          <w:color w:val="174E86"/>
          <w:sz w:val="18"/>
          <w:szCs w:val="18"/>
          <w:bdr w:val="none" w:sz="0" w:space="0" w:color="auto" w:frame="1"/>
        </w:rPr>
        <w:t>"&gt;</w:t>
      </w:r>
    </w:p>
    <w:p w14:paraId="05BB34A8" w14:textId="77777777" w:rsidR="00E50048" w:rsidRPr="00A527F0"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A527F0">
        <w:rPr>
          <w:rFonts w:ascii="Consolas" w:hAnsi="Consolas" w:cs="Calibri"/>
          <w:b/>
          <w:bCs/>
          <w:color w:val="174E86"/>
          <w:sz w:val="18"/>
          <w:szCs w:val="18"/>
          <w:bdr w:val="none" w:sz="0" w:space="0" w:color="auto" w:frame="1"/>
        </w:rPr>
        <w:t xml:space="preserve">                             0.25 0.25 0.75 0.25 0.75 0.75 0.25 0.75 0.25 0.25</w:t>
      </w:r>
    </w:p>
    <w:p w14:paraId="79DFC3E8"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xml:space="preserve">                     &lt;/gml:posList&gt;</w:t>
      </w:r>
    </w:p>
    <w:p w14:paraId="186B81F0"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&lt;/gml:LinearRing&gt;</w:t>
      </w:r>
    </w:p>
    <w:p w14:paraId="6F6481F7"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&lt;/gml:interior&gt;</w:t>
      </w:r>
    </w:p>
    <w:p w14:paraId="7DDAE041"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&lt;/gml:Polygon&gt;</w:t>
      </w:r>
    </w:p>
    <w:p w14:paraId="50DA23CF"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&lt;/gex:polygon&gt;</w:t>
      </w:r>
    </w:p>
    <w:p w14:paraId="5B9CA253"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&lt;/S100XC:boundingPolygon&gt;</w:t>
      </w:r>
    </w:p>
    <w:p w14:paraId="230C3A19" w14:textId="77777777" w:rsidR="00E50048" w:rsidRPr="00700B73" w:rsidRDefault="00E50048" w:rsidP="00E50048"/>
    <w:p w14:paraId="38723FE9" w14:textId="23936D36" w:rsidR="005B35F8" w:rsidRDefault="00E50048" w:rsidP="00700B73">
      <w:pPr>
        <w:rPr>
          <w:ins w:id="3193" w:author="jon pritchard" w:date="2025-03-25T14:52:00Z" w16du:dateUtc="2025-03-25T13:52:00Z"/>
        </w:rPr>
      </w:pPr>
      <w:r w:rsidRPr="00A527F0">
        <w:t xml:space="preserve">This implements bounding Polygons restricted to a single GML Polygon (with a gml:id with an SRS defined in each of the posList coordinates of </w:t>
      </w:r>
      <w:ins w:id="3194" w:author="jon pritchard" w:date="2025-03-25T14:53:00Z">
        <w:r w:rsidR="00F62901" w:rsidRPr="00F62901">
          <w:t>http://www.opengis.net/def/crs/EPSG/0/4326</w:t>
        </w:r>
      </w:ins>
      <w:del w:id="3195" w:author="jon pritchard" w:date="2025-03-25T14:53:00Z" w16du:dateUtc="2025-03-25T13:53:00Z">
        <w:r w:rsidR="00453F8F" w:rsidRPr="00453F8F" w:rsidDel="00F62901">
          <w:delText xml:space="preserve">urn:ogc:def:crs:EPSG:4326 </w:delText>
        </w:r>
      </w:del>
      <w:r w:rsidRPr="00A527F0">
        <w:t>) with a single exterior element and optional (i.e. 0 or more ) interior elements. Each exterior or optional interior is a Linear Ring with &gt;=4 coordinate pairs</w:t>
      </w:r>
      <w:r w:rsidR="00494CD1">
        <w:t xml:space="preserve"> </w:t>
      </w:r>
      <w:commentRangeStart w:id="3196"/>
      <w:r w:rsidR="00494CD1">
        <w:t>expressed as a single space separated posList</w:t>
      </w:r>
      <w:commentRangeEnd w:id="3196"/>
      <w:r w:rsidR="00BB00A4">
        <w:rPr>
          <w:rStyle w:val="CommentReference"/>
        </w:rPr>
        <w:commentReference w:id="3196"/>
      </w:r>
      <w:r w:rsidRPr="00A527F0">
        <w:t xml:space="preserve">, with the first and last coordinate pair being identical, i.e. the Linear Ring is closed. </w:t>
      </w:r>
    </w:p>
    <w:p w14:paraId="271D92CC" w14:textId="3AC57764" w:rsidR="00E50048" w:rsidRPr="00A527F0" w:rsidRDefault="00E50048" w:rsidP="00700B73">
      <w:r w:rsidRPr="00A527F0">
        <w:t xml:space="preserve">Coordinate order is </w:t>
      </w:r>
      <w:ins w:id="3197" w:author="jon pritchard" w:date="2025-03-25T21:31:00Z" w16du:dateUtc="2025-03-25T20:31:00Z">
        <w:r w:rsidR="00323FB5">
          <w:t xml:space="preserve">always </w:t>
        </w:r>
      </w:ins>
      <w:r w:rsidRPr="00A527F0">
        <w:t xml:space="preserve">as </w:t>
      </w:r>
      <w:r w:rsidRPr="00AF5CDD">
        <w:t xml:space="preserve">per </w:t>
      </w:r>
      <w:ins w:id="3198" w:author="jon pritchard" w:date="2025-03-25T14:52:00Z">
        <w:r w:rsidR="005B35F8" w:rsidRPr="00AF5CDD">
          <w:rPr>
            <w:rPrChange w:id="3199" w:author="jon pritchard" w:date="2025-03-28T09:56:00Z" w16du:dateUtc="2025-03-28T08:56:00Z">
              <w:rPr>
                <w:highlight w:val="yellow"/>
              </w:rPr>
            </w:rPrChange>
          </w:rPr>
          <w:t>http://www.opengis.net/def/crs/EPSG/0/4326</w:t>
        </w:r>
      </w:ins>
      <w:del w:id="3200" w:author="jon pritchard" w:date="2025-03-25T14:52:00Z" w16du:dateUtc="2025-03-25T13:52:00Z">
        <w:r w:rsidR="00453F8F" w:rsidRPr="00AF5CDD" w:rsidDel="005B35F8">
          <w:delText>urn:ogc:def:crs:EPSG:4326</w:delText>
        </w:r>
      </w:del>
      <w:r w:rsidRPr="00AF5CDD">
        <w:t>,</w:t>
      </w:r>
      <w:r w:rsidRPr="00A527F0">
        <w:t xml:space="preserve"> latitude</w:t>
      </w:r>
      <w:ins w:id="3201" w:author="jon pritchard" w:date="2025-03-25T17:19:00Z" w16du:dateUtc="2025-03-25T16:19:00Z">
        <w:r w:rsidR="001314CB">
          <w:t xml:space="preserve"> followed by </w:t>
        </w:r>
      </w:ins>
      <w:del w:id="3202" w:author="jon pritchard" w:date="2025-03-25T17:19:00Z" w16du:dateUtc="2025-03-25T16:19:00Z">
        <w:r w:rsidRPr="00A527F0" w:rsidDel="001314CB">
          <w:delText>/</w:delText>
        </w:r>
      </w:del>
      <w:r w:rsidRPr="00A527F0">
        <w:t>longitude.</w:t>
      </w:r>
    </w:p>
    <w:p w14:paraId="34955B0D" w14:textId="1651F64C" w:rsidR="00E50048" w:rsidRDefault="00E50048" w:rsidP="00700B73">
      <w:r w:rsidRPr="00A527F0">
        <w:t>No further stipulations are required as geometry must also conform to the S-100 geometry model and be conformant with the XML Schema for exchange catalogues</w:t>
      </w:r>
      <w:del w:id="3203" w:author="Grant, David M (52400) CIV USN NIWC ATLANTIC VA (USA)" w:date="2025-02-26T17:06:00Z" w16du:dateUtc="2025-02-26T22:06:00Z">
        <w:r w:rsidRPr="00A527F0" w:rsidDel="002B0C4B">
          <w:delText>.</w:delText>
        </w:r>
      </w:del>
      <w:r w:rsidRPr="00A527F0">
        <w:t>.</w:t>
      </w:r>
    </w:p>
    <w:p w14:paraId="407F94FE" w14:textId="0C8A6CC2" w:rsidR="00E85AE1" w:rsidRDefault="00E85AE1">
      <w:r>
        <w:br w:type="page"/>
      </w:r>
    </w:p>
    <w:p w14:paraId="357B06D3" w14:textId="18CE3C3B" w:rsidR="00E85AE1" w:rsidRPr="00A527F0" w:rsidRDefault="00E93146" w:rsidP="002D7DEE">
      <w:pPr>
        <w:pStyle w:val="Heading1"/>
        <w:numPr>
          <w:ilvl w:val="0"/>
          <w:numId w:val="0"/>
        </w:numPr>
        <w:jc w:val="center"/>
      </w:pPr>
      <w:bookmarkStart w:id="3204" w:name="_Toc194067257"/>
      <w:r>
        <w:lastRenderedPageBreak/>
        <w:t xml:space="preserve">Appendix G - </w:t>
      </w:r>
      <w:r w:rsidR="00E85AE1">
        <w:t>Thinning Algorithms</w:t>
      </w:r>
      <w:bookmarkEnd w:id="3204"/>
    </w:p>
    <w:p w14:paraId="1CA58779" w14:textId="3B8E920C" w:rsidR="00E85AE1" w:rsidRDefault="00E85AE1" w:rsidP="006E2D52">
      <w:pPr>
        <w:pStyle w:val="Heading1"/>
        <w:numPr>
          <w:ilvl w:val="0"/>
          <w:numId w:val="219"/>
        </w:numPr>
      </w:pPr>
      <w:bookmarkStart w:id="3205" w:name="_Toc194067258"/>
      <w:r>
        <w:t>Introduction</w:t>
      </w:r>
      <w:bookmarkEnd w:id="3205"/>
    </w:p>
    <w:p w14:paraId="6ACBFA69" w14:textId="2321E972" w:rsidR="001A0951" w:rsidRPr="00624B58" w:rsidRDefault="00624B58" w:rsidP="00624B58">
      <w:r>
        <w:t>T</w:t>
      </w:r>
      <w:r w:rsidR="006309CB" w:rsidRPr="00624B58">
        <w:t>hinning algorithms resize symbols and ensure they do not conflict on screen</w:t>
      </w:r>
      <w:r w:rsidRPr="002D7DEE">
        <w:t xml:space="preserve">. </w:t>
      </w:r>
      <w:ins w:id="3206" w:author="Jonathan Pritchard" w:date="2025-03-12T08:58:00Z" w16du:dateUtc="2025-03-12T08:58:00Z">
        <w:r w:rsidR="009802FD" w:rsidRPr="009802FD">
          <w:rPr>
            <w:highlight w:val="yellow"/>
            <w:rPrChange w:id="3207" w:author="Jonathan Pritchard" w:date="2025-03-12T08:59:00Z" w16du:dateUtc="2025-03-12T08:59:00Z">
              <w:rPr/>
            </w:rPrChange>
          </w:rPr>
          <w:t xml:space="preserve">Thinning is only required when zooming </w:t>
        </w:r>
      </w:ins>
      <w:ins w:id="3208" w:author="Jonathan Pritchard" w:date="2025-03-12T08:59:00Z" w16du:dateUtc="2025-03-12T08:59:00Z">
        <w:r w:rsidR="009802FD" w:rsidRPr="009802FD">
          <w:rPr>
            <w:highlight w:val="yellow"/>
            <w:rPrChange w:id="3209" w:author="Jonathan Pritchard" w:date="2025-03-12T08:59:00Z" w16du:dateUtc="2025-03-12T08:59:00Z">
              <w:rPr/>
            </w:rPrChange>
          </w:rPr>
          <w:t>within</w:t>
        </w:r>
      </w:ins>
      <w:ins w:id="3210" w:author="Jonathan Pritchard" w:date="2025-03-12T08:58:00Z" w16du:dateUtc="2025-03-12T08:58:00Z">
        <w:r w:rsidR="009802FD" w:rsidRPr="009802FD">
          <w:rPr>
            <w:highlight w:val="yellow"/>
            <w:rPrChange w:id="3211" w:author="Jonathan Pritchard" w:date="2025-03-12T08:59:00Z" w16du:dateUtc="2025-03-12T08:59:00Z">
              <w:rPr/>
            </w:rPrChange>
          </w:rPr>
          <w:t xml:space="preserve"> the visible scale range (</w:t>
        </w:r>
      </w:ins>
      <w:ins w:id="3212" w:author="Jonathan Pritchard" w:date="2025-03-12T08:59:00Z" w16du:dateUtc="2025-03-12T08:59:00Z">
        <w:r w:rsidR="009802FD" w:rsidRPr="009802FD">
          <w:rPr>
            <w:highlight w:val="yellow"/>
            <w:rPrChange w:id="3213" w:author="Jonathan Pritchard" w:date="2025-03-12T08:59:00Z" w16du:dateUtc="2025-03-12T08:59:00Z">
              <w:rPr/>
            </w:rPrChange>
          </w:rPr>
          <w:t>maximum</w:t>
        </w:r>
      </w:ins>
      <w:ins w:id="3214" w:author="Jonathan Pritchard" w:date="2025-03-12T08:58:00Z" w16du:dateUtc="2025-03-12T08:58:00Z">
        <w:r w:rsidR="009802FD" w:rsidRPr="009802FD">
          <w:rPr>
            <w:highlight w:val="yellow"/>
            <w:rPrChange w:id="3215" w:author="Jonathan Pritchard" w:date="2025-03-12T08:59:00Z" w16du:dateUtc="2025-03-12T08:59:00Z">
              <w:rPr/>
            </w:rPrChange>
          </w:rPr>
          <w:t xml:space="preserve"> – min</w:t>
        </w:r>
      </w:ins>
      <w:ins w:id="3216" w:author="Jonathan Pritchard" w:date="2025-03-12T08:59:00Z" w16du:dateUtc="2025-03-12T08:59:00Z">
        <w:r w:rsidR="009802FD" w:rsidRPr="009802FD">
          <w:rPr>
            <w:highlight w:val="yellow"/>
            <w:rPrChange w:id="3217" w:author="Jonathan Pritchard" w:date="2025-03-12T08:59:00Z" w16du:dateUtc="2025-03-12T08:59:00Z">
              <w:rPr/>
            </w:rPrChange>
          </w:rPr>
          <w:t>imum display scale</w:t>
        </w:r>
      </w:ins>
      <w:ins w:id="3218" w:author="Jonathan Pritchard" w:date="2025-03-12T08:58:00Z" w16du:dateUtc="2025-03-12T08:58:00Z">
        <w:r w:rsidR="009802FD" w:rsidRPr="009802FD">
          <w:rPr>
            <w:highlight w:val="yellow"/>
            <w:rPrChange w:id="3219" w:author="Jonathan Pritchard" w:date="2025-03-12T08:59:00Z" w16du:dateUtc="2025-03-12T08:59:00Z">
              <w:rPr/>
            </w:rPrChange>
          </w:rPr>
          <w:t xml:space="preserve">) of a </w:t>
        </w:r>
        <w:commentRangeStart w:id="3220"/>
        <w:r w:rsidR="009802FD" w:rsidRPr="009802FD">
          <w:rPr>
            <w:highlight w:val="yellow"/>
            <w:rPrChange w:id="3221" w:author="Jonathan Pritchard" w:date="2025-03-12T08:59:00Z" w16du:dateUtc="2025-03-12T08:59:00Z">
              <w:rPr/>
            </w:rPrChange>
          </w:rPr>
          <w:t>dataset</w:t>
        </w:r>
      </w:ins>
      <w:commentRangeEnd w:id="3220"/>
      <w:ins w:id="3222" w:author="Jonathan Pritchard" w:date="2025-03-12T08:59:00Z" w16du:dateUtc="2025-03-12T08:59:00Z">
        <w:r w:rsidR="009802FD">
          <w:rPr>
            <w:rStyle w:val="CommentReference"/>
          </w:rPr>
          <w:commentReference w:id="3220"/>
        </w:r>
      </w:ins>
      <w:ins w:id="3223" w:author="Jonathan Pritchard" w:date="2025-03-12T08:58:00Z" w16du:dateUtc="2025-03-12T08:58:00Z">
        <w:r w:rsidR="009802FD" w:rsidRPr="009802FD">
          <w:rPr>
            <w:highlight w:val="yellow"/>
            <w:rPrChange w:id="3224" w:author="Jonathan Pritchard" w:date="2025-03-12T08:59:00Z" w16du:dateUtc="2025-03-12T08:59:00Z">
              <w:rPr/>
            </w:rPrChange>
          </w:rPr>
          <w:t>.</w:t>
        </w:r>
      </w:ins>
      <w:ins w:id="3225" w:author="Jonathan Pritchard" w:date="2025-03-12T08:59:00Z" w16du:dateUtc="2025-03-12T08:59:00Z">
        <w:r w:rsidR="009802FD">
          <w:t xml:space="preserve"> </w:t>
        </w:r>
      </w:ins>
      <w:commentRangeStart w:id="3226"/>
      <w:r w:rsidR="006309CB" w:rsidRPr="002D7DEE">
        <w:t xml:space="preserve">The </w:t>
      </w:r>
      <w:r w:rsidRPr="002D7DEE">
        <w:t xml:space="preserve">ECDIS </w:t>
      </w:r>
      <w:r w:rsidR="006309CB" w:rsidRPr="002D7DEE">
        <w:t>implementer must use a thinning algorithm</w:t>
      </w:r>
      <w:r w:rsidRPr="002D7DEE">
        <w:t xml:space="preserve"> to reduce the possibility of screen clutter</w:t>
      </w:r>
      <w:commentRangeEnd w:id="3226"/>
      <w:r w:rsidR="00A341B6">
        <w:rPr>
          <w:rStyle w:val="CommentReference"/>
        </w:rPr>
        <w:commentReference w:id="3226"/>
      </w:r>
      <w:r w:rsidRPr="002D7DEE">
        <w:t xml:space="preserve">. </w:t>
      </w:r>
      <w:r w:rsidR="001A0951" w:rsidRPr="00624B58">
        <w:t xml:space="preserve">The algorithm described meets these requirements but </w:t>
      </w:r>
      <w:commentRangeStart w:id="3227"/>
      <w:r w:rsidR="001A0951" w:rsidRPr="00624B58">
        <w:t xml:space="preserve">implementers may </w:t>
      </w:r>
      <w:r w:rsidRPr="002D7DEE">
        <w:t xml:space="preserve">also </w:t>
      </w:r>
      <w:r w:rsidR="001A0951" w:rsidRPr="00624B58">
        <w:t>use their own</w:t>
      </w:r>
      <w:commentRangeEnd w:id="3227"/>
      <w:r w:rsidR="00F54988">
        <w:rPr>
          <w:rStyle w:val="CommentReference"/>
        </w:rPr>
        <w:commentReference w:id="3227"/>
      </w:r>
      <w:r w:rsidR="001A0951" w:rsidRPr="00624B58">
        <w:t>.</w:t>
      </w:r>
    </w:p>
    <w:p w14:paraId="154AF557" w14:textId="77777777" w:rsidR="00E85AE1" w:rsidRPr="00B812CA" w:rsidRDefault="00E85AE1" w:rsidP="006E2D52">
      <w:pPr>
        <w:pStyle w:val="Heading2"/>
        <w:numPr>
          <w:ilvl w:val="1"/>
          <w:numId w:val="219"/>
        </w:numPr>
      </w:pPr>
      <w:bookmarkStart w:id="3228" w:name="_Toc194067259"/>
      <w:r w:rsidRPr="00B812CA">
        <w:t>Regularly gridded data</w:t>
      </w:r>
      <w:bookmarkEnd w:id="3228"/>
    </w:p>
    <w:p w14:paraId="77B2CFE9" w14:textId="77777777" w:rsidR="00E85AE1" w:rsidRPr="00B812CA" w:rsidRDefault="00E85AE1" w:rsidP="00E85AE1">
      <w:pPr>
        <w:spacing w:after="120" w:line="240" w:lineRule="auto"/>
        <w:jc w:val="both"/>
      </w:pPr>
      <w:r w:rsidRPr="00B812CA">
        <w:t xml:space="preserve">Let the grid cell’s diagonal for the unthinned grid at the current display scale be given by </w:t>
      </w:r>
      <w:r w:rsidRPr="00B812CA">
        <w:rPr>
          <w:i/>
          <w:iCs/>
        </w:rPr>
        <w:t>D</w:t>
      </w:r>
      <w:r w:rsidRPr="00B812CA">
        <w:t xml:space="preserve"> mm. Note that </w:t>
      </w:r>
      <w:r w:rsidRPr="00B812CA">
        <w:rPr>
          <w:i/>
          <w:iCs/>
        </w:rPr>
        <w:t>D</w:t>
      </w:r>
      <w:r w:rsidRPr="00B812CA">
        <w:t xml:space="preserve"> is dependent on the dataset and the characteristics of the viewing monitor. If every </w:t>
      </w:r>
      <w:r w:rsidRPr="00B812CA">
        <w:rPr>
          <w:i/>
          <w:iCs/>
        </w:rPr>
        <w:t>n</w:t>
      </w:r>
      <w:r w:rsidRPr="00B812CA">
        <w:rPr>
          <w:i/>
          <w:iCs/>
          <w:vertAlign w:val="superscript"/>
        </w:rPr>
        <w:t>th</w:t>
      </w:r>
      <w:r w:rsidRPr="00B812CA">
        <w:t xml:space="preserve"> cell is displayed, the displayed spacing is </w:t>
      </w:r>
      <w:r w:rsidRPr="00B812CA">
        <w:rPr>
          <w:i/>
          <w:iCs/>
        </w:rPr>
        <w:t>nD</w:t>
      </w:r>
      <w:r w:rsidRPr="00B812CA">
        <w:t xml:space="preserve">. Next, suppose the maximum dimension of the largest scaled symbol in the displayed field is </w:t>
      </w:r>
      <w:r w:rsidRPr="00B812CA">
        <w:rPr>
          <w:i/>
          <w:iCs/>
        </w:rPr>
        <w:t>Lsmax</w:t>
      </w:r>
      <w:r w:rsidRPr="00B812CA">
        <w:t xml:space="preserve"> mm. Then the ratio </w:t>
      </w:r>
      <w:r w:rsidRPr="00B812CA">
        <w:rPr>
          <w:i/>
          <w:iCs/>
        </w:rPr>
        <w:t>R</w:t>
      </w:r>
      <w:r w:rsidRPr="00B812CA">
        <w:t xml:space="preserve"> of the maximum symbol dimension to the displayed grid spacing is constrained to be less than a prescribed maximum value, </w:t>
      </w:r>
      <w:r w:rsidRPr="00B812CA">
        <w:rPr>
          <w:i/>
          <w:iCs/>
        </w:rPr>
        <w:t>Rmax</w:t>
      </w:r>
      <w:r w:rsidRPr="00B812CA">
        <w:t xml:space="preserve">. A typical value for </w:t>
      </w:r>
      <w:r w:rsidRPr="00B812CA">
        <w:rPr>
          <w:i/>
          <w:iCs/>
        </w:rPr>
        <w:t>Rmax</w:t>
      </w:r>
      <w:r w:rsidRPr="00B812CA">
        <w:t xml:space="preserve"> can be taken to be 0.5. (Given that on a navigation display there may be point features from other products within the extent of the grid, </w:t>
      </w:r>
      <w:r w:rsidRPr="00B812CA">
        <w:rPr>
          <w:i/>
          <w:iCs/>
        </w:rPr>
        <w:t>Rmax=0.5</w:t>
      </w:r>
      <w:r w:rsidRPr="00B812CA">
        <w:t xml:space="preserve"> may be too high for practical use; the optimal value of </w:t>
      </w:r>
      <w:r w:rsidRPr="00B812CA">
        <w:rPr>
          <w:i/>
          <w:iCs/>
        </w:rPr>
        <w:t>Rmax</w:t>
      </w:r>
      <w:r w:rsidRPr="00B812CA">
        <w:t xml:space="preserve"> is left to manufacturer determination, and may be different for different products, depending on the shape of the symbol.)  Then the following inequality must be satisfied for the thinned grid:</w:t>
      </w:r>
    </w:p>
    <w:p w14:paraId="21DF1E86" w14:textId="77777777" w:rsidR="00E85AE1" w:rsidRPr="00B812CA" w:rsidRDefault="00E85AE1" w:rsidP="00E85AE1">
      <w:pPr>
        <w:spacing w:line="240" w:lineRule="auto"/>
        <w:rPr>
          <w:rFonts w:cs="Arial"/>
          <w:i/>
        </w:rPr>
      </w:pPr>
      <m:oMathPara>
        <m:oMathParaPr>
          <m:jc m:val="left"/>
        </m:oMathParaPr>
        <m:oMath>
          <m:r>
            <w:rPr>
              <w:rFonts w:ascii="Cambria Math" w:hAnsi="Cambria Math" w:cs="Arial"/>
              <w:sz w:val="22"/>
              <w:szCs w:val="22"/>
            </w:rPr>
            <m:t xml:space="preserve">R = </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smax</m:t>
                  </m:r>
                </m:sub>
              </m:sSub>
            </m:num>
            <m:den>
              <m:r>
                <w:rPr>
                  <w:rFonts w:ascii="Cambria Math" w:hAnsi="Cambria Math" w:cs="Arial"/>
                  <w:sz w:val="22"/>
                  <w:szCs w:val="22"/>
                </w:rPr>
                <m:t>nD</m:t>
              </m:r>
            </m:den>
          </m:f>
          <m:r>
            <w:rPr>
              <w:rFonts w:ascii="Cambria Math" w:hAnsi="Cambria Math" w:cs="Arial"/>
              <w:sz w:val="22"/>
              <w:szCs w:val="22"/>
            </w:rPr>
            <m:t xml:space="preserve"> &lt; </m:t>
          </m:r>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max</m:t>
              </m:r>
            </m:sub>
          </m:sSub>
        </m:oMath>
      </m:oMathPara>
    </w:p>
    <w:p w14:paraId="07A2BE58" w14:textId="77777777" w:rsidR="00E85AE1" w:rsidRPr="00B812CA" w:rsidRDefault="00E85AE1" w:rsidP="00E85AE1">
      <w:pPr>
        <w:spacing w:after="120" w:line="240" w:lineRule="auto"/>
        <w:jc w:val="both"/>
      </w:pPr>
      <w:r w:rsidRPr="00B812CA">
        <w:t xml:space="preserve">If the above inequality cannot be met with increment </w:t>
      </w:r>
      <w:r w:rsidRPr="00B812CA">
        <w:rPr>
          <w:i/>
          <w:iCs/>
        </w:rPr>
        <w:t>n</w:t>
      </w:r>
      <w:r w:rsidRPr="00B812CA">
        <w:t xml:space="preserve"> equal to 1, then a new value for </w:t>
      </w:r>
      <w:r w:rsidRPr="00B812CA">
        <w:rPr>
          <w:i/>
          <w:iCs/>
        </w:rPr>
        <w:t>n</w:t>
      </w:r>
      <w:r w:rsidRPr="00B812CA">
        <w:t xml:space="preserve"> is computed by the following formula:</w:t>
      </w:r>
    </w:p>
    <w:p w14:paraId="096CEA46" w14:textId="77777777" w:rsidR="00E85AE1" w:rsidRPr="00B812CA" w:rsidRDefault="00E85AE1" w:rsidP="00E85AE1">
      <w:pPr>
        <w:spacing w:line="240" w:lineRule="auto"/>
        <w:rPr>
          <w:sz w:val="24"/>
          <w:szCs w:val="24"/>
        </w:rPr>
      </w:pPr>
      <m:oMathPara>
        <m:oMathParaPr>
          <m:jc m:val="left"/>
        </m:oMathParaPr>
        <m:oMath>
          <m:r>
            <w:rPr>
              <w:rFonts w:ascii="Cambria Math" w:hAnsi="Cambria Math"/>
              <w:sz w:val="22"/>
              <w:szCs w:val="22"/>
            </w:rPr>
            <m:t xml:space="preserve">n =1+ </m:t>
          </m:r>
          <m:r>
            <m:rPr>
              <m:nor/>
            </m:rPr>
            <w:rPr>
              <w:rFonts w:ascii="Cambria Math" w:hAnsi="Cambria Math"/>
              <w:sz w:val="22"/>
              <w:szCs w:val="22"/>
            </w:rPr>
            <m:t>fix</m:t>
          </m:r>
          <m:d>
            <m:dPr>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smax</m:t>
                      </m:r>
                    </m:sub>
                  </m:sSub>
                </m:num>
                <m:den>
                  <m:r>
                    <w:rPr>
                      <w:rFonts w:ascii="Cambria Math" w:hAnsi="Cambria Math"/>
                      <w:sz w:val="22"/>
                      <w:szCs w:val="22"/>
                    </w:rPr>
                    <m:t>D</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max</m:t>
                      </m:r>
                    </m:sub>
                  </m:sSub>
                </m:den>
              </m:f>
            </m:e>
          </m:d>
        </m:oMath>
      </m:oMathPara>
    </w:p>
    <w:p w14:paraId="32642AAA" w14:textId="77777777" w:rsidR="00E85AE1" w:rsidRPr="00B812CA" w:rsidRDefault="00E85AE1" w:rsidP="00E85AE1">
      <w:pPr>
        <w:spacing w:after="120" w:line="240" w:lineRule="auto"/>
        <w:jc w:val="both"/>
      </w:pPr>
      <w:r w:rsidRPr="00B812CA">
        <w:t xml:space="preserve">Where </w:t>
      </w:r>
      <w:r w:rsidRPr="00B812CA">
        <w:rPr>
          <w:i/>
          <w:iCs/>
        </w:rPr>
        <w:t>fix()</w:t>
      </w:r>
      <w:r w:rsidRPr="00B812CA">
        <w:t xml:space="preserve"> is a function that returns the truncated integer value of its argument. For plotting, arrows at every </w:t>
      </w:r>
      <w:r w:rsidRPr="00B812CA">
        <w:rPr>
          <w:i/>
          <w:iCs/>
        </w:rPr>
        <w:t>n</w:t>
      </w:r>
      <w:r w:rsidRPr="00B812CA">
        <w:rPr>
          <w:i/>
          <w:iCs/>
          <w:vertAlign w:val="superscript"/>
        </w:rPr>
        <w:t>th</w:t>
      </w:r>
      <w:r w:rsidRPr="00B812CA">
        <w:t xml:space="preserve"> column and every </w:t>
      </w:r>
      <w:r w:rsidRPr="00B812CA">
        <w:rPr>
          <w:i/>
          <w:iCs/>
        </w:rPr>
        <w:t>n</w:t>
      </w:r>
      <w:r w:rsidRPr="00B812CA">
        <w:rPr>
          <w:i/>
          <w:iCs/>
          <w:vertAlign w:val="superscript"/>
        </w:rPr>
        <w:t>th</w:t>
      </w:r>
      <w:r w:rsidRPr="00B812CA">
        <w:t xml:space="preserve"> row are drawn, making sure that the row and column with the maximum-size symbol is drawn. The value of </w:t>
      </w:r>
      <w:r w:rsidRPr="00B812CA">
        <w:rPr>
          <w:i/>
          <w:iCs/>
        </w:rPr>
        <w:t>n</w:t>
      </w:r>
      <w:r w:rsidRPr="00B812CA">
        <w:t xml:space="preserve"> must be calculated by the system. It also requires identifying a “seed point,” a grid point with the maximum-size symbol from which counting starts. Designating this seed point as </w:t>
      </w:r>
      <w:r w:rsidRPr="00B812CA">
        <w:rPr>
          <w:i/>
          <w:iCs/>
        </w:rPr>
        <w:t>(x</w:t>
      </w:r>
      <w:r w:rsidRPr="00B812CA">
        <w:rPr>
          <w:i/>
          <w:iCs/>
          <w:vertAlign w:val="subscript"/>
        </w:rPr>
        <w:t>0</w:t>
      </w:r>
      <w:r w:rsidRPr="00B812CA">
        <w:rPr>
          <w:i/>
          <w:iCs/>
        </w:rPr>
        <w:t>, y</w:t>
      </w:r>
      <w:r w:rsidRPr="00B812CA">
        <w:rPr>
          <w:i/>
          <w:iCs/>
          <w:vertAlign w:val="subscript"/>
        </w:rPr>
        <w:t>0</w:t>
      </w:r>
      <w:r w:rsidRPr="00B812CA">
        <w:rPr>
          <w:i/>
          <w:iCs/>
        </w:rPr>
        <w:t>)</w:t>
      </w:r>
      <w:r w:rsidRPr="00B812CA">
        <w:t>, the grid points where symbols are drawn are given by:</w:t>
      </w:r>
    </w:p>
    <w:p w14:paraId="47C58E2E" w14:textId="77777777" w:rsidR="00E85AE1" w:rsidRPr="00B812CA" w:rsidRDefault="00000000" w:rsidP="00E85AE1">
      <w:pPr>
        <w:spacing w:line="240" w:lineRule="auto"/>
      </w:pPr>
      <m:oMathPara>
        <m:oMathParaPr>
          <m:jc m:val="left"/>
        </m:oMathParaPr>
        <m:oMath>
          <m:d>
            <m:dPr>
              <m:begChr m:val=""/>
              <m:endChr m:val="}"/>
              <m:ctrlPr>
                <w:rPr>
                  <w:rFonts w:ascii="Cambria Math" w:hAnsi="Cambria Math"/>
                  <w:i/>
                  <w:sz w:val="22"/>
                  <w:szCs w:val="22"/>
                </w:rPr>
              </m:ctrlPr>
            </m:dPr>
            <m:e>
              <m:f>
                <m:fPr>
                  <m:type m:val="noBa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n×k</m:t>
                      </m:r>
                    </m:e>
                  </m:d>
                </m:num>
                <m:den>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k</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n×k</m:t>
                      </m:r>
                    </m:e>
                  </m:d>
                </m:den>
              </m:f>
              <m:r>
                <w:rPr>
                  <w:rFonts w:ascii="Cambria Math" w:hAnsi="Cambria Math"/>
                  <w:sz w:val="22"/>
                  <w:szCs w:val="22"/>
                </w:rPr>
                <m:t xml:space="preserve">        </m:t>
              </m:r>
            </m:e>
          </m:d>
          <m:r>
            <w:rPr>
              <w:rFonts w:ascii="Cambria Math" w:hAnsi="Cambria Math"/>
              <w:sz w:val="22"/>
              <w:szCs w:val="22"/>
            </w:rPr>
            <m:t xml:space="preserve">        </m:t>
          </m:r>
          <m:r>
            <m:rPr>
              <m:nor/>
            </m:rPr>
            <w:rPr>
              <w:rFonts w:ascii="Cambria Math" w:hAnsi="Cambria Math"/>
              <w:sz w:val="22"/>
              <w:szCs w:val="22"/>
            </w:rPr>
            <m:t>for</m:t>
          </m:r>
          <m:r>
            <w:rPr>
              <w:rFonts w:ascii="Cambria Math" w:hAnsi="Cambria Math"/>
              <w:sz w:val="22"/>
              <w:szCs w:val="22"/>
            </w:rPr>
            <m:t xml:space="preserve"> k=0, 1, 2, 3 …</m:t>
          </m:r>
        </m:oMath>
      </m:oMathPara>
    </w:p>
    <w:p w14:paraId="00EC4D10" w14:textId="77777777" w:rsidR="00E85AE1" w:rsidRPr="00B812CA" w:rsidRDefault="00E85AE1" w:rsidP="00E85AE1">
      <w:pPr>
        <w:spacing w:line="240" w:lineRule="auto"/>
      </w:pPr>
      <w:r w:rsidRPr="00B812CA">
        <w:t>This algorithm assumes the grid spacing can be represented by its cell diagonal. It can be adapted to allow for symbols that are aligned parallel to grid axes or for rectangular cells.</w:t>
      </w:r>
    </w:p>
    <w:p w14:paraId="045503D5" w14:textId="386C5FB4" w:rsidR="00E85AE1" w:rsidRPr="00B812CA" w:rsidRDefault="00E85AE1" w:rsidP="00E85AE1">
      <w:pPr>
        <w:spacing w:after="120" w:line="240" w:lineRule="auto"/>
        <w:jc w:val="both"/>
      </w:pPr>
      <w:r w:rsidRPr="00B812CA">
        <w:t xml:space="preserve">The Figures below illustrate the use of this </w:t>
      </w:r>
      <w:r w:rsidRPr="00BE7834">
        <w:t xml:space="preserve">algorithm. </w:t>
      </w:r>
      <w:commentRangeStart w:id="3229"/>
      <w:r w:rsidRPr="00BE7834">
        <w:fldChar w:fldCharType="begin"/>
      </w:r>
      <w:r w:rsidRPr="00BE7834">
        <w:instrText xml:space="preserve"> REF _Ref48690523 \h  \* MERGEFORMAT </w:instrText>
      </w:r>
      <w:r w:rsidRPr="00BE7834">
        <w:fldChar w:fldCharType="separate"/>
      </w:r>
      <w:del w:id="3230" w:author="Jonathan Pritchard" w:date="2025-03-11T14:34:00Z" w16du:dateUtc="2025-03-11T14:34:00Z">
        <w:r w:rsidR="000553AC" w:rsidRPr="00BE7834" w:rsidDel="00BE7834">
          <w:rPr>
            <w:lang w:val="en-US"/>
            <w:rPrChange w:id="3231" w:author="Jonathan Pritchard" w:date="2025-03-11T14:34:00Z" w16du:dateUtc="2025-03-11T14:34:00Z">
              <w:rPr>
                <w:b/>
                <w:bCs/>
                <w:lang w:val="en-US"/>
              </w:rPr>
            </w:rPrChange>
          </w:rPr>
          <w:delText>Error! Reference source not found</w:delText>
        </w:r>
      </w:del>
      <w:ins w:id="3232" w:author="Jonathan Pritchard" w:date="2025-03-11T14:34:00Z" w16du:dateUtc="2025-03-11T14:34:00Z">
        <w:r w:rsidR="00BE7834" w:rsidRPr="00BE7834">
          <w:rPr>
            <w:lang w:val="en-US"/>
            <w:rPrChange w:id="3233" w:author="Jonathan Pritchard" w:date="2025-03-11T14:34:00Z" w16du:dateUtc="2025-03-11T14:34:00Z">
              <w:rPr>
                <w:b/>
                <w:bCs/>
                <w:lang w:val="en-US"/>
              </w:rPr>
            </w:rPrChange>
          </w:rPr>
          <w:t>Figure G-1-1</w:t>
        </w:r>
      </w:ins>
      <w:del w:id="3234" w:author="Jonathan Pritchard" w:date="2025-03-11T14:34:00Z" w16du:dateUtc="2025-03-11T14:34:00Z">
        <w:r w:rsidR="000553AC" w:rsidRPr="00BE7834" w:rsidDel="00BE7834">
          <w:rPr>
            <w:lang w:val="en-US"/>
            <w:rPrChange w:id="3235" w:author="Jonathan Pritchard" w:date="2025-03-11T14:34:00Z" w16du:dateUtc="2025-03-11T14:34:00Z">
              <w:rPr>
                <w:b/>
                <w:bCs/>
                <w:lang w:val="en-US"/>
              </w:rPr>
            </w:rPrChange>
          </w:rPr>
          <w:delText>.</w:delText>
        </w:r>
      </w:del>
      <w:r w:rsidRPr="00BE7834">
        <w:fldChar w:fldCharType="end"/>
      </w:r>
      <w:commentRangeEnd w:id="3229"/>
      <w:r w:rsidR="00F54988" w:rsidRPr="00BE7834">
        <w:rPr>
          <w:rStyle w:val="CommentReference"/>
        </w:rPr>
        <w:commentReference w:id="3229"/>
      </w:r>
      <w:r w:rsidRPr="00BE7834">
        <w:t xml:space="preserve"> depicts</w:t>
      </w:r>
      <w:r w:rsidRPr="00B812CA">
        <w:t xml:space="preserve"> a grid coverage feature symbolised by arrows of dimensions varying according to the value of an attribute at the grid point. </w:t>
      </w:r>
      <w:del w:id="3236" w:author="Jonathan Pritchard" w:date="2025-03-11T14:34:00Z" w16du:dateUtc="2025-03-11T14:34:00Z">
        <w:r w:rsidRPr="00B812CA" w:rsidDel="00BE7834">
          <w:fldChar w:fldCharType="begin"/>
        </w:r>
        <w:r w:rsidRPr="00B812CA" w:rsidDel="00BE7834">
          <w:delInstrText xml:space="preserve"> REF _Ref48690668 \h  \* MERGEFORMAT </w:delInstrText>
        </w:r>
        <w:r w:rsidRPr="00B812CA" w:rsidDel="00BE7834">
          <w:fldChar w:fldCharType="separate"/>
        </w:r>
        <w:r w:rsidR="000553AC" w:rsidDel="00BE7834">
          <w:rPr>
            <w:b/>
            <w:bCs/>
            <w:lang w:val="en-US"/>
          </w:rPr>
          <w:delText>Error! Reference source not found.</w:delText>
        </w:r>
        <w:r w:rsidRPr="00B812CA" w:rsidDel="00BE7834">
          <w:fldChar w:fldCharType="end"/>
        </w:r>
      </w:del>
      <w:ins w:id="3237" w:author="Jonathan Pritchard" w:date="2025-03-11T14:34:00Z" w16du:dateUtc="2025-03-11T14:34:00Z">
        <w:r w:rsidR="00BE7834" w:rsidRPr="00B812CA">
          <w:fldChar w:fldCharType="begin"/>
        </w:r>
        <w:r w:rsidR="00BE7834" w:rsidRPr="00B812CA">
          <w:instrText xml:space="preserve"> REF _Ref48690668 \h  \* MERGEFORMAT </w:instrText>
        </w:r>
      </w:ins>
      <w:ins w:id="3238" w:author="Jonathan Pritchard" w:date="2025-03-11T14:34:00Z" w16du:dateUtc="2025-03-11T14:34:00Z">
        <w:r w:rsidR="00BE7834" w:rsidRPr="00B812CA">
          <w:fldChar w:fldCharType="separate"/>
        </w:r>
        <w:r w:rsidR="00BE7834">
          <w:rPr>
            <w:lang w:val="en-US"/>
          </w:rPr>
          <w:t>Figure G-1-2</w:t>
        </w:r>
        <w:r w:rsidR="00BE7834">
          <w:rPr>
            <w:b/>
            <w:bCs/>
            <w:lang w:val="en-US"/>
          </w:rPr>
          <w:t>.</w:t>
        </w:r>
        <w:r w:rsidR="00BE7834" w:rsidRPr="00B812CA">
          <w:fldChar w:fldCharType="end"/>
        </w:r>
      </w:ins>
      <w:r w:rsidRPr="00B812CA">
        <w:t xml:space="preserve"> depicts the same data thinned with </w:t>
      </w:r>
      <w:r w:rsidRPr="00B812CA">
        <w:rPr>
          <w:i/>
          <w:iCs/>
        </w:rPr>
        <w:t>Rmax</w:t>
      </w:r>
      <w:r w:rsidRPr="00B812CA">
        <w:t xml:space="preserve"> = 0.5 (outline-only arrows are suppressed). </w:t>
      </w:r>
      <w:del w:id="3239" w:author="Jonathan Pritchard" w:date="2025-03-11T14:35:00Z" w16du:dateUtc="2025-03-11T14:35:00Z">
        <w:r w:rsidRPr="00B812CA" w:rsidDel="00BE7834">
          <w:fldChar w:fldCharType="begin"/>
        </w:r>
        <w:r w:rsidRPr="00B812CA" w:rsidDel="00BE7834">
          <w:delInstrText xml:space="preserve"> REF _Ref48690672 \h  \* MERGEFORMAT </w:delInstrText>
        </w:r>
        <w:r w:rsidRPr="00B812CA" w:rsidDel="00BE7834">
          <w:fldChar w:fldCharType="separate"/>
        </w:r>
        <w:r w:rsidR="000553AC" w:rsidRPr="00BE7834" w:rsidDel="00BE7834">
          <w:rPr>
            <w:lang w:val="en-US"/>
            <w:rPrChange w:id="3240" w:author="Jonathan Pritchard" w:date="2025-03-11T14:35:00Z" w16du:dateUtc="2025-03-11T14:35:00Z">
              <w:rPr>
                <w:b/>
                <w:bCs/>
                <w:lang w:val="en-US"/>
              </w:rPr>
            </w:rPrChange>
          </w:rPr>
          <w:delText>Error! Reference source not found</w:delText>
        </w:r>
        <w:r w:rsidR="000553AC" w:rsidDel="00BE7834">
          <w:rPr>
            <w:b/>
            <w:bCs/>
            <w:lang w:val="en-US"/>
          </w:rPr>
          <w:delText>.</w:delText>
        </w:r>
        <w:r w:rsidRPr="00B812CA" w:rsidDel="00BE7834">
          <w:fldChar w:fldCharType="end"/>
        </w:r>
      </w:del>
      <w:ins w:id="3241" w:author="Jonathan Pritchard" w:date="2025-03-11T14:35:00Z" w16du:dateUtc="2025-03-11T14:35:00Z">
        <w:r w:rsidR="00BE7834" w:rsidRPr="00B812CA">
          <w:fldChar w:fldCharType="begin"/>
        </w:r>
        <w:r w:rsidR="00BE7834" w:rsidRPr="00B812CA">
          <w:instrText xml:space="preserve"> REF _Ref48690672 \h  \* MERGEFORMAT </w:instrText>
        </w:r>
      </w:ins>
      <w:ins w:id="3242" w:author="Jonathan Pritchard" w:date="2025-03-11T14:35:00Z" w16du:dateUtc="2025-03-11T14:35:00Z">
        <w:r w:rsidR="00BE7834" w:rsidRPr="00B812CA">
          <w:fldChar w:fldCharType="separate"/>
        </w:r>
        <w:r w:rsidR="00BE7834">
          <w:rPr>
            <w:lang w:val="en-US"/>
          </w:rPr>
          <w:t>Figure G-1-3</w:t>
        </w:r>
        <w:r w:rsidR="00BE7834" w:rsidRPr="00B812CA">
          <w:fldChar w:fldCharType="end"/>
        </w:r>
      </w:ins>
      <w:r w:rsidRPr="00B812CA">
        <w:t xml:space="preserve"> depicts the thinning of the same data with </w:t>
      </w:r>
      <w:r w:rsidRPr="00B812CA">
        <w:rPr>
          <w:i/>
          <w:iCs/>
        </w:rPr>
        <w:t>Rmax</w:t>
      </w:r>
      <w:r w:rsidRPr="00B812CA">
        <w:t xml:space="preserve"> = 0.33. The nominal</w:t>
      </w:r>
      <w:r w:rsidRPr="00B812CA">
        <w:rPr>
          <w:rStyle w:val="FootnoteReference"/>
          <w:noProof w:val="0"/>
          <w:sz w:val="20"/>
          <w:vertAlign w:val="superscript"/>
          <w:lang w:val="en-GB"/>
        </w:rPr>
        <w:footnoteReference w:id="9"/>
      </w:r>
      <w:r w:rsidRPr="00B812CA">
        <w:t xml:space="preserve"> dimensions and parameters for the three cases are:</w:t>
      </w:r>
    </w:p>
    <w:p w14:paraId="4C80AB84" w14:textId="77777777" w:rsidR="00E85AE1" w:rsidRPr="00B812CA" w:rsidRDefault="00E85AE1" w:rsidP="00E85AE1">
      <w:pPr>
        <w:spacing w:after="120" w:line="240" w:lineRule="auto"/>
        <w:jc w:val="both"/>
      </w:pPr>
      <w:r w:rsidRPr="00B812CA">
        <w:t>Grid spacing at the display scale (</w:t>
      </w:r>
      <w:r w:rsidRPr="00B812CA">
        <w:rPr>
          <w:i/>
          <w:iCs/>
        </w:rPr>
        <w:t>D</w:t>
      </w:r>
      <w:r w:rsidRPr="00B812CA">
        <w:t>): 36mm (grid diagonal).</w:t>
      </w:r>
    </w:p>
    <w:p w14:paraId="7F40C192" w14:textId="77777777" w:rsidR="00E85AE1" w:rsidRPr="00B812CA" w:rsidRDefault="00E85AE1" w:rsidP="00E85AE1">
      <w:pPr>
        <w:spacing w:after="60" w:line="240" w:lineRule="auto"/>
        <w:jc w:val="both"/>
      </w:pPr>
      <w:r w:rsidRPr="00B812CA">
        <w:t>Scaling of symbols by data attribute values at grid points produced symbols of four sizes (arrow length):</w:t>
      </w:r>
    </w:p>
    <w:p w14:paraId="724EFE17" w14:textId="77777777" w:rsidR="00E85AE1" w:rsidRPr="00B812CA" w:rsidRDefault="00E85AE1" w:rsidP="00E85AE1">
      <w:pPr>
        <w:pStyle w:val="ListParagraph"/>
        <w:numPr>
          <w:ilvl w:val="0"/>
          <w:numId w:val="49"/>
        </w:numPr>
        <w:spacing w:after="60" w:line="240" w:lineRule="auto"/>
        <w:jc w:val="both"/>
      </w:pPr>
      <w:r w:rsidRPr="00B812CA">
        <w:t xml:space="preserve">L0 = 30.4mm = </w:t>
      </w:r>
      <w:r w:rsidRPr="00B812CA">
        <w:rPr>
          <w:i/>
          <w:iCs/>
        </w:rPr>
        <w:t>Lsmax</w:t>
      </w:r>
    </w:p>
    <w:p w14:paraId="5B76A287" w14:textId="77777777" w:rsidR="00E85AE1" w:rsidRPr="00B812CA" w:rsidRDefault="00E85AE1" w:rsidP="00E85AE1">
      <w:pPr>
        <w:pStyle w:val="ListParagraph"/>
        <w:numPr>
          <w:ilvl w:val="0"/>
          <w:numId w:val="49"/>
        </w:numPr>
        <w:spacing w:after="60" w:line="240" w:lineRule="auto"/>
        <w:jc w:val="both"/>
      </w:pPr>
      <w:r w:rsidRPr="00B812CA">
        <w:lastRenderedPageBreak/>
        <w:t>L1 = 17.7mm</w:t>
      </w:r>
    </w:p>
    <w:p w14:paraId="7145FDB7" w14:textId="77777777" w:rsidR="00E85AE1" w:rsidRPr="00B812CA" w:rsidRDefault="00E85AE1" w:rsidP="00E85AE1">
      <w:pPr>
        <w:pStyle w:val="ListParagraph"/>
        <w:numPr>
          <w:ilvl w:val="0"/>
          <w:numId w:val="49"/>
        </w:numPr>
        <w:spacing w:after="60" w:line="240" w:lineRule="auto"/>
        <w:jc w:val="both"/>
      </w:pPr>
      <w:r w:rsidRPr="00B812CA">
        <w:t>L2 = 16.2mm</w:t>
      </w:r>
    </w:p>
    <w:p w14:paraId="25234C2B" w14:textId="77777777" w:rsidR="00E85AE1" w:rsidRPr="00B812CA" w:rsidRDefault="00E85AE1" w:rsidP="00E85AE1">
      <w:pPr>
        <w:pStyle w:val="ListParagraph"/>
        <w:numPr>
          <w:ilvl w:val="0"/>
          <w:numId w:val="49"/>
        </w:numPr>
        <w:spacing w:after="120" w:line="240" w:lineRule="auto"/>
        <w:jc w:val="both"/>
      </w:pPr>
      <w:r w:rsidRPr="00B812CA">
        <w:t>L3 = 12.7mm</w:t>
      </w:r>
    </w:p>
    <w:p w14:paraId="562DDCAB" w14:textId="77777777" w:rsidR="00E85AE1" w:rsidRPr="00B812CA" w:rsidRDefault="00E85AE1" w:rsidP="00E85AE1">
      <w:pPr>
        <w:keepNext/>
        <w:spacing w:line="240" w:lineRule="auto"/>
        <w:jc w:val="center"/>
      </w:pPr>
      <w:r w:rsidRPr="00B812CA">
        <w:rPr>
          <w:noProof/>
          <w:lang w:eastAsia="fr-FR"/>
        </w:rPr>
        <w:drawing>
          <wp:inline distT="0" distB="0" distL="0" distR="0" wp14:anchorId="0E1A8954" wp14:editId="2B1311B1">
            <wp:extent cx="3474720" cy="3438144"/>
            <wp:effectExtent l="0" t="0" r="0" b="0"/>
            <wp:docPr id="1437366853" name="Picture 143736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inningWithGrid1.png"/>
                    <pic:cNvPicPr/>
                  </pic:nvPicPr>
                  <pic:blipFill>
                    <a:blip r:embed="rId85">
                      <a:extLst>
                        <a:ext uri="{28A0092B-C50C-407E-A947-70E740481C1C}">
                          <a14:useLocalDpi xmlns:a14="http://schemas.microsoft.com/office/drawing/2010/main" val="0"/>
                        </a:ext>
                      </a:extLst>
                    </a:blip>
                    <a:stretch>
                      <a:fillRect/>
                    </a:stretch>
                  </pic:blipFill>
                  <pic:spPr>
                    <a:xfrm>
                      <a:off x="0" y="0"/>
                      <a:ext cx="3474720" cy="3438144"/>
                    </a:xfrm>
                    <a:prstGeom prst="rect">
                      <a:avLst/>
                    </a:prstGeom>
                  </pic:spPr>
                </pic:pic>
              </a:graphicData>
            </a:graphic>
          </wp:inline>
        </w:drawing>
      </w:r>
    </w:p>
    <w:p w14:paraId="38777E2A" w14:textId="3CE8CE2C" w:rsidR="00E85AE1" w:rsidRPr="00B812CA" w:rsidRDefault="00E85AE1" w:rsidP="00E85AE1">
      <w:pPr>
        <w:pStyle w:val="Caption"/>
        <w:spacing w:line="240" w:lineRule="auto"/>
        <w:jc w:val="center"/>
      </w:pPr>
      <w:r w:rsidRPr="00B812CA">
        <w:t xml:space="preserve">Figure </w:t>
      </w:r>
      <w:ins w:id="3243" w:author="Jonathan Pritchard" w:date="2025-03-11T14:33:00Z" w16du:dateUtc="2025-03-11T14:33:00Z">
        <w:r w:rsidR="00BE7834">
          <w:t>G-</w:t>
        </w:r>
      </w:ins>
      <w:ins w:id="3244" w:author="Jonathan Pritchard" w:date="2025-03-11T14:34:00Z" w16du:dateUtc="2025-03-11T14:34:00Z">
        <w:r w:rsidR="00BE7834">
          <w:t>1-1</w:t>
        </w:r>
      </w:ins>
      <w:del w:id="3245" w:author="Jonathan Pritchard" w:date="2025-03-11T14:34:00Z" w16du:dateUtc="2025-03-11T14:34:00Z">
        <w:r w:rsidRPr="00B812CA" w:rsidDel="00BE7834">
          <w:fldChar w:fldCharType="begin"/>
        </w:r>
        <w:r w:rsidRPr="00B812CA" w:rsidDel="00BE7834">
          <w:delInstrText xml:space="preserve"> SEQ Figure \* ARABIC </w:delInstrText>
        </w:r>
        <w:r w:rsidRPr="00B812CA" w:rsidDel="00BE7834">
          <w:fldChar w:fldCharType="separate"/>
        </w:r>
        <w:r w:rsidR="00BE7834" w:rsidDel="00BE7834">
          <w:rPr>
            <w:noProof/>
          </w:rPr>
          <w:delText>8</w:delText>
        </w:r>
        <w:r w:rsidRPr="00B812CA" w:rsidDel="00BE7834">
          <w:fldChar w:fldCharType="end"/>
        </w:r>
      </w:del>
      <w:r w:rsidRPr="00B812CA">
        <w:t xml:space="preserve"> - Grid without thinning</w:t>
      </w:r>
    </w:p>
    <w:p w14:paraId="5B2FD644" w14:textId="77777777" w:rsidR="00E85AE1" w:rsidRPr="00B812CA" w:rsidRDefault="00E85AE1" w:rsidP="00E85AE1">
      <w:pPr>
        <w:spacing w:after="120" w:line="240" w:lineRule="auto"/>
        <w:jc w:val="both"/>
      </w:pPr>
      <w:r w:rsidRPr="00B812CA">
        <w:t xml:space="preserve">For </w:t>
      </w:r>
      <w:r w:rsidRPr="00B812CA">
        <w:rPr>
          <w:i/>
          <w:iCs/>
        </w:rPr>
        <w:t>Rmax</w:t>
      </w:r>
      <w:r w:rsidRPr="00B812CA">
        <w:t xml:space="preserve"> = 0.5, with </w:t>
      </w:r>
      <w:r w:rsidRPr="00B812CA">
        <w:rPr>
          <w:i/>
          <w:iCs/>
        </w:rPr>
        <w:t>n</w:t>
      </w:r>
      <w:r w:rsidRPr="00B812CA">
        <w:t xml:space="preserve"> = 1, the value of </w:t>
      </w:r>
      <w:r w:rsidRPr="00B812CA">
        <w:rPr>
          <w:i/>
          <w:iCs/>
        </w:rPr>
        <w:t>R</w:t>
      </w:r>
      <w:r w:rsidRPr="00B812CA">
        <w:t xml:space="preserve"> is greater than </w:t>
      </w:r>
      <w:r w:rsidRPr="00B812CA">
        <w:rPr>
          <w:i/>
          <w:iCs/>
        </w:rPr>
        <w:t>Rmax</w:t>
      </w:r>
      <w:r w:rsidRPr="00B812CA">
        <w:t>:</w:t>
      </w:r>
    </w:p>
    <w:p w14:paraId="553BD3B5" w14:textId="77777777" w:rsidR="00E85AE1" w:rsidRPr="00B812CA" w:rsidRDefault="00E85AE1" w:rsidP="00E85AE1">
      <w:pPr>
        <w:spacing w:line="240" w:lineRule="auto"/>
      </w:pPr>
      <m:oMathPara>
        <m:oMathParaPr>
          <m:jc m:val="left"/>
        </m:oMathParaPr>
        <m:oMath>
          <m:r>
            <w:rPr>
              <w:rFonts w:ascii="Cambria Math" w:hAnsi="Cambria Math"/>
              <w:sz w:val="22"/>
              <w:szCs w:val="22"/>
            </w:rPr>
            <m:t xml:space="preserve">R=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smax</m:t>
                  </m:r>
                </m:sub>
              </m:sSub>
            </m:num>
            <m:den>
              <m:r>
                <w:rPr>
                  <w:rFonts w:ascii="Cambria Math" w:hAnsi="Cambria Math"/>
                  <w:sz w:val="22"/>
                  <w:szCs w:val="22"/>
                </w:rPr>
                <m:t>1×D</m:t>
              </m:r>
            </m:den>
          </m:f>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30.4</m:t>
              </m:r>
            </m:num>
            <m:den>
              <m:r>
                <w:rPr>
                  <w:rFonts w:ascii="Cambria Math" w:hAnsi="Cambria Math"/>
                  <w:sz w:val="22"/>
                  <w:szCs w:val="22"/>
                </w:rPr>
                <m:t>36</m:t>
              </m:r>
            </m:den>
          </m:f>
          <m:r>
            <w:rPr>
              <w:rFonts w:ascii="Cambria Math" w:hAnsi="Cambria Math"/>
              <w:sz w:val="22"/>
              <w:szCs w:val="22"/>
            </w:rPr>
            <m:t xml:space="preserve"> =0.844 &gt;0.5</m:t>
          </m:r>
        </m:oMath>
      </m:oMathPara>
    </w:p>
    <w:p w14:paraId="73359AE5" w14:textId="77777777" w:rsidR="00E85AE1" w:rsidRPr="00B812CA" w:rsidRDefault="00E85AE1" w:rsidP="00E85AE1">
      <w:pPr>
        <w:spacing w:after="120" w:line="240" w:lineRule="auto"/>
        <w:jc w:val="both"/>
      </w:pPr>
      <w:r w:rsidRPr="00B812CA">
        <w:t xml:space="preserve">Applying the formula for computing </w:t>
      </w:r>
      <w:r w:rsidRPr="00B812CA">
        <w:rPr>
          <w:i/>
          <w:iCs/>
        </w:rPr>
        <w:t>n</w:t>
      </w:r>
      <w:r w:rsidRPr="00B812CA">
        <w:t>:</w:t>
      </w:r>
    </w:p>
    <w:p w14:paraId="6A8442B8" w14:textId="77777777" w:rsidR="00E85AE1" w:rsidRPr="00B812CA" w:rsidRDefault="00E85AE1" w:rsidP="00E85AE1">
      <w:pPr>
        <w:spacing w:line="240" w:lineRule="auto"/>
      </w:pPr>
      <m:oMathPara>
        <m:oMathParaPr>
          <m:jc m:val="left"/>
        </m:oMathParaPr>
        <m:oMath>
          <m:r>
            <w:rPr>
              <w:rFonts w:ascii="Cambria Math" w:hAnsi="Cambria Math"/>
              <w:sz w:val="22"/>
              <w:szCs w:val="22"/>
            </w:rPr>
            <m:t xml:space="preserve">n=1+ </m:t>
          </m:r>
          <m:r>
            <m:rPr>
              <m:nor/>
            </m:rPr>
            <w:rPr>
              <w:rFonts w:ascii="Cambria Math" w:hAnsi="Cambria Math"/>
              <w:sz w:val="22"/>
              <w:szCs w:val="22"/>
            </w:rPr>
            <m:t>fix</m:t>
          </m:r>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30.4</m:t>
                  </m:r>
                </m:num>
                <m:den>
                  <m:r>
                    <w:rPr>
                      <w:rFonts w:ascii="Cambria Math" w:hAnsi="Cambria Math"/>
                      <w:sz w:val="22"/>
                      <w:szCs w:val="22"/>
                    </w:rPr>
                    <m:t>36×0.5</m:t>
                  </m:r>
                </m:den>
              </m:f>
            </m:e>
          </m:d>
          <m:r>
            <w:rPr>
              <w:rFonts w:ascii="Cambria Math" w:hAnsi="Cambria Math"/>
              <w:sz w:val="22"/>
              <w:szCs w:val="22"/>
            </w:rPr>
            <m:t>=2</m:t>
          </m:r>
        </m:oMath>
      </m:oMathPara>
    </w:p>
    <w:p w14:paraId="6F006CAD" w14:textId="77777777" w:rsidR="00E85AE1" w:rsidRPr="00B812CA" w:rsidRDefault="00E85AE1" w:rsidP="00E85AE1">
      <w:pPr>
        <w:spacing w:after="120" w:line="240" w:lineRule="auto"/>
        <w:jc w:val="both"/>
      </w:pPr>
      <w:r w:rsidRPr="00B812CA">
        <w:t xml:space="preserve">Counting in row-major order from the grid origin </w:t>
      </w:r>
      <w:r w:rsidRPr="00B812CA">
        <w:rPr>
          <w:i/>
          <w:iCs/>
        </w:rPr>
        <w:t>(0,0)</w:t>
      </w:r>
      <w:r w:rsidRPr="00B812CA">
        <w:t xml:space="preserve">, the first symbol of size </w:t>
      </w:r>
      <w:r w:rsidRPr="00B812CA">
        <w:rPr>
          <w:i/>
          <w:iCs/>
        </w:rPr>
        <w:t>Lsmax</w:t>
      </w:r>
      <w:r w:rsidRPr="00B812CA">
        <w:t xml:space="preserve"> is located at </w:t>
      </w:r>
      <w:r w:rsidRPr="00B812CA">
        <w:rPr>
          <w:i/>
          <w:iCs/>
        </w:rPr>
        <w:t>(1,1)</w:t>
      </w:r>
      <w:r w:rsidRPr="00B812CA">
        <w:t xml:space="preserve">. Denoting this point as the seed point </w:t>
      </w:r>
      <w:r w:rsidRPr="00B812CA">
        <w:rPr>
          <w:i/>
          <w:iCs/>
        </w:rPr>
        <w:t>(x0, y0)</w:t>
      </w:r>
      <w:r w:rsidRPr="00B812CA">
        <w:t>, the only grid points where symbols are displayed are:</w:t>
      </w:r>
    </w:p>
    <w:p w14:paraId="7E560EE6" w14:textId="77777777" w:rsidR="00E85AE1" w:rsidRPr="00B812CA" w:rsidRDefault="00000000" w:rsidP="00E85AE1">
      <w:pPr>
        <w:spacing w:line="240" w:lineRule="auto"/>
      </w:pPr>
      <m:oMathPara>
        <m:oMathParaPr>
          <m:jc m:val="left"/>
        </m:oMathParaPr>
        <m:oMath>
          <m:d>
            <m:dPr>
              <m:begChr m:val=""/>
              <m:endChr m:val="}"/>
              <m:ctrlPr>
                <w:rPr>
                  <w:rFonts w:ascii="Cambria Math" w:hAnsi="Cambria Math"/>
                  <w:i/>
                  <w:sz w:val="22"/>
                  <w:szCs w:val="22"/>
                </w:rPr>
              </m:ctrlPr>
            </m:dPr>
            <m:e>
              <m:f>
                <m:fPr>
                  <m:type m:val="noBa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 xml:space="preserve"> ± </m:t>
                  </m:r>
                  <m:d>
                    <m:dPr>
                      <m:ctrlPr>
                        <w:rPr>
                          <w:rFonts w:ascii="Cambria Math" w:hAnsi="Cambria Math"/>
                          <w:i/>
                          <w:sz w:val="22"/>
                          <w:szCs w:val="22"/>
                        </w:rPr>
                      </m:ctrlPr>
                    </m:dPr>
                    <m:e>
                      <m:r>
                        <w:rPr>
                          <w:rFonts w:ascii="Cambria Math" w:hAnsi="Cambria Math"/>
                          <w:sz w:val="22"/>
                          <w:szCs w:val="22"/>
                        </w:rPr>
                        <m:t>2×k</m:t>
                      </m:r>
                    </m:e>
                  </m:d>
                </m:num>
                <m:den>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k</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r>
                    <w:rPr>
                      <w:rFonts w:ascii="Cambria Math" w:hAnsi="Cambria Math"/>
                      <w:sz w:val="22"/>
                      <w:szCs w:val="22"/>
                    </w:rPr>
                    <m:t xml:space="preserve"> ± </m:t>
                  </m:r>
                  <m:d>
                    <m:dPr>
                      <m:ctrlPr>
                        <w:rPr>
                          <w:rFonts w:ascii="Cambria Math" w:hAnsi="Cambria Math"/>
                          <w:i/>
                          <w:sz w:val="22"/>
                          <w:szCs w:val="22"/>
                        </w:rPr>
                      </m:ctrlPr>
                    </m:dPr>
                    <m:e>
                      <m:r>
                        <w:rPr>
                          <w:rFonts w:ascii="Cambria Math" w:hAnsi="Cambria Math"/>
                          <w:sz w:val="22"/>
                          <w:szCs w:val="22"/>
                        </w:rPr>
                        <m:t>2×k</m:t>
                      </m:r>
                    </m:e>
                  </m:d>
                </m:den>
              </m:f>
              <m:r>
                <w:rPr>
                  <w:rFonts w:ascii="Cambria Math" w:hAnsi="Cambria Math"/>
                  <w:sz w:val="22"/>
                  <w:szCs w:val="22"/>
                </w:rPr>
                <m:t xml:space="preserve">       </m:t>
              </m:r>
            </m:e>
          </m:d>
          <m:r>
            <w:rPr>
              <w:rFonts w:ascii="Cambria Math" w:hAnsi="Cambria Math"/>
              <w:sz w:val="22"/>
              <w:szCs w:val="22"/>
            </w:rPr>
            <m:t xml:space="preserve">    </m:t>
          </m:r>
          <m:r>
            <m:rPr>
              <m:nor/>
            </m:rPr>
            <w:rPr>
              <w:rFonts w:ascii="Cambria Math" w:hAnsi="Cambria Math"/>
              <w:sz w:val="22"/>
              <w:szCs w:val="22"/>
            </w:rPr>
            <m:t>for</m:t>
          </m:r>
          <m:r>
            <w:rPr>
              <w:rFonts w:ascii="Cambria Math" w:hAnsi="Cambria Math"/>
              <w:sz w:val="22"/>
              <w:szCs w:val="22"/>
            </w:rPr>
            <m:t xml:space="preserve"> k=0, 1, 2, 3 …</m:t>
          </m:r>
        </m:oMath>
      </m:oMathPara>
    </w:p>
    <w:p w14:paraId="468676AE" w14:textId="70E84EFA" w:rsidR="00E85AE1" w:rsidRPr="00B812CA" w:rsidRDefault="00E85AE1" w:rsidP="00E85AE1">
      <w:pPr>
        <w:spacing w:after="120" w:line="240" w:lineRule="auto"/>
        <w:jc w:val="both"/>
      </w:pPr>
      <w:r w:rsidRPr="00B812CA">
        <w:t xml:space="preserve">The results are depicted in </w:t>
      </w:r>
      <w:r w:rsidR="00624B58">
        <w:t>the following figure.</w:t>
      </w:r>
    </w:p>
    <w:p w14:paraId="2F83C50F" w14:textId="77777777" w:rsidR="00E85AE1" w:rsidRPr="00B812CA" w:rsidRDefault="00E85AE1" w:rsidP="00E85AE1">
      <w:pPr>
        <w:spacing w:line="240" w:lineRule="auto"/>
      </w:pPr>
    </w:p>
    <w:p w14:paraId="6D2B8DBD" w14:textId="77777777" w:rsidR="00E85AE1" w:rsidRPr="00B812CA" w:rsidRDefault="00E85AE1" w:rsidP="00E85AE1">
      <w:pPr>
        <w:keepNext/>
        <w:spacing w:line="240" w:lineRule="auto"/>
        <w:jc w:val="center"/>
      </w:pPr>
      <w:r w:rsidRPr="00B812CA">
        <w:rPr>
          <w:noProof/>
          <w:lang w:eastAsia="fr-FR"/>
        </w:rPr>
        <w:lastRenderedPageBreak/>
        <w:drawing>
          <wp:inline distT="0" distB="0" distL="0" distR="0" wp14:anchorId="159A734B" wp14:editId="50BAE0BB">
            <wp:extent cx="3013041" cy="2981325"/>
            <wp:effectExtent l="0" t="0" r="0" b="0"/>
            <wp:docPr id="537468953" name="Picture 53746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inningWithGrid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20425" cy="2988632"/>
                    </a:xfrm>
                    <a:prstGeom prst="rect">
                      <a:avLst/>
                    </a:prstGeom>
                  </pic:spPr>
                </pic:pic>
              </a:graphicData>
            </a:graphic>
          </wp:inline>
        </w:drawing>
      </w:r>
    </w:p>
    <w:p w14:paraId="3AE97BD4" w14:textId="1B75C501" w:rsidR="00E85AE1" w:rsidRPr="00B812CA" w:rsidRDefault="00E85AE1" w:rsidP="00E85AE1">
      <w:pPr>
        <w:pStyle w:val="Caption"/>
        <w:spacing w:after="120" w:line="240" w:lineRule="auto"/>
        <w:jc w:val="center"/>
      </w:pPr>
      <w:r w:rsidRPr="00B812CA">
        <w:t>Figure</w:t>
      </w:r>
      <w:ins w:id="3246" w:author="Jonathan Pritchard" w:date="2025-03-11T14:34:00Z" w16du:dateUtc="2025-03-11T14:34:00Z">
        <w:r w:rsidR="00BE7834">
          <w:t xml:space="preserve"> </w:t>
        </w:r>
      </w:ins>
      <w:del w:id="3247" w:author="Jonathan Pritchard" w:date="2025-03-11T14:34:00Z" w16du:dateUtc="2025-03-11T14:34:00Z">
        <w:r w:rsidRPr="00B812CA" w:rsidDel="00BE7834">
          <w:delText xml:space="preserve"> </w:delText>
        </w:r>
        <w:r w:rsidRPr="00B812CA" w:rsidDel="00BE7834">
          <w:fldChar w:fldCharType="begin"/>
        </w:r>
        <w:r w:rsidRPr="00B812CA" w:rsidDel="00BE7834">
          <w:delInstrText xml:space="preserve"> SEQ Figure \* ARABIC </w:delInstrText>
        </w:r>
        <w:r w:rsidRPr="00B812CA" w:rsidDel="00BE7834">
          <w:fldChar w:fldCharType="separate"/>
        </w:r>
        <w:r w:rsidR="00B7137E" w:rsidDel="00BE7834">
          <w:rPr>
            <w:noProof/>
          </w:rPr>
          <w:delText>9</w:delText>
        </w:r>
        <w:r w:rsidRPr="00B812CA" w:rsidDel="00BE7834">
          <w:fldChar w:fldCharType="end"/>
        </w:r>
      </w:del>
      <w:ins w:id="3248" w:author="Jonathan Pritchard" w:date="2025-03-11T14:34:00Z" w16du:dateUtc="2025-03-11T14:34:00Z">
        <w:r w:rsidR="00BE7834">
          <w:t>G-1-2</w:t>
        </w:r>
      </w:ins>
      <w:r w:rsidRPr="00B812CA">
        <w:t xml:space="preserve"> - Grid thinned with </w:t>
      </w:r>
      <w:r w:rsidRPr="00B812CA">
        <w:rPr>
          <w:i/>
          <w:iCs/>
        </w:rPr>
        <w:t>Rmax</w:t>
      </w:r>
      <w:r w:rsidRPr="00B812CA">
        <w:t xml:space="preserve"> = 0.5</w:t>
      </w:r>
    </w:p>
    <w:p w14:paraId="2A404AB6" w14:textId="77777777" w:rsidR="00E85AE1" w:rsidRPr="00B812CA" w:rsidRDefault="00E85AE1" w:rsidP="00E85AE1">
      <w:pPr>
        <w:spacing w:line="240" w:lineRule="auto"/>
      </w:pPr>
    </w:p>
    <w:p w14:paraId="7F7EE1A9" w14:textId="77777777" w:rsidR="00E85AE1" w:rsidRPr="00B812CA" w:rsidRDefault="00E85AE1" w:rsidP="00E85AE1">
      <w:pPr>
        <w:spacing w:after="120" w:line="240" w:lineRule="auto"/>
        <w:jc w:val="both"/>
      </w:pPr>
      <w:r w:rsidRPr="00B812CA">
        <w:t xml:space="preserve">For </w:t>
      </w:r>
      <w:r w:rsidRPr="00B812CA">
        <w:rPr>
          <w:i/>
          <w:iCs/>
        </w:rPr>
        <w:t>Rmax</w:t>
      </w:r>
      <w:r w:rsidRPr="00B812CA">
        <w:t xml:space="preserve"> = 0.33, the formula for </w:t>
      </w:r>
      <w:r w:rsidRPr="00B812CA">
        <w:rPr>
          <w:i/>
          <w:iCs/>
        </w:rPr>
        <w:t>n</w:t>
      </w:r>
      <w:r w:rsidRPr="00B812CA">
        <w:t xml:space="preserve"> yields:</w:t>
      </w:r>
    </w:p>
    <w:p w14:paraId="41A3FD6A" w14:textId="77777777" w:rsidR="00E85AE1" w:rsidRPr="00B812CA" w:rsidRDefault="00E85AE1" w:rsidP="00E85AE1">
      <w:pPr>
        <w:spacing w:after="120" w:line="240" w:lineRule="auto"/>
      </w:pPr>
      <m:oMathPara>
        <m:oMathParaPr>
          <m:jc m:val="left"/>
        </m:oMathParaPr>
        <m:oMath>
          <m:r>
            <w:rPr>
              <w:rFonts w:ascii="Cambria Math" w:hAnsi="Cambria Math"/>
              <w:sz w:val="22"/>
              <w:szCs w:val="22"/>
            </w:rPr>
            <m:t xml:space="preserve">n=1+ </m:t>
          </m:r>
          <m:r>
            <m:rPr>
              <m:nor/>
            </m:rPr>
            <w:rPr>
              <w:rFonts w:ascii="Cambria Math" w:hAnsi="Cambria Math"/>
              <w:sz w:val="22"/>
              <w:szCs w:val="22"/>
            </w:rPr>
            <m:t>fix</m:t>
          </m:r>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30.4</m:t>
                  </m:r>
                </m:num>
                <m:den>
                  <m:r>
                    <w:rPr>
                      <w:rFonts w:ascii="Cambria Math" w:hAnsi="Cambria Math"/>
                      <w:sz w:val="22"/>
                      <w:szCs w:val="22"/>
                    </w:rPr>
                    <m:t>36×0.33</m:t>
                  </m:r>
                </m:den>
              </m:f>
            </m:e>
          </m:d>
          <m:r>
            <w:rPr>
              <w:rFonts w:ascii="Cambria Math" w:hAnsi="Cambria Math"/>
              <w:sz w:val="22"/>
              <w:szCs w:val="22"/>
            </w:rPr>
            <m:t>=3</m:t>
          </m:r>
        </m:oMath>
      </m:oMathPara>
    </w:p>
    <w:p w14:paraId="4B3DB070" w14:textId="77777777" w:rsidR="00E85AE1" w:rsidRPr="00B812CA" w:rsidRDefault="00E85AE1" w:rsidP="00E85AE1">
      <w:pPr>
        <w:spacing w:after="120" w:line="240" w:lineRule="auto"/>
        <w:jc w:val="both"/>
      </w:pPr>
      <w:r w:rsidRPr="00B812CA">
        <w:t>and</w:t>
      </w:r>
    </w:p>
    <w:p w14:paraId="18A685DE" w14:textId="77777777" w:rsidR="00E85AE1" w:rsidRPr="00B812CA" w:rsidRDefault="00000000" w:rsidP="00E85AE1">
      <w:pPr>
        <w:spacing w:after="120" w:line="240" w:lineRule="auto"/>
      </w:pPr>
      <m:oMathPara>
        <m:oMathParaPr>
          <m:jc m:val="left"/>
        </m:oMathParaPr>
        <m:oMath>
          <m:d>
            <m:dPr>
              <m:begChr m:val=""/>
              <m:endChr m:val="}"/>
              <m:ctrlPr>
                <w:rPr>
                  <w:rFonts w:ascii="Cambria Math" w:hAnsi="Cambria Math"/>
                  <w:i/>
                  <w:sz w:val="22"/>
                  <w:szCs w:val="22"/>
                </w:rPr>
              </m:ctrlPr>
            </m:dPr>
            <m:e>
              <m:f>
                <m:fPr>
                  <m:type m:val="noBa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 xml:space="preserve"> ±</m:t>
                  </m:r>
                  <m:d>
                    <m:dPr>
                      <m:ctrlPr>
                        <w:rPr>
                          <w:rFonts w:ascii="Cambria Math" w:hAnsi="Cambria Math"/>
                          <w:i/>
                          <w:sz w:val="22"/>
                          <w:szCs w:val="22"/>
                        </w:rPr>
                      </m:ctrlPr>
                    </m:dPr>
                    <m:e>
                      <m:r>
                        <w:rPr>
                          <w:rFonts w:ascii="Cambria Math" w:hAnsi="Cambria Math"/>
                          <w:sz w:val="22"/>
                          <w:szCs w:val="22"/>
                        </w:rPr>
                        <m:t>3×k</m:t>
                      </m:r>
                    </m:e>
                  </m:d>
                </m:num>
                <m:den>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k</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3×k</m:t>
                      </m:r>
                    </m:e>
                  </m:d>
                </m:den>
              </m:f>
              <m:r>
                <w:rPr>
                  <w:rFonts w:ascii="Cambria Math" w:hAnsi="Cambria Math"/>
                  <w:sz w:val="22"/>
                  <w:szCs w:val="22"/>
                </w:rPr>
                <m:t xml:space="preserve">        </m:t>
              </m:r>
            </m:e>
          </m:d>
          <m:r>
            <w:rPr>
              <w:rFonts w:ascii="Cambria Math" w:hAnsi="Cambria Math"/>
              <w:sz w:val="22"/>
              <w:szCs w:val="22"/>
            </w:rPr>
            <m:t xml:space="preserve">    </m:t>
          </m:r>
          <m:r>
            <m:rPr>
              <m:nor/>
            </m:rPr>
            <w:rPr>
              <w:rFonts w:ascii="Cambria Math" w:hAnsi="Cambria Math"/>
              <w:sz w:val="22"/>
              <w:szCs w:val="22"/>
            </w:rPr>
            <m:t>for</m:t>
          </m:r>
          <m:r>
            <w:rPr>
              <w:rFonts w:ascii="Cambria Math" w:hAnsi="Cambria Math"/>
              <w:sz w:val="22"/>
              <w:szCs w:val="22"/>
            </w:rPr>
            <m:t xml:space="preserve"> k=0, 1, 2, 3… </m:t>
          </m:r>
        </m:oMath>
      </m:oMathPara>
    </w:p>
    <w:p w14:paraId="476A4C92" w14:textId="5B7B2388" w:rsidR="00E85AE1" w:rsidRPr="00B812CA" w:rsidRDefault="00E85AE1" w:rsidP="00E85AE1">
      <w:pPr>
        <w:spacing w:after="120" w:line="240" w:lineRule="auto"/>
        <w:jc w:val="both"/>
      </w:pPr>
      <w:r w:rsidRPr="00B812CA">
        <w:t xml:space="preserve"> The results are shown in </w:t>
      </w:r>
      <w:r w:rsidR="00624B58">
        <w:t>Figure 10.</w:t>
      </w:r>
    </w:p>
    <w:p w14:paraId="54085C59" w14:textId="77777777" w:rsidR="00E85AE1" w:rsidRPr="00B812CA" w:rsidRDefault="00E85AE1" w:rsidP="00E85AE1">
      <w:pPr>
        <w:spacing w:line="240" w:lineRule="auto"/>
      </w:pPr>
    </w:p>
    <w:p w14:paraId="5FCB9DF8" w14:textId="77777777" w:rsidR="00E85AE1" w:rsidRPr="00B812CA" w:rsidRDefault="00E85AE1" w:rsidP="00E85AE1">
      <w:pPr>
        <w:keepNext/>
        <w:spacing w:line="240" w:lineRule="auto"/>
        <w:jc w:val="center"/>
      </w:pPr>
      <w:r w:rsidRPr="00B812CA">
        <w:rPr>
          <w:noProof/>
          <w:lang w:eastAsia="fr-FR"/>
        </w:rPr>
        <w:lastRenderedPageBreak/>
        <w:drawing>
          <wp:inline distT="0" distB="0" distL="0" distR="0" wp14:anchorId="4B583DDC" wp14:editId="6E4B103D">
            <wp:extent cx="3044825" cy="3012773"/>
            <wp:effectExtent l="0" t="0" r="3175" b="0"/>
            <wp:docPr id="1523216448" name="Picture 152321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inningWithGrid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94978" cy="3062398"/>
                    </a:xfrm>
                    <a:prstGeom prst="rect">
                      <a:avLst/>
                    </a:prstGeom>
                  </pic:spPr>
                </pic:pic>
              </a:graphicData>
            </a:graphic>
          </wp:inline>
        </w:drawing>
      </w:r>
    </w:p>
    <w:p w14:paraId="2178128E" w14:textId="2387E398" w:rsidR="00E85AE1" w:rsidRPr="00B812CA" w:rsidRDefault="00E85AE1" w:rsidP="00E85AE1">
      <w:pPr>
        <w:pStyle w:val="Caption"/>
        <w:spacing w:after="120" w:line="240" w:lineRule="auto"/>
        <w:jc w:val="center"/>
      </w:pPr>
      <w:r w:rsidRPr="00B812CA">
        <w:t xml:space="preserve">Figure </w:t>
      </w:r>
      <w:del w:id="3249" w:author="Jonathan Pritchard" w:date="2025-03-11T14:35:00Z" w16du:dateUtc="2025-03-11T14:35:00Z">
        <w:r w:rsidRPr="00B812CA" w:rsidDel="00BE7834">
          <w:fldChar w:fldCharType="begin"/>
        </w:r>
        <w:r w:rsidRPr="00B812CA" w:rsidDel="00BE7834">
          <w:delInstrText xml:space="preserve"> SEQ Figure \* ARABIC </w:delInstrText>
        </w:r>
        <w:r w:rsidRPr="00B812CA" w:rsidDel="00BE7834">
          <w:fldChar w:fldCharType="separate"/>
        </w:r>
        <w:r w:rsidR="00B7137E" w:rsidDel="00BE7834">
          <w:rPr>
            <w:noProof/>
          </w:rPr>
          <w:delText>10</w:delText>
        </w:r>
        <w:r w:rsidRPr="00B812CA" w:rsidDel="00BE7834">
          <w:fldChar w:fldCharType="end"/>
        </w:r>
        <w:r w:rsidRPr="00B812CA" w:rsidDel="00BE7834">
          <w:delText xml:space="preserve"> </w:delText>
        </w:r>
      </w:del>
      <w:ins w:id="3250" w:author="Jonathan Pritchard" w:date="2025-03-11T14:35:00Z" w16du:dateUtc="2025-03-11T14:35:00Z">
        <w:r w:rsidR="00BE7834">
          <w:t>G-1-3</w:t>
        </w:r>
        <w:r w:rsidR="00BE7834" w:rsidRPr="00B812CA">
          <w:t xml:space="preserve"> </w:t>
        </w:r>
      </w:ins>
      <w:r w:rsidRPr="00B812CA">
        <w:t xml:space="preserve">- Grid thinned with </w:t>
      </w:r>
      <w:r w:rsidRPr="00B812CA">
        <w:rPr>
          <w:i/>
          <w:iCs/>
        </w:rPr>
        <w:t>Rmax</w:t>
      </w:r>
      <w:r w:rsidRPr="00B812CA">
        <w:t xml:space="preserve"> = 0.33</w:t>
      </w:r>
    </w:p>
    <w:p w14:paraId="166C94CD" w14:textId="69E0909A" w:rsidR="00E85AE1" w:rsidRPr="00B812CA" w:rsidRDefault="00E85AE1" w:rsidP="00E85AE1">
      <w:pPr>
        <w:spacing w:after="120" w:line="240" w:lineRule="auto"/>
        <w:jc w:val="both"/>
      </w:pPr>
      <w:r w:rsidRPr="00B812CA">
        <w:t xml:space="preserve">The algorithm may hide significant characteristics of the data; for example, counting displayable rows and columns starting with the first instance of a maximised symbol may suppress significant information in nearby grid points and produce the wrong overall impression. </w:t>
      </w:r>
      <w:r w:rsidRPr="005B58AA">
        <w:rPr>
          <w:highlight w:val="yellow"/>
          <w:rPrChange w:id="3251" w:author="Jonathan Pritchard" w:date="2025-03-11T14:36:00Z" w16du:dateUtc="2025-03-11T14:36:00Z">
            <w:rPr/>
          </w:rPrChange>
        </w:rPr>
        <w:t xml:space="preserve">In </w:t>
      </w:r>
      <w:r w:rsidRPr="005B58AA">
        <w:rPr>
          <w:highlight w:val="yellow"/>
          <w:rPrChange w:id="3252" w:author="Jonathan Pritchard" w:date="2025-03-11T14:36:00Z" w16du:dateUtc="2025-03-11T14:36:00Z">
            <w:rPr/>
          </w:rPrChange>
        </w:rPr>
        <w:fldChar w:fldCharType="begin"/>
      </w:r>
      <w:r w:rsidRPr="005B58AA">
        <w:rPr>
          <w:highlight w:val="yellow"/>
          <w:rPrChange w:id="3253" w:author="Jonathan Pritchard" w:date="2025-03-11T14:36:00Z" w16du:dateUtc="2025-03-11T14:36:00Z">
            <w:rPr/>
          </w:rPrChange>
        </w:rPr>
        <w:instrText xml:space="preserve"> REF _Ref48690668 \h  \* MERGEFORMAT </w:instrText>
      </w:r>
      <w:r w:rsidRPr="00C0545F">
        <w:rPr>
          <w:highlight w:val="yellow"/>
        </w:rPr>
      </w:r>
      <w:r w:rsidRPr="005B58AA">
        <w:rPr>
          <w:highlight w:val="yellow"/>
          <w:rPrChange w:id="3254" w:author="Jonathan Pritchard" w:date="2025-03-11T14:36:00Z" w16du:dateUtc="2025-03-11T14:36:00Z">
            <w:rPr/>
          </w:rPrChange>
        </w:rPr>
        <w:fldChar w:fldCharType="separate"/>
      </w:r>
      <w:del w:id="3255" w:author="Jonathan Pritchard" w:date="2025-03-11T14:36:00Z" w16du:dateUtc="2025-03-11T14:36:00Z">
        <w:r w:rsidR="005B58AA" w:rsidRPr="005B58AA" w:rsidDel="005B58AA">
          <w:rPr>
            <w:b/>
            <w:bCs/>
            <w:highlight w:val="yellow"/>
            <w:lang w:val="en-US"/>
            <w:rPrChange w:id="3256" w:author="Jonathan Pritchard" w:date="2025-03-11T14:36:00Z" w16du:dateUtc="2025-03-11T14:36:00Z">
              <w:rPr>
                <w:b/>
                <w:bCs/>
                <w:lang w:val="en-US"/>
              </w:rPr>
            </w:rPrChange>
          </w:rPr>
          <w:delText xml:space="preserve">Error! Reference </w:delText>
        </w:r>
      </w:del>
      <w:del w:id="3257" w:author="Jonathan Pritchard" w:date="2025-03-11T14:35:00Z" w16du:dateUtc="2025-03-11T14:35:00Z">
        <w:r w:rsidR="005B58AA" w:rsidRPr="005B58AA" w:rsidDel="005B58AA">
          <w:rPr>
            <w:b/>
            <w:bCs/>
            <w:highlight w:val="yellow"/>
            <w:lang w:val="en-US"/>
            <w:rPrChange w:id="3258" w:author="Jonathan Pritchard" w:date="2025-03-11T14:36:00Z" w16du:dateUtc="2025-03-11T14:36:00Z">
              <w:rPr>
                <w:b/>
                <w:bCs/>
                <w:lang w:val="en-US"/>
              </w:rPr>
            </w:rPrChange>
          </w:rPr>
          <w:delText xml:space="preserve">source </w:delText>
        </w:r>
      </w:del>
      <w:del w:id="3259" w:author="Jonathan Pritchard" w:date="2025-03-11T14:36:00Z" w16du:dateUtc="2025-03-11T14:36:00Z">
        <w:r w:rsidR="005B58AA" w:rsidRPr="005B58AA" w:rsidDel="005B58AA">
          <w:rPr>
            <w:b/>
            <w:bCs/>
            <w:highlight w:val="yellow"/>
            <w:lang w:val="en-US"/>
            <w:rPrChange w:id="3260" w:author="Jonathan Pritchard" w:date="2025-03-11T14:36:00Z" w16du:dateUtc="2025-03-11T14:36:00Z">
              <w:rPr>
                <w:b/>
                <w:bCs/>
                <w:lang w:val="en-US"/>
              </w:rPr>
            </w:rPrChange>
          </w:rPr>
          <w:delText>not found</w:delText>
        </w:r>
      </w:del>
      <w:ins w:id="3261" w:author="Jonathan Pritchard" w:date="2025-03-11T14:36:00Z" w16du:dateUtc="2025-03-11T14:36:00Z">
        <w:r w:rsidR="005B58AA" w:rsidRPr="005B58AA">
          <w:rPr>
            <w:b/>
            <w:bCs/>
            <w:highlight w:val="yellow"/>
            <w:lang w:val="en-US"/>
            <w:rPrChange w:id="3262" w:author="Jonathan Pritchard" w:date="2025-03-11T14:36:00Z" w16du:dateUtc="2025-03-11T14:36:00Z">
              <w:rPr>
                <w:b/>
                <w:bCs/>
                <w:lang w:val="en-US"/>
              </w:rPr>
            </w:rPrChange>
          </w:rPr>
          <w:t>Figure 2</w:t>
        </w:r>
      </w:ins>
      <w:r w:rsidR="005B58AA" w:rsidRPr="005B58AA">
        <w:rPr>
          <w:b/>
          <w:bCs/>
          <w:highlight w:val="yellow"/>
          <w:lang w:val="en-US"/>
          <w:rPrChange w:id="3263" w:author="Jonathan Pritchard" w:date="2025-03-11T14:36:00Z" w16du:dateUtc="2025-03-11T14:36:00Z">
            <w:rPr>
              <w:b/>
              <w:bCs/>
              <w:lang w:val="en-US"/>
            </w:rPr>
          </w:rPrChange>
        </w:rPr>
        <w:t>.</w:t>
      </w:r>
      <w:r w:rsidRPr="005B58AA">
        <w:rPr>
          <w:highlight w:val="yellow"/>
          <w:rPrChange w:id="3264" w:author="Jonathan Pritchard" w:date="2025-03-11T14:36:00Z" w16du:dateUtc="2025-03-11T14:36:00Z">
            <w:rPr/>
          </w:rPrChange>
        </w:rPr>
        <w:fldChar w:fldCharType="end"/>
      </w:r>
      <w:r w:rsidRPr="005B58AA">
        <w:rPr>
          <w:highlight w:val="yellow"/>
          <w:rPrChange w:id="3265" w:author="Jonathan Pritchard" w:date="2025-03-11T14:36:00Z" w16du:dateUtc="2025-03-11T14:36:00Z">
            <w:rPr/>
          </w:rPrChange>
        </w:rPr>
        <w:t>,</w:t>
      </w:r>
      <w:r w:rsidRPr="00B812CA">
        <w:t xml:space="preserve"> row 2 would be suppressed even if all the data points in that row are of the same size as the symbol at (1,1) — this would suppress more data points with scaled-up symbols, which may represent data of more significance to the Mariner.</w:t>
      </w:r>
    </w:p>
    <w:p w14:paraId="5E952D53" w14:textId="77777777" w:rsidR="00E85AE1" w:rsidRPr="00B812CA" w:rsidRDefault="00E85AE1" w:rsidP="00E85AE1">
      <w:pPr>
        <w:spacing w:after="120" w:line="240" w:lineRule="auto"/>
        <w:jc w:val="both"/>
      </w:pPr>
      <w:r w:rsidRPr="00B812CA">
        <w:t xml:space="preserve">Grid diagonal as a measure of cell spacing is more suitable for grids where cell dimensions along both axes are approximately equal in display units (that is, in millimetres at the display scale); if there are significant differences, the </w:t>
      </w:r>
      <w:r w:rsidRPr="00B812CA">
        <w:rPr>
          <w:i/>
          <w:iCs/>
        </w:rPr>
        <w:t>D</w:t>
      </w:r>
      <w:r w:rsidRPr="00B812CA">
        <w:t xml:space="preserve"> and </w:t>
      </w:r>
      <w:r w:rsidRPr="00B812CA">
        <w:rPr>
          <w:i/>
          <w:iCs/>
        </w:rPr>
        <w:t>Rmax</w:t>
      </w:r>
      <w:r w:rsidRPr="00B812CA">
        <w:t xml:space="preserve"> parameters will need to be different for the two axes.</w:t>
      </w:r>
    </w:p>
    <w:p w14:paraId="1BF8B37A" w14:textId="77777777" w:rsidR="00E85AE1" w:rsidRPr="00B812CA" w:rsidRDefault="00E85AE1" w:rsidP="00E85AE1">
      <w:pPr>
        <w:spacing w:after="120" w:line="240" w:lineRule="auto"/>
        <w:jc w:val="both"/>
      </w:pPr>
      <w:r w:rsidRPr="00B812CA">
        <w:t xml:space="preserve">Execution of this algorithm would be faster if the grid coordinates of the seed point </w:t>
      </w:r>
      <w:r w:rsidRPr="00B812CA">
        <w:rPr>
          <w:i/>
          <w:iCs/>
        </w:rPr>
        <w:t>(x0, y0)</w:t>
      </w:r>
      <w:r w:rsidRPr="00B812CA">
        <w:t xml:space="preserve"> are known in advance, either encoded by the producer as instance metadata, or calculated when the dataset is ingested into the system. S-100 does not yet provide a standard way of encoding this information.</w:t>
      </w:r>
    </w:p>
    <w:p w14:paraId="2F0A1F7F" w14:textId="77777777" w:rsidR="00E85AE1" w:rsidRPr="00B812CA" w:rsidRDefault="00E85AE1" w:rsidP="00E85AE1">
      <w:pPr>
        <w:spacing w:after="60" w:line="240" w:lineRule="auto"/>
        <w:jc w:val="both"/>
      </w:pPr>
      <w:r w:rsidRPr="00B812CA">
        <w:t>Manufaturers may extend or adapt this algorithm in various ways, for example:</w:t>
      </w:r>
    </w:p>
    <w:p w14:paraId="32670C40" w14:textId="77777777" w:rsidR="00E85AE1" w:rsidRPr="00B812CA" w:rsidRDefault="00E85AE1" w:rsidP="00E85AE1">
      <w:pPr>
        <w:pStyle w:val="ListParagraph"/>
        <w:numPr>
          <w:ilvl w:val="0"/>
          <w:numId w:val="50"/>
        </w:numPr>
        <w:spacing w:after="60" w:line="240" w:lineRule="auto"/>
        <w:jc w:val="both"/>
      </w:pPr>
      <w:r w:rsidRPr="00B812CA">
        <w:t xml:space="preserve">Adapt </w:t>
      </w:r>
      <w:r w:rsidRPr="00B812CA">
        <w:rPr>
          <w:i/>
          <w:iCs/>
        </w:rPr>
        <w:t>Rmax</w:t>
      </w:r>
      <w:r w:rsidRPr="00B812CA">
        <w:t xml:space="preserve"> to the shape and proportions of the symbol (that is, its perceived effect on the display).</w:t>
      </w:r>
    </w:p>
    <w:p w14:paraId="364DC72C" w14:textId="77777777" w:rsidR="00E85AE1" w:rsidRPr="00B812CA" w:rsidRDefault="00E85AE1" w:rsidP="00E85AE1">
      <w:pPr>
        <w:pStyle w:val="ListParagraph"/>
        <w:numPr>
          <w:ilvl w:val="0"/>
          <w:numId w:val="50"/>
        </w:numPr>
        <w:spacing w:after="60" w:line="240" w:lineRule="auto"/>
        <w:jc w:val="both"/>
      </w:pPr>
      <w:r w:rsidRPr="00B812CA">
        <w:t xml:space="preserve">For grids with cells whose dimensions in display units are very different along different axes, use different </w:t>
      </w:r>
      <w:r w:rsidRPr="00B812CA">
        <w:rPr>
          <w:i/>
          <w:iCs/>
        </w:rPr>
        <w:t>D</w:t>
      </w:r>
      <w:r w:rsidRPr="00B812CA">
        <w:t xml:space="preserve"> and </w:t>
      </w:r>
      <w:r w:rsidRPr="00B812CA">
        <w:rPr>
          <w:i/>
          <w:iCs/>
        </w:rPr>
        <w:t>Rmax</w:t>
      </w:r>
      <w:r w:rsidRPr="00B812CA">
        <w:t xml:space="preserve"> parameters for the two axes, giving different values of </w:t>
      </w:r>
      <w:r w:rsidRPr="00B812CA">
        <w:rPr>
          <w:i/>
          <w:iCs/>
        </w:rPr>
        <w:t>n</w:t>
      </w:r>
      <w:r w:rsidRPr="00B812CA">
        <w:t xml:space="preserve"> for different axes.</w:t>
      </w:r>
    </w:p>
    <w:p w14:paraId="60DEA73E" w14:textId="77777777" w:rsidR="00E85AE1" w:rsidRPr="00B812CA" w:rsidRDefault="00E85AE1" w:rsidP="00E85AE1">
      <w:pPr>
        <w:pStyle w:val="ListParagraph"/>
        <w:numPr>
          <w:ilvl w:val="0"/>
          <w:numId w:val="50"/>
        </w:numPr>
        <w:spacing w:after="60" w:line="240" w:lineRule="auto"/>
        <w:jc w:val="both"/>
      </w:pPr>
      <w:r w:rsidRPr="00B812CA">
        <w:t xml:space="preserve">Pre-compute and cache the scale values where </w:t>
      </w:r>
      <w:r w:rsidRPr="00B812CA">
        <w:rPr>
          <w:i/>
          <w:iCs/>
        </w:rPr>
        <w:t>n</w:t>
      </w:r>
      <w:r w:rsidRPr="00B812CA">
        <w:t xml:space="preserve"> changes, so that suppression or revelation of symbols can be determined by the scale of the display.</w:t>
      </w:r>
    </w:p>
    <w:p w14:paraId="58C2E192" w14:textId="77777777" w:rsidR="00E85AE1" w:rsidRPr="00B812CA" w:rsidRDefault="00E85AE1" w:rsidP="00E85AE1">
      <w:pPr>
        <w:pStyle w:val="ListParagraph"/>
        <w:numPr>
          <w:ilvl w:val="0"/>
          <w:numId w:val="50"/>
        </w:numPr>
        <w:spacing w:after="120" w:line="240" w:lineRule="auto"/>
        <w:jc w:val="both"/>
      </w:pPr>
      <w:r w:rsidRPr="00B812CA">
        <w:t>Adapt the determination of the seed point to show as many significant values as possible.</w:t>
      </w:r>
    </w:p>
    <w:p w14:paraId="47547508" w14:textId="77777777" w:rsidR="00E85AE1" w:rsidRDefault="00E85AE1" w:rsidP="00E85AE1">
      <w:pPr>
        <w:spacing w:after="120" w:line="240" w:lineRule="auto"/>
        <w:jc w:val="both"/>
      </w:pPr>
      <w:r w:rsidRPr="00B812CA">
        <w:t>In order to avoid confusing the mariner, reasonable consideration should be given to generally maintaining the regular appearance of the grid coverage, though some irregularity is probably unavoidable with greater thinning.</w:t>
      </w:r>
    </w:p>
    <w:p w14:paraId="0DBADFDB" w14:textId="72D7C2D0" w:rsidR="00D343CC" w:rsidRDefault="00D343CC">
      <w:r>
        <w:br w:type="page"/>
      </w:r>
    </w:p>
    <w:p w14:paraId="5A59A6D0" w14:textId="4085B803" w:rsidR="00D343CC" w:rsidRDefault="00D343CC" w:rsidP="002D7DEE">
      <w:pPr>
        <w:pStyle w:val="Heading1"/>
        <w:numPr>
          <w:ilvl w:val="0"/>
          <w:numId w:val="0"/>
        </w:numPr>
        <w:ind w:left="432" w:hanging="432"/>
        <w:jc w:val="center"/>
      </w:pPr>
      <w:bookmarkStart w:id="3266" w:name="_Toc194067260"/>
      <w:r>
        <w:lastRenderedPageBreak/>
        <w:t xml:space="preserve">Appendix </w:t>
      </w:r>
      <w:r w:rsidR="00E93146">
        <w:t xml:space="preserve">H- </w:t>
      </w:r>
      <w:r>
        <w:t xml:space="preserve"> Import and Use of projected data on S-100 ECDIS</w:t>
      </w:r>
      <w:bookmarkEnd w:id="3266"/>
    </w:p>
    <w:p w14:paraId="480DE3E4" w14:textId="6C131DB8" w:rsidR="00D343CC" w:rsidRDefault="00D343CC" w:rsidP="002D7DEE">
      <w:pPr>
        <w:pStyle w:val="Heading1"/>
        <w:numPr>
          <w:ilvl w:val="0"/>
          <w:numId w:val="221"/>
        </w:numPr>
      </w:pPr>
      <w:bookmarkStart w:id="3267" w:name="_Toc194067261"/>
      <w:r>
        <w:t>Introduction</w:t>
      </w:r>
      <w:bookmarkEnd w:id="3267"/>
    </w:p>
    <w:p w14:paraId="492C474C" w14:textId="4633C7CF" w:rsidR="001C665A" w:rsidRDefault="001C665A" w:rsidP="00E85AE1">
      <w:pPr>
        <w:spacing w:after="120" w:line="240" w:lineRule="auto"/>
        <w:jc w:val="both"/>
        <w:rPr>
          <w:ins w:id="3268" w:author="Jonathan Pritchard" w:date="2025-03-11T14:37:00Z" w16du:dateUtc="2025-03-11T14:37:00Z"/>
        </w:rPr>
      </w:pPr>
      <w:ins w:id="3269" w:author="jon pritchard" w:date="2025-03-28T09:59:00Z" w16du:dateUtc="2025-03-28T08:59:00Z">
        <w:r w:rsidRPr="002D7DEE">
          <w:t>The ECDIS implementer must use a</w:t>
        </w:r>
        <w:r>
          <w:t xml:space="preserve">n algorithm for </w:t>
        </w:r>
      </w:ins>
      <w:del w:id="3270" w:author="jon pritchard" w:date="2025-03-28T09:59:00Z" w16du:dateUtc="2025-03-28T08:59:00Z">
        <w:r w:rsidR="00D343CC" w:rsidDel="001C665A">
          <w:delText>This appendix provides</w:delText>
        </w:r>
        <w:commentRangeStart w:id="3271"/>
        <w:r w:rsidR="00D343CC" w:rsidDel="001C665A">
          <w:delText xml:space="preserve"> </w:delText>
        </w:r>
        <w:commentRangeStart w:id="3272"/>
        <w:r w:rsidR="00D343CC" w:rsidDel="001C665A">
          <w:delText xml:space="preserve">normative </w:delText>
        </w:r>
        <w:commentRangeEnd w:id="3272"/>
        <w:r w:rsidR="00E94E89" w:rsidDel="001C665A">
          <w:rPr>
            <w:rStyle w:val="CommentReference"/>
          </w:rPr>
          <w:commentReference w:id="3272"/>
        </w:r>
        <w:r w:rsidR="00FF1663" w:rsidDel="001C665A">
          <w:delText>transformations</w:delText>
        </w:r>
        <w:r w:rsidR="00D343CC" w:rsidDel="001C665A">
          <w:delText xml:space="preserve"> </w:delText>
        </w:r>
        <w:commentRangeEnd w:id="3271"/>
        <w:r w:rsidR="007861A0" w:rsidDel="001C665A">
          <w:rPr>
            <w:rStyle w:val="CommentReference"/>
          </w:rPr>
          <w:commentReference w:id="3271"/>
        </w:r>
        <w:r w:rsidR="00D343CC" w:rsidDel="001C665A">
          <w:delText xml:space="preserve">for </w:delText>
        </w:r>
      </w:del>
      <w:r w:rsidR="00D343CC">
        <w:t xml:space="preserve">the conversion of UTM coordinates to </w:t>
      </w:r>
      <w:r w:rsidR="00F13E78">
        <w:t>geographic</w:t>
      </w:r>
      <w:r w:rsidR="00D343CC">
        <w:t xml:space="preserve"> </w:t>
      </w:r>
      <w:r w:rsidR="00F13E78">
        <w:t>l</w:t>
      </w:r>
      <w:r w:rsidR="00D343CC">
        <w:t>atitude/longitude</w:t>
      </w:r>
      <w:ins w:id="3273" w:author="Jonathan Pritchard" w:date="2025-03-11T14:37:00Z" w16du:dateUtc="2025-03-11T14:37:00Z">
        <w:r w:rsidR="005B58AA">
          <w:t>.</w:t>
        </w:r>
      </w:ins>
      <w:ins w:id="3274" w:author="jon pritchard" w:date="2025-03-28T10:00:00Z" w16du:dateUtc="2025-03-28T09:00:00Z">
        <w:r>
          <w:t xml:space="preserve"> </w:t>
        </w:r>
        <w:r w:rsidRPr="00624B58">
          <w:t xml:space="preserve">The algorithm described meets these requirements but </w:t>
        </w:r>
        <w:commentRangeStart w:id="3275"/>
        <w:r w:rsidRPr="00624B58">
          <w:t xml:space="preserve">implementers may </w:t>
        </w:r>
        <w:r w:rsidRPr="002D7DEE">
          <w:t xml:space="preserve">also </w:t>
        </w:r>
        <w:r w:rsidRPr="00624B58">
          <w:t>use their own</w:t>
        </w:r>
        <w:commentRangeEnd w:id="3275"/>
        <w:r>
          <w:rPr>
            <w:rStyle w:val="CommentReference"/>
          </w:rPr>
          <w:commentReference w:id="3275"/>
        </w:r>
        <w:r w:rsidRPr="00624B58">
          <w:t>.</w:t>
        </w:r>
      </w:ins>
    </w:p>
    <w:p w14:paraId="37E26F1C" w14:textId="4F432D9E" w:rsidR="00D343CC" w:rsidRDefault="00D343CC" w:rsidP="00E85AE1">
      <w:pPr>
        <w:spacing w:after="120" w:line="240" w:lineRule="auto"/>
        <w:jc w:val="both"/>
      </w:pPr>
      <w:del w:id="3276" w:author="Jonathan Pritchard" w:date="2025-03-11T14:37:00Z" w16du:dateUtc="2025-03-11T14:37:00Z">
        <w:r w:rsidDel="005B58AA">
          <w:delText>.</w:delText>
        </w:r>
      </w:del>
      <w:ins w:id="3277" w:author="Jonathan Pritchard" w:date="2025-03-11T14:37:00Z" w16du:dateUtc="2025-03-11T14:37:00Z">
        <w:r w:rsidR="005B58AA">
          <w:t>Clause H-1.1 and H-</w:t>
        </w:r>
      </w:ins>
      <w:ins w:id="3278" w:author="Jonathan Pritchard" w:date="2025-03-11T14:38:00Z" w16du:dateUtc="2025-03-11T14:38:00Z">
        <w:r w:rsidR="005B58AA">
          <w:t>1.2</w:t>
        </w:r>
      </w:ins>
      <w:ins w:id="3279" w:author="Jonathan Pritchard" w:date="2025-03-11T14:37:00Z" w16du:dateUtc="2025-03-11T14:37:00Z">
        <w:r w:rsidR="005B58AA">
          <w:t xml:space="preserve"> provide a set of numbered, </w:t>
        </w:r>
        <w:del w:id="3280" w:author="jon pritchard" w:date="2025-03-28T10:15:00Z" w16du:dateUtc="2025-03-28T09:15:00Z">
          <w:r w:rsidR="005B58AA" w:rsidDel="00D10598">
            <w:delText xml:space="preserve">normative </w:delText>
          </w:r>
        </w:del>
        <w:r w:rsidR="005B58AA">
          <w:t>steps for the conversion calculations.</w:t>
        </w:r>
      </w:ins>
    </w:p>
    <w:p w14:paraId="1840A243" w14:textId="77777777" w:rsidR="00F13E78" w:rsidRDefault="00F13E78" w:rsidP="00E85AE1">
      <w:pPr>
        <w:spacing w:after="120" w:line="240" w:lineRule="auto"/>
        <w:jc w:val="both"/>
      </w:pPr>
    </w:p>
    <w:p w14:paraId="600F8A9B" w14:textId="77777777" w:rsidR="00F13E78" w:rsidRPr="009D35BB" w:rsidRDefault="00F13E78" w:rsidP="002D7DEE">
      <w:pPr>
        <w:pStyle w:val="Heading2"/>
        <w:numPr>
          <w:ilvl w:val="1"/>
          <w:numId w:val="221"/>
        </w:numPr>
      </w:pPr>
      <w:bookmarkStart w:id="3281" w:name="_Toc194067262"/>
      <w:r>
        <w:t>Conversion from UTM to WGS 84</w:t>
      </w:r>
      <w:bookmarkEnd w:id="3281"/>
    </w:p>
    <w:p w14:paraId="4F454894" w14:textId="4BE73D6A" w:rsidR="00F13E78" w:rsidRPr="003642D0" w:rsidRDefault="00F13E78" w:rsidP="00F13E78">
      <w:pPr>
        <w:pStyle w:val="ListParagraph"/>
        <w:numPr>
          <w:ilvl w:val="0"/>
          <w:numId w:val="163"/>
        </w:numPr>
        <w:contextualSpacing/>
        <w:rPr>
          <w:rFonts w:ascii="Cambria Math" w:eastAsiaTheme="minorEastAsia" w:hAnsi="Cambria Math"/>
        </w:rPr>
      </w:pPr>
      <w:r>
        <w:rPr>
          <w:rFonts w:eastAsiaTheme="minorEastAsia"/>
          <w:noProof/>
        </w:rPr>
        <mc:AlternateContent>
          <mc:Choice Requires="wps">
            <w:drawing>
              <wp:anchor distT="0" distB="0" distL="114300" distR="114300" simplePos="0" relativeHeight="251658248" behindDoc="0" locked="0" layoutInCell="1" allowOverlap="1" wp14:anchorId="48F1D3BA" wp14:editId="569AAA5F">
                <wp:simplePos x="0" y="0"/>
                <wp:positionH relativeFrom="margin">
                  <wp:posOffset>198120</wp:posOffset>
                </wp:positionH>
                <wp:positionV relativeFrom="paragraph">
                  <wp:posOffset>520700</wp:posOffset>
                </wp:positionV>
                <wp:extent cx="2618105" cy="1104900"/>
                <wp:effectExtent l="0" t="0" r="10795" b="19050"/>
                <wp:wrapNone/>
                <wp:docPr id="1794923582" name="Rectangle 1794923582"/>
                <wp:cNvGraphicFramePr/>
                <a:graphic xmlns:a="http://schemas.openxmlformats.org/drawingml/2006/main">
                  <a:graphicData uri="http://schemas.microsoft.com/office/word/2010/wordprocessingShape">
                    <wps:wsp>
                      <wps:cNvSpPr/>
                      <wps:spPr>
                        <a:xfrm>
                          <a:off x="0" y="0"/>
                          <a:ext cx="2618105" cy="110490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2CE594ED"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1D3BA" id="Rectangle 1794923582" o:spid="_x0000_s1039" style="position:absolute;left:0;text-align:left;margin-left:15.6pt;margin-top:41pt;width:206.15pt;height:87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" filled="f" strokecolor="#1f3763 [1604]" strokeweight=".5pt">
                <v:textbox>
                  <w:txbxContent>
                    <w:p w14:paraId="2CE594ED" w14:textId="77777777" w:rsidR="00F13E78" w:rsidRPr="009D35BB" w:rsidRDefault="00F13E78" w:rsidP="00F13E78">
                      <w:pPr>
                        <w:jc w:val="right"/>
                      </w:pPr>
                    </w:p>
                  </w:txbxContent>
                </v:textbox>
                <w10:wrap anchorx="margin"/>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49" behindDoc="0" locked="0" layoutInCell="1" allowOverlap="1" wp14:anchorId="6F84757C" wp14:editId="479C0ED5">
                <wp:simplePos x="0" y="0"/>
                <wp:positionH relativeFrom="column">
                  <wp:posOffset>2737262</wp:posOffset>
                </wp:positionH>
                <wp:positionV relativeFrom="paragraph">
                  <wp:posOffset>541193</wp:posOffset>
                </wp:positionV>
                <wp:extent cx="172193" cy="190005"/>
                <wp:effectExtent l="0" t="0" r="0" b="635"/>
                <wp:wrapNone/>
                <wp:docPr id="9040737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193" cy="190005"/>
                        </a:xfrm>
                        <a:prstGeom prst="rect">
                          <a:avLst/>
                        </a:prstGeom>
                        <a:noFill/>
                        <a:ln w="9525">
                          <a:noFill/>
                          <a:miter lim="800000"/>
                          <a:headEnd/>
                          <a:tailEnd/>
                        </a:ln>
                      </wps:spPr>
                      <wps:txbx>
                        <w:txbxContent>
                          <w:p w14:paraId="050BB32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4757C" id="_x0000_s1040" type="#_x0000_t202" style="position:absolute;left:0;text-align:left;margin-left:215.55pt;margin-top:42.6pt;width:13.55pt;height:14.95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" filled="f" stroked="f">
                <v:textbox>
                  <w:txbxContent>
                    <w:p w14:paraId="050BB32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w:pict>
          </mc:Fallback>
        </mc:AlternateContent>
      </w:r>
      <w:r>
        <w:t xml:space="preserve">For the calculation of latitude </w:t>
      </w:r>
      <m:oMath>
        <m:r>
          <w:rPr>
            <w:rFonts w:ascii="Cambria Math" w:eastAsiaTheme="minorEastAsia" w:hAnsi="Cambria Math"/>
          </w:rPr>
          <m:t>φ</m:t>
        </m:r>
      </m:oMath>
      <w:r w:rsidRPr="003642D0">
        <w:rPr>
          <w:rFonts w:eastAsiaTheme="minorEastAsia"/>
        </w:rPr>
        <w:t xml:space="preserve"> and longitude </w:t>
      </w:r>
      <m:oMath>
        <m:r>
          <w:rPr>
            <w:rFonts w:ascii="Cambria Math" w:eastAsiaTheme="minorEastAsia" w:hAnsi="Cambria Math"/>
          </w:rPr>
          <m:t>λ</m:t>
        </m:r>
      </m:oMath>
      <w:r w:rsidRPr="003642D0">
        <w:rPr>
          <w:rFonts w:eastAsiaTheme="minorEastAsia"/>
        </w:rPr>
        <w:t xml:space="preserve"> (both in degrees of arc) from easting </w:t>
      </w:r>
      <w:r w:rsidRPr="009B4A44">
        <w:rPr>
          <w:rFonts w:ascii="Cambria Math" w:eastAsiaTheme="minorEastAsia" w:hAnsi="Cambria Math"/>
          <w:i/>
        </w:rPr>
        <w:t>E</w:t>
      </w:r>
      <w:r w:rsidRPr="003642D0">
        <w:rPr>
          <w:rFonts w:eastAsiaTheme="minorEastAsia"/>
        </w:rPr>
        <w:t xml:space="preserve"> and northing </w:t>
      </w:r>
      <w:r w:rsidRPr="009B4A44">
        <w:rPr>
          <w:rFonts w:ascii="Cambria Math" w:eastAsiaTheme="minorEastAsia" w:hAnsi="Cambria Math"/>
          <w:i/>
        </w:rPr>
        <w:t>N</w:t>
      </w:r>
      <w:r w:rsidRPr="003642D0">
        <w:rPr>
          <w:rFonts w:ascii="Cambria Math" w:eastAsiaTheme="minorEastAsia" w:hAnsi="Cambria Math"/>
        </w:rPr>
        <w:t xml:space="preserve"> </w:t>
      </w:r>
      <w:r>
        <w:rPr>
          <w:rFonts w:eastAsiaTheme="minorEastAsia" w:cstheme="minorHAnsi"/>
        </w:rPr>
        <w:t>(both in mete</w:t>
      </w:r>
      <w:r w:rsidRPr="003642D0">
        <w:rPr>
          <w:rFonts w:eastAsiaTheme="minorEastAsia" w:cstheme="minorHAnsi"/>
        </w:rPr>
        <w:t>rs)</w:t>
      </w:r>
      <w:r w:rsidRPr="003642D0">
        <w:rPr>
          <w:rFonts w:ascii="Cambria Math" w:eastAsiaTheme="minorEastAsia" w:hAnsi="Cambria Math"/>
        </w:rPr>
        <w:t xml:space="preserve"> </w:t>
      </w:r>
      <w:r w:rsidRPr="003642D0">
        <w:rPr>
          <w:rFonts w:eastAsiaTheme="minorEastAsia" w:cstheme="minorHAnsi"/>
        </w:rPr>
        <w:t xml:space="preserve">from a Universal Transverse Mercator (UTM) </w:t>
      </w:r>
      <w:r>
        <w:rPr>
          <w:rFonts w:eastAsiaTheme="minorEastAsia" w:cstheme="minorHAnsi"/>
        </w:rPr>
        <w:t>coordinate reference system (CRS)</w:t>
      </w:r>
      <w:r w:rsidRPr="003642D0">
        <w:rPr>
          <w:rFonts w:eastAsiaTheme="minorEastAsia" w:cstheme="minorHAnsi"/>
        </w:rPr>
        <w:t xml:space="preserve"> where the UTM CRS has a geodetic CRS of WGS 84, it is given </w:t>
      </w:r>
      <w:r>
        <w:rPr>
          <w:rFonts w:eastAsiaTheme="minorEastAsia" w:cstheme="minorHAnsi"/>
        </w:rPr>
        <w:t>for all UTM zones</w:t>
      </w:r>
      <w:r w:rsidRPr="003642D0">
        <w:rPr>
          <w:rFonts w:eastAsiaTheme="minorEastAsia" w:cstheme="minorHAnsi"/>
        </w:rPr>
        <w:t>:</w:t>
      </w:r>
      <w:r w:rsidRPr="003642D0">
        <w:rPr>
          <w:rFonts w:ascii="Cambria Math" w:eastAsiaTheme="minorEastAsia" w:hAnsi="Cambria Math"/>
        </w:rPr>
        <w:t xml:space="preserve"> </w:t>
      </w:r>
    </w:p>
    <w:p w14:paraId="2FFE41AA" w14:textId="1AAF233B"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False easting </w:t>
      </w:r>
      <w:r w:rsidRPr="00F54BEE">
        <w:rPr>
          <w:rFonts w:ascii="Cambria Math" w:eastAsiaTheme="minorEastAsia" w:hAnsi="Cambria Math"/>
          <w:i/>
        </w:rPr>
        <w:t>FE</w:t>
      </w:r>
      <w:r>
        <w:rPr>
          <w:rFonts w:ascii="Cambria Math" w:eastAsiaTheme="minorEastAsia" w:hAnsi="Cambria Math"/>
        </w:rPr>
        <w:t xml:space="preserve">                  = 500000 m</w:t>
      </w:r>
    </w:p>
    <w:p w14:paraId="4829DFD0" w14:textId="77777777" w:rsidR="00F13E78" w:rsidRDefault="00F13E78" w:rsidP="00F13E78">
      <w:pPr>
        <w:spacing w:line="240" w:lineRule="auto"/>
        <w:ind w:left="360"/>
        <w:rPr>
          <w:rFonts w:ascii="Cambria Math" w:eastAsiaTheme="minorEastAsia" w:hAnsi="Cambria Math"/>
        </w:rPr>
      </w:pPr>
      <w:r>
        <w:rPr>
          <w:rFonts w:eastAsiaTheme="minorEastAsia"/>
        </w:rPr>
        <w:t xml:space="preserve">Scale at natural origin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=0.9996</m:t>
        </m:r>
      </m:oMath>
      <w:r>
        <w:rPr>
          <w:rFonts w:eastAsiaTheme="minorEastAsia"/>
        </w:rPr>
        <w:t xml:space="preserve"> </w:t>
      </w:r>
    </w:p>
    <w:p w14:paraId="097C0C3A"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Semi-major axis </w:t>
      </w:r>
      <w:r w:rsidRPr="00F54BEE">
        <w:rPr>
          <w:rFonts w:ascii="Cambria Math" w:eastAsiaTheme="minorEastAsia" w:hAnsi="Cambria Math"/>
          <w:i/>
        </w:rPr>
        <w:t>a</w:t>
      </w:r>
      <w:r>
        <w:rPr>
          <w:rFonts w:ascii="Cambria Math" w:eastAsiaTheme="minorEastAsia" w:hAnsi="Cambria Math"/>
        </w:rPr>
        <w:t xml:space="preserve">               = 6378137.000 m </w:t>
      </w:r>
    </w:p>
    <w:p w14:paraId="76EDC27E" w14:textId="7C3076AF" w:rsidR="00F13E78" w:rsidRDefault="00F13E78" w:rsidP="00F13E78">
      <w:pPr>
        <w:spacing w:line="240" w:lineRule="auto"/>
        <w:ind w:left="360"/>
        <w:rPr>
          <w:rFonts w:ascii="Cambria Math" w:eastAsiaTheme="minorEastAsia" w:hAnsi="Cambria Math"/>
          <w:vertAlign w:val="subscript"/>
        </w:rPr>
      </w:pPr>
      <w:r w:rsidRPr="001D286B">
        <w:rPr>
          <w:rFonts w:ascii="Cambria Math" w:eastAsiaTheme="minorEastAsia" w:hAnsi="Cambria Math"/>
          <w:noProof/>
          <w:vertAlign w:val="subscript"/>
        </w:rPr>
        <mc:AlternateContent>
          <mc:Choice Requires="wps">
            <w:drawing>
              <wp:anchor distT="45720" distB="45720" distL="114300" distR="114300" simplePos="0" relativeHeight="251658250" behindDoc="0" locked="0" layoutInCell="1" allowOverlap="1" wp14:anchorId="3DD8A6C7" wp14:editId="5DCB7D7E">
                <wp:simplePos x="0" y="0"/>
                <wp:positionH relativeFrom="column">
                  <wp:posOffset>2977136</wp:posOffset>
                </wp:positionH>
                <wp:positionV relativeFrom="paragraph">
                  <wp:posOffset>250569</wp:posOffset>
                </wp:positionV>
                <wp:extent cx="201295" cy="207645"/>
                <wp:effectExtent l="0" t="0" r="0" b="1905"/>
                <wp:wrapNone/>
                <wp:docPr id="3803256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7E8F0352"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8A6C7" id="_x0000_s1041" type="#_x0000_t202" style="position:absolute;left:0;text-align:left;margin-left:234.4pt;margin-top:19.75pt;width:15.85pt;height:16.35pt;z-index:2516582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" filled="f" stroked="f">
                <v:textbox>
                  <w:txbxContent>
                    <w:p w14:paraId="7E8F0352"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v:textbox>
              </v:shape>
            </w:pict>
          </mc:Fallback>
        </mc:AlternateContent>
      </w:r>
      <w:r>
        <w:rPr>
          <w:rFonts w:eastAsiaTheme="minorEastAsia"/>
        </w:rPr>
        <w:t xml:space="preserve">Inverse flattening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Pr>
          <w:rFonts w:ascii="Cambria Math" w:eastAsiaTheme="minorEastAsia" w:hAnsi="Cambria Math"/>
        </w:rPr>
        <w:t xml:space="preserve">           = 298.257223563 </w:t>
      </w:r>
    </w:p>
    <w:p w14:paraId="1A4B492C" w14:textId="22BD8F2B" w:rsidR="00F13E78" w:rsidRDefault="00F13E78" w:rsidP="00F13E78">
      <w:pPr>
        <w:spacing w:line="240" w:lineRule="auto"/>
        <w:ind w:left="360"/>
        <w:rPr>
          <w:rFonts w:eastAsiaTheme="minorEastAsia"/>
        </w:rPr>
      </w:pPr>
      <w:r>
        <w:rPr>
          <w:rFonts w:eastAsiaTheme="minorEastAsia"/>
        </w:rPr>
        <w:t xml:space="preserve">Where </w:t>
      </w:r>
      <w:r w:rsidRPr="00F54BEE">
        <w:rPr>
          <w:rFonts w:ascii="Cambria Math" w:eastAsiaTheme="minorEastAsia" w:hAnsi="Cambria Math"/>
          <w:i/>
        </w:rPr>
        <w:t>b</w:t>
      </w:r>
      <w:r>
        <w:rPr>
          <w:rFonts w:eastAsiaTheme="minorEastAsia"/>
        </w:rPr>
        <w:t xml:space="preserve"> is the semi-minor axis, because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a-b</m:t>
            </m:r>
          </m:den>
        </m:f>
      </m:oMath>
      <w:r>
        <w:rPr>
          <w:rFonts w:eastAsiaTheme="minorEastAsia"/>
        </w:rPr>
        <w:t xml:space="preserve">   </w:t>
      </w:r>
      <w:r>
        <w:rPr>
          <w:rFonts w:eastAsiaTheme="minorEastAsia"/>
          <w:vertAlign w:val="subscript"/>
        </w:rPr>
        <w:t xml:space="preserve"> </w:t>
      </w:r>
    </w:p>
    <w:p w14:paraId="5542D7F4" w14:textId="61AC99B1" w:rsidR="00F13E78" w:rsidRDefault="00F13E78" w:rsidP="00F13E78">
      <w:pPr>
        <w:spacing w:line="240" w:lineRule="auto"/>
        <w:ind w:left="360"/>
        <w:rPr>
          <w:rFonts w:ascii="Cambria Math" w:eastAsiaTheme="minorEastAsia" w:hAnsi="Cambria Math"/>
        </w:rPr>
      </w:pPr>
      <w:r>
        <w:rPr>
          <w:rFonts w:eastAsiaTheme="minorEastAsia"/>
        </w:rPr>
        <w:t xml:space="preserve">it follows that </w:t>
      </w:r>
      <w:r w:rsidRPr="00F54BEE">
        <w:rPr>
          <w:rFonts w:ascii="Cambria Math" w:eastAsiaTheme="minorEastAsia" w:hAnsi="Cambria Math"/>
          <w:i/>
        </w:rPr>
        <w:t>f</w:t>
      </w:r>
      <w:r>
        <w:rPr>
          <w:rFonts w:ascii="Cambria Math" w:eastAsiaTheme="minorEastAsia" w:hAnsi="Cambria Math"/>
        </w:rPr>
        <w:t xml:space="preserve">  = 3.35281066475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0063839C" w14:textId="77777777" w:rsidR="00F13E78" w:rsidRPr="0072225C" w:rsidRDefault="00F13E78" w:rsidP="00F13E78">
      <w:pPr>
        <w:spacing w:line="240" w:lineRule="auto"/>
        <w:ind w:left="360"/>
        <w:rPr>
          <w:rFonts w:eastAsiaTheme="minorEastAsia"/>
        </w:rPr>
      </w:pPr>
      <w:r>
        <w:rPr>
          <w:rFonts w:eastAsiaTheme="minorEastAsia"/>
        </w:rPr>
        <w:t xml:space="preserve">that </w:t>
      </w:r>
      <m:oMath>
        <m:r>
          <w:rPr>
            <w:rFonts w:ascii="Cambria Math" w:eastAsiaTheme="minorEastAsia" w:hAnsi="Cambria Math"/>
          </w:rPr>
          <m:t xml:space="preserve">b=a </m:t>
        </m:r>
        <m:d>
          <m:dPr>
            <m:ctrlPr>
              <w:rPr>
                <w:rFonts w:ascii="Cambria Math" w:eastAsiaTheme="minorEastAsia" w:hAnsi="Cambria Math"/>
                <w:i/>
              </w:rPr>
            </m:ctrlPr>
          </m:dPr>
          <m:e>
            <m:r>
              <w:rPr>
                <w:rFonts w:ascii="Cambria Math" w:eastAsiaTheme="minorEastAsia" w:hAnsi="Cambria Math"/>
              </w:rPr>
              <m:t>1-f</m:t>
            </m:r>
          </m:e>
        </m:d>
      </m:oMath>
    </w:p>
    <w:p w14:paraId="04BCB498" w14:textId="77777777" w:rsidR="00F13E78" w:rsidRDefault="00F13E78" w:rsidP="00F13E78">
      <w:pPr>
        <w:spacing w:line="240" w:lineRule="auto"/>
        <w:ind w:left="360"/>
        <w:rPr>
          <w:rFonts w:eastAsiaTheme="minorEastAsia"/>
        </w:rPr>
      </w:pPr>
      <w:r>
        <w:rPr>
          <w:rFonts w:eastAsiaTheme="minorEastAsia"/>
        </w:rPr>
        <w:t xml:space="preserve">and that  </w:t>
      </w:r>
      <m:oMath>
        <m:r>
          <w:rPr>
            <w:rFonts w:ascii="Cambria Math" w:eastAsiaTheme="minorEastAsia" w:hAnsi="Cambria Math"/>
          </w:rPr>
          <m:t>b=6356752.31425</m:t>
        </m:r>
      </m:oMath>
      <w:r>
        <w:rPr>
          <w:rFonts w:eastAsiaTheme="minorEastAsia"/>
        </w:rPr>
        <w:t xml:space="preserve">  </w:t>
      </w:r>
    </w:p>
    <w:p w14:paraId="5668D22F" w14:textId="77777777" w:rsidR="00F13E78" w:rsidRDefault="00F13E78" w:rsidP="00F13E78">
      <w:pPr>
        <w:spacing w:after="0" w:line="240" w:lineRule="auto"/>
        <w:ind w:left="360"/>
        <w:rPr>
          <w:rFonts w:eastAsiaTheme="minorEastAsia"/>
        </w:rPr>
      </w:pPr>
      <w:r>
        <w:rPr>
          <w:rFonts w:eastAsiaTheme="minorEastAsia"/>
          <w:noProof/>
        </w:rPr>
        <mc:AlternateContent>
          <mc:Choice Requires="wps">
            <w:drawing>
              <wp:anchor distT="0" distB="0" distL="114300" distR="114300" simplePos="0" relativeHeight="251658257" behindDoc="0" locked="0" layoutInCell="1" allowOverlap="1" wp14:anchorId="725B4C46" wp14:editId="338A0BB2">
                <wp:simplePos x="0" y="0"/>
                <wp:positionH relativeFrom="margin">
                  <wp:posOffset>2707574</wp:posOffset>
                </wp:positionH>
                <wp:positionV relativeFrom="paragraph">
                  <wp:posOffset>148945</wp:posOffset>
                </wp:positionV>
                <wp:extent cx="1417130" cy="510639"/>
                <wp:effectExtent l="0" t="0" r="12065" b="22860"/>
                <wp:wrapNone/>
                <wp:docPr id="1623906306" name="Rectangle 1623906306"/>
                <wp:cNvGraphicFramePr/>
                <a:graphic xmlns:a="http://schemas.openxmlformats.org/drawingml/2006/main">
                  <a:graphicData uri="http://schemas.microsoft.com/office/word/2010/wordprocessingShape">
                    <wps:wsp>
                      <wps:cNvSpPr/>
                      <wps:spPr>
                        <a:xfrm>
                          <a:off x="0" y="0"/>
                          <a:ext cx="1417130" cy="510639"/>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6413796B"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B4C46" id="Rectangle 1623906306" o:spid="_x0000_s1042" style="position:absolute;left:0;text-align:left;margin-left:213.2pt;margin-top:11.75pt;width:111.6pt;height:40.2pt;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" filled="f" strokecolor="#1f3763 [1604]" strokeweight=".5pt">
                <v:textbox>
                  <w:txbxContent>
                    <w:p w14:paraId="6413796B" w14:textId="77777777" w:rsidR="00F13E78" w:rsidRPr="009D35BB" w:rsidRDefault="00F13E78" w:rsidP="00F13E78">
                      <w:pPr>
                        <w:jc w:val="right"/>
                      </w:pPr>
                    </w:p>
                  </w:txbxContent>
                </v:textbox>
                <w10:wrap anchorx="margin"/>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58" behindDoc="0" locked="0" layoutInCell="1" allowOverlap="1" wp14:anchorId="51EF85A7" wp14:editId="6CE73746">
                <wp:simplePos x="0" y="0"/>
                <wp:positionH relativeFrom="column">
                  <wp:posOffset>4064445</wp:posOffset>
                </wp:positionH>
                <wp:positionV relativeFrom="paragraph">
                  <wp:posOffset>93510</wp:posOffset>
                </wp:positionV>
                <wp:extent cx="201295" cy="207645"/>
                <wp:effectExtent l="0" t="0" r="0" b="1905"/>
                <wp:wrapNone/>
                <wp:docPr id="184761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5A25E186"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F85A7" id="_x0000_s1043" type="#_x0000_t202" style="position:absolute;left:0;text-align:left;margin-left:320.05pt;margin-top:7.35pt;width:15.85pt;height:16.35pt;z-index:25165825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" filled="f" stroked="f">
                <v:textbox>
                  <w:txbxContent>
                    <w:p w14:paraId="5A25E186"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w:pict>
          </mc:Fallback>
        </mc:AlternateContent>
      </w:r>
    </w:p>
    <w:p w14:paraId="0E54284F" w14:textId="77777777" w:rsidR="00F13E78" w:rsidRPr="009D35BB" w:rsidRDefault="00F13E78" w:rsidP="00F13E78">
      <w:pPr>
        <w:pStyle w:val="ListParagraph"/>
        <w:numPr>
          <w:ilvl w:val="0"/>
          <w:numId w:val="163"/>
        </w:numPr>
        <w:contextualSpacing/>
        <w:rPr>
          <w:rFonts w:ascii="Cambria Math" w:eastAsiaTheme="minorEastAsia" w:hAnsi="Cambria Math"/>
          <w:vertAlign w:val="subscript"/>
        </w:rPr>
      </w:pPr>
      <w:r w:rsidRPr="009D35BB">
        <w:rPr>
          <w:rFonts w:eastAsiaTheme="minorEastAsia"/>
        </w:rPr>
        <w:t>For all UTM North zones</w:t>
      </w:r>
      <w:r>
        <w:rPr>
          <w:rFonts w:eastAsiaTheme="minorEastAsia"/>
        </w:rPr>
        <w:t>,</w:t>
      </w:r>
      <w:r w:rsidRPr="009D35BB">
        <w:rPr>
          <w:rFonts w:eastAsiaTheme="minorEastAsia"/>
        </w:rPr>
        <w:t xml:space="preserve"> false northing </w:t>
      </w:r>
      <w:r w:rsidRPr="009D35BB">
        <w:rPr>
          <w:rFonts w:ascii="Cambria Math" w:eastAsiaTheme="minorEastAsia" w:hAnsi="Cambria Math"/>
          <w:i/>
        </w:rPr>
        <w:t>FN</w:t>
      </w:r>
      <w:r w:rsidRPr="009D35BB">
        <w:rPr>
          <w:rFonts w:ascii="Cambria Math" w:eastAsiaTheme="minorEastAsia" w:hAnsi="Cambria Math"/>
        </w:rPr>
        <w:t xml:space="preserve">           = 0 m  </w:t>
      </w:r>
    </w:p>
    <w:p w14:paraId="4D9B1A1E" w14:textId="77777777" w:rsidR="00F13E78" w:rsidRDefault="00F13E78" w:rsidP="00F13E78">
      <w:pPr>
        <w:ind w:left="360" w:firstLine="360"/>
        <w:rPr>
          <w:rFonts w:ascii="Cambria Math" w:eastAsiaTheme="minorEastAsia" w:hAnsi="Cambria Math"/>
          <w:vertAlign w:val="subscript"/>
        </w:rPr>
      </w:pPr>
      <w:r>
        <w:rPr>
          <w:rFonts w:eastAsiaTheme="minorEastAsia"/>
        </w:rPr>
        <w:t xml:space="preserve">For all UTM South zones, false northing </w:t>
      </w:r>
      <w:r w:rsidRPr="00F54BEE">
        <w:rPr>
          <w:rFonts w:ascii="Cambria Math" w:eastAsiaTheme="minorEastAsia" w:hAnsi="Cambria Math"/>
          <w:i/>
        </w:rPr>
        <w:t>F</w:t>
      </w:r>
      <w:r>
        <w:rPr>
          <w:rFonts w:ascii="Cambria Math" w:eastAsiaTheme="minorEastAsia" w:hAnsi="Cambria Math"/>
          <w:i/>
        </w:rPr>
        <w:t>N</w:t>
      </w:r>
      <w:r>
        <w:rPr>
          <w:rFonts w:ascii="Cambria Math" w:eastAsiaTheme="minorEastAsia" w:hAnsi="Cambria Math"/>
        </w:rPr>
        <w:t xml:space="preserve">          </w:t>
      </w:r>
      <w:r>
        <w:rPr>
          <w:rFonts w:ascii="Cambria Math" w:eastAsiaTheme="minorEastAsia" w:hAnsi="Cambria Math"/>
        </w:rPr>
        <w:tab/>
        <w:t xml:space="preserve">= 10000000 m  </w:t>
      </w:r>
    </w:p>
    <w:p w14:paraId="5245CC4F" w14:textId="77777777" w:rsidR="00F13E78" w:rsidRDefault="00F13E78" w:rsidP="00F13E78">
      <w:pPr>
        <w:pStyle w:val="ListParagraph"/>
        <w:spacing w:after="0"/>
        <w:rPr>
          <w:rFonts w:eastAsiaTheme="minorEastAsia"/>
        </w:rPr>
      </w:pPr>
    </w:p>
    <w:p w14:paraId="5ABBE39D" w14:textId="77777777" w:rsidR="00F13E78" w:rsidRDefault="00F13E78" w:rsidP="00F13E78">
      <w:pPr>
        <w:pStyle w:val="ListParagraph"/>
        <w:numPr>
          <w:ilvl w:val="0"/>
          <w:numId w:val="163"/>
        </w:numPr>
        <w:contextualSpacing/>
        <w:rPr>
          <w:rFonts w:eastAsiaTheme="minorEastAsia"/>
        </w:rPr>
      </w:pPr>
      <w:r w:rsidRPr="001D286B">
        <w:rPr>
          <w:rFonts w:ascii="Cambria Math" w:eastAsiaTheme="minorEastAsia" w:hAnsi="Cambria Math"/>
          <w:noProof/>
          <w:vertAlign w:val="subscript"/>
        </w:rPr>
        <mc:AlternateContent>
          <mc:Choice Requires="wps">
            <w:drawing>
              <wp:anchor distT="45720" distB="45720" distL="114300" distR="114300" simplePos="0" relativeHeight="251658259" behindDoc="0" locked="0" layoutInCell="1" allowOverlap="1" wp14:anchorId="7D406FF0" wp14:editId="2C133F9A">
                <wp:simplePos x="0" y="0"/>
                <wp:positionH relativeFrom="column">
                  <wp:posOffset>817335</wp:posOffset>
                </wp:positionH>
                <wp:positionV relativeFrom="paragraph">
                  <wp:posOffset>221532</wp:posOffset>
                </wp:positionV>
                <wp:extent cx="201295" cy="207645"/>
                <wp:effectExtent l="0" t="0" r="0" b="190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7A49C1D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06FF0" id="_x0000_s1044" type="#_x0000_t202" style="position:absolute;left:0;text-align:left;margin-left:64.35pt;margin-top:17.45pt;width:15.85pt;height:16.35pt;z-index:2516582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" filled="f" stroked="f">
                <v:textbox>
                  <w:txbxContent>
                    <w:p w14:paraId="7A49C1D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w:pict>
          </mc:Fallback>
        </mc:AlternateContent>
      </w:r>
      <w:r>
        <w:rPr>
          <w:rFonts w:eastAsiaTheme="minorEastAsia"/>
        </w:rPr>
        <w:t>Each UTM zone has a corresponding central meridian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oMath>
      <w:r>
        <w:rPr>
          <w:rFonts w:eastAsiaTheme="minorEastAsia"/>
        </w:rPr>
        <w:t xml:space="preserve">, which can be found in the EPSG dataset.  North and south zones of the same number (e.g., UTM Zone 18N and UTM Zone 18S) share a central meridian. </w:t>
      </w:r>
    </w:p>
    <w:p w14:paraId="7517F3F8" w14:textId="77777777" w:rsidR="00F13E78" w:rsidRPr="00332765" w:rsidRDefault="00F13E78" w:rsidP="00F13E78">
      <w:pPr>
        <w:ind w:left="360"/>
        <w:rPr>
          <w:rFonts w:eastAsiaTheme="minorEastAsia"/>
        </w:rPr>
      </w:pPr>
      <w:r w:rsidRPr="00332765">
        <w:rPr>
          <w:rFonts w:eastAsiaTheme="minorEastAsia"/>
        </w:rPr>
        <w:t>Algorithmically, the value can be found as follows:</w:t>
      </w:r>
    </w:p>
    <w:p w14:paraId="32F76D8D" w14:textId="77777777" w:rsidR="00F13E78" w:rsidRDefault="00F13E78" w:rsidP="00F13E78">
      <w:pPr>
        <w:pStyle w:val="ListParagraph"/>
        <w:rPr>
          <w:rFonts w:ascii="Cambria Math" w:eastAsiaTheme="minorEastAsia" w:hAnsi="Cambria Math"/>
          <w:vertAlign w:val="subscript"/>
        </w:rPr>
      </w:pPr>
      <w:r>
        <w:rPr>
          <w:rFonts w:eastAsiaTheme="minorEastAsia"/>
        </w:rPr>
        <w:t xml:space="preserve">For zone numbers </w:t>
      </w:r>
      <w:r>
        <w:rPr>
          <w:rFonts w:ascii="Cambria Math" w:eastAsiaTheme="minorEastAsia" w:hAnsi="Cambria Math"/>
          <w:i/>
        </w:rPr>
        <w:t>N</w:t>
      </w:r>
      <w:r w:rsidRPr="0058148F">
        <w:rPr>
          <w:rFonts w:ascii="Cambria Math" w:eastAsiaTheme="minorEastAsia" w:hAnsi="Cambria Math"/>
          <w:i/>
          <w:vertAlign w:val="subscript"/>
        </w:rPr>
        <w:t>z</w:t>
      </w:r>
      <w:r>
        <w:rPr>
          <w:rFonts w:ascii="Cambria Math" w:eastAsiaTheme="minorEastAsia" w:hAnsi="Cambria Math"/>
        </w:rPr>
        <w:t xml:space="preserve"> </w:t>
      </w:r>
      <w:r>
        <w:rPr>
          <w:rFonts w:eastAsiaTheme="minorEastAsia"/>
        </w:rPr>
        <w:t xml:space="preserve">between 1 and 30 (inclusive): </w:t>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183-(6×</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r>
              <w:rPr>
                <w:rFonts w:ascii="Cambria Math" w:eastAsiaTheme="minorEastAsia" w:hAnsi="Cambria Math"/>
              </w:rPr>
              <m:t>)</m:t>
            </m:r>
          </m:e>
        </m:d>
        <m:r>
          <w:rPr>
            <w:rFonts w:ascii="Cambria Math" w:eastAsiaTheme="minorEastAsia" w:hAnsi="Cambria Math"/>
          </w:rPr>
          <m:t>° W</m:t>
        </m:r>
      </m:oMath>
      <w:r>
        <w:rPr>
          <w:rFonts w:eastAsiaTheme="minorEastAsia"/>
        </w:rPr>
        <w:t xml:space="preserve">  </w:t>
      </w:r>
    </w:p>
    <w:p w14:paraId="593288D2" w14:textId="77777777" w:rsidR="00F13E78" w:rsidRDefault="00F13E78" w:rsidP="00F13E78">
      <w:pPr>
        <w:ind w:left="360" w:firstLine="360"/>
        <w:rPr>
          <w:rFonts w:eastAsiaTheme="minorEastAsia"/>
        </w:rPr>
      </w:pPr>
      <w:r>
        <w:rPr>
          <w:rFonts w:eastAsiaTheme="minorEastAsia"/>
        </w:rPr>
        <w:t xml:space="preserve">For </w:t>
      </w:r>
      <w:r w:rsidRPr="009D35BB">
        <w:rPr>
          <w:rFonts w:eastAsiaTheme="minorEastAsia"/>
        </w:rPr>
        <w:t>zone number</w:t>
      </w:r>
      <w:r>
        <w:rPr>
          <w:rFonts w:eastAsiaTheme="minorEastAsia"/>
        </w:rPr>
        <w:t>s</w:t>
      </w:r>
      <w:r w:rsidRPr="009D35BB">
        <w:rPr>
          <w:rFonts w:eastAsiaTheme="minorEastAsia"/>
        </w:rPr>
        <w:t xml:space="preserve"> </w:t>
      </w:r>
      <w:r w:rsidRPr="009D35BB">
        <w:rPr>
          <w:rFonts w:ascii="Cambria Math" w:eastAsiaTheme="minorEastAsia" w:hAnsi="Cambria Math"/>
          <w:i/>
        </w:rPr>
        <w:t>N</w:t>
      </w:r>
      <w:r w:rsidRPr="009D35BB">
        <w:rPr>
          <w:rFonts w:ascii="Cambria Math" w:eastAsiaTheme="minorEastAsia" w:hAnsi="Cambria Math"/>
          <w:i/>
          <w:vertAlign w:val="subscript"/>
        </w:rPr>
        <w:t>z</w:t>
      </w:r>
      <w:r w:rsidRPr="009D35BB">
        <w:rPr>
          <w:rFonts w:ascii="Cambria Math" w:eastAsiaTheme="minorEastAsia" w:hAnsi="Cambria Math"/>
        </w:rPr>
        <w:t xml:space="preserve"> </w:t>
      </w:r>
      <w:r>
        <w:rPr>
          <w:rFonts w:eastAsiaTheme="minorEastAsia"/>
        </w:rPr>
        <w:t>between</w:t>
      </w:r>
      <w:r w:rsidRPr="009D35BB">
        <w:rPr>
          <w:rFonts w:eastAsiaTheme="minorEastAsia"/>
        </w:rPr>
        <w:t xml:space="preserve"> 31 </w:t>
      </w:r>
      <w:r>
        <w:rPr>
          <w:rFonts w:eastAsiaTheme="minorEastAsia"/>
        </w:rPr>
        <w:t>and</w:t>
      </w:r>
      <w:r w:rsidRPr="009D35BB">
        <w:rPr>
          <w:rFonts w:eastAsiaTheme="minorEastAsia"/>
        </w:rPr>
        <w:t xml:space="preserve"> 60 (inclusive)</w:t>
      </w:r>
      <w:r>
        <w:rPr>
          <w:rFonts w:eastAsiaTheme="minorEastAsia"/>
        </w:rPr>
        <w:t xml:space="preserve">: </w:t>
      </w:r>
      <w:r w:rsidRPr="009D35BB">
        <w:rPr>
          <w:rFonts w:eastAsiaTheme="minorEastAsia"/>
        </w:rPr>
        <w:t xml:space="preserve"> </w:t>
      </w:r>
      <w:r>
        <w:rPr>
          <w:rFonts w:eastAsiaTheme="minorEastAsia"/>
        </w:rPr>
        <w:t xml:space="preserve">  </w:t>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6×</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r>
                  <w:rPr>
                    <w:rFonts w:ascii="Cambria Math" w:eastAsiaTheme="minorEastAsia" w:hAnsi="Cambria Math"/>
                  </w:rPr>
                  <m:t>-30</m:t>
                </m:r>
              </m:e>
            </m:d>
          </m:e>
        </m:d>
        <m:r>
          <w:rPr>
            <w:rFonts w:ascii="Cambria Math" w:eastAsiaTheme="minorEastAsia" w:hAnsi="Cambria Math"/>
          </w:rPr>
          <m:t>-3}° E</m:t>
        </m:r>
      </m:oMath>
    </w:p>
    <w:p w14:paraId="02B7CEE3" w14:textId="77777777" w:rsidR="00F13E78" w:rsidRDefault="00F13E78" w:rsidP="00F13E78">
      <w:pPr>
        <w:ind w:left="360" w:firstLine="360"/>
        <w:rPr>
          <w:rFonts w:eastAsiaTheme="minorEastAsia"/>
        </w:rPr>
      </w:pPr>
      <w:r>
        <w:rPr>
          <w:rFonts w:eastAsiaTheme="minorEastAsia"/>
        </w:rPr>
        <w:t xml:space="preserve">Example: For UTM Zone 45S, </w:t>
      </w:r>
      <m:oMath>
        <m:r>
          <w:rPr>
            <w:rFonts w:ascii="Cambria Math" w:eastAsiaTheme="minorEastAsia" w:hAnsi="Cambria Math"/>
          </w:rPr>
          <m:t>N</m:t>
        </m:r>
        <m:r>
          <w:rPr>
            <w:rFonts w:ascii="Cambria Math" w:eastAsiaTheme="minorEastAsia" w:hAnsi="Cambria Math"/>
            <w:vertAlign w:val="subscript"/>
          </w:rPr>
          <m:t>z</m:t>
        </m:r>
        <m:r>
          <w:rPr>
            <w:rFonts w:ascii="Cambria Math" w:eastAsiaTheme="minorEastAsia" w:hAnsi="Cambria Math"/>
          </w:rPr>
          <m:t>=45</m:t>
        </m:r>
      </m:oMath>
      <w:r>
        <w:rPr>
          <w:rFonts w:eastAsiaTheme="minorEastAsia"/>
        </w:rPr>
        <w:t xml:space="preserve">, so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=87° E</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oMath>
      <w:r>
        <w:rPr>
          <w:rFonts w:eastAsiaTheme="minorEastAsia"/>
        </w:rPr>
        <w:t xml:space="preserve"> is also </w:t>
      </w:r>
      <m:oMath>
        <m:r>
          <w:rPr>
            <w:rFonts w:ascii="Cambria Math" w:eastAsiaTheme="minorEastAsia" w:hAnsi="Cambria Math"/>
          </w:rPr>
          <m:t>87° E</m:t>
        </m:r>
      </m:oMath>
      <w:r>
        <w:rPr>
          <w:rFonts w:eastAsiaTheme="minorEastAsia"/>
        </w:rPr>
        <w:t xml:space="preserve"> for UTM Zone 45N.</w:t>
      </w:r>
    </w:p>
    <w:p w14:paraId="608891D6" w14:textId="77777777" w:rsidR="00F13E78" w:rsidRPr="008B51D9" w:rsidRDefault="00F13E78" w:rsidP="00F13E78">
      <w:pPr>
        <w:spacing w:after="0"/>
        <w:ind w:left="360" w:firstLine="360"/>
        <w:rPr>
          <w:rFonts w:eastAsiaTheme="minorEastAsia"/>
        </w:rPr>
      </w:pPr>
    </w:p>
    <w:p w14:paraId="724FA17F" w14:textId="77777777" w:rsidR="00F13E78" w:rsidRPr="00C52FBD" w:rsidRDefault="00F13E78" w:rsidP="00F13E78">
      <w:pPr>
        <w:pStyle w:val="ListParagraph"/>
        <w:numPr>
          <w:ilvl w:val="0"/>
          <w:numId w:val="163"/>
        </w:numPr>
        <w:contextualSpacing/>
        <w:rPr>
          <w:rFonts w:eastAsiaTheme="minorEastAsia"/>
        </w:rPr>
      </w:pPr>
      <w:r w:rsidRPr="00E52F77">
        <w:rPr>
          <w:rFonts w:eastAsiaTheme="minorEastAsia"/>
          <w:noProof/>
        </w:rPr>
        <mc:AlternateContent>
          <mc:Choice Requires="wps">
            <w:drawing>
              <wp:anchor distT="0" distB="0" distL="114300" distR="114300" simplePos="0" relativeHeight="251658260" behindDoc="0" locked="0" layoutInCell="1" allowOverlap="1" wp14:anchorId="797BC2B2" wp14:editId="1BE91902">
                <wp:simplePos x="0" y="0"/>
                <wp:positionH relativeFrom="column">
                  <wp:posOffset>177800</wp:posOffset>
                </wp:positionH>
                <wp:positionV relativeFrom="paragraph">
                  <wp:posOffset>276225</wp:posOffset>
                </wp:positionV>
                <wp:extent cx="2383790" cy="231140"/>
                <wp:effectExtent l="0" t="0" r="16510" b="16510"/>
                <wp:wrapNone/>
                <wp:docPr id="18" name="Rectangle 18"/>
                <wp:cNvGraphicFramePr/>
                <a:graphic xmlns:a="http://schemas.openxmlformats.org/drawingml/2006/main">
                  <a:graphicData uri="http://schemas.microsoft.com/office/word/2010/wordprocessingShape">
                    <wps:wsp>
                      <wps:cNvSpPr/>
                      <wps:spPr>
                        <a:xfrm>
                          <a:off x="0" y="0"/>
                          <a:ext cx="2383790" cy="23114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7A9E7872"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BC2B2" id="Rectangle 18" o:spid="_x0000_s1045" style="position:absolute;left:0;text-align:left;margin-left:14pt;margin-top:21.75pt;width:187.7pt;height:18.2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" filled="f" strokecolor="#1f3763 [1604]" strokeweight=".5pt">
                <v:textbox>
                  <w:txbxContent>
                    <w:p w14:paraId="7A9E7872" w14:textId="77777777" w:rsidR="00F13E78" w:rsidRPr="009D35BB" w:rsidRDefault="00F13E78" w:rsidP="00F13E78">
                      <w:pPr>
                        <w:jc w:val="right"/>
                      </w:pPr>
                    </w:p>
                  </w:txbxContent>
                </v:textbox>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52" behindDoc="0" locked="0" layoutInCell="1" allowOverlap="1" wp14:anchorId="58711C65" wp14:editId="065B3127">
                <wp:simplePos x="0" y="0"/>
                <wp:positionH relativeFrom="column">
                  <wp:posOffset>3098800</wp:posOffset>
                </wp:positionH>
                <wp:positionV relativeFrom="paragraph">
                  <wp:posOffset>463962</wp:posOffset>
                </wp:positionV>
                <wp:extent cx="201295" cy="207645"/>
                <wp:effectExtent l="0" t="0" r="0" b="1905"/>
                <wp:wrapNone/>
                <wp:docPr id="1639022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2C7FACB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_Ref184814718 \n \h </w:instrText>
                            </w:r>
                            <w:r>
                              <w:rPr>
                                <w:color w:val="44546A" w:themeColor="text2"/>
                                <w:sz w:val="12"/>
                                <w:szCs w:val="12"/>
                              </w:rPr>
                            </w:r>
                            <w:r>
                              <w:rPr>
                                <w:color w:val="44546A" w:themeColor="text2"/>
                                <w:sz w:val="12"/>
                                <w:szCs w:val="12"/>
                              </w:rPr>
                              <w:fldChar w:fldCharType="separate"/>
                            </w:r>
                            <w:r>
                              <w:rPr>
                                <w:color w:val="44546A" w:themeColor="text2"/>
                                <w:sz w:val="12"/>
                                <w:szCs w:val="12"/>
                              </w:rPr>
                              <w:t>3</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711C65" id="_x0000_s1046" type="#_x0000_t202" style="position:absolute;left:0;text-align:left;margin-left:244pt;margin-top:36.55pt;width:15.85pt;height:16.3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" filled="f" stroked="f">
                <v:textbox>
                  <w:txbxContent>
                    <w:p w14:paraId="2C7FACB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_Ref184814718 \n \h </w:instrText>
                      </w:r>
                      <w:r>
                        <w:rPr>
                          <w:color w:val="44546A" w:themeColor="text2"/>
                          <w:sz w:val="12"/>
                          <w:szCs w:val="12"/>
                        </w:rPr>
                      </w:r>
                      <w:r>
                        <w:rPr>
                          <w:color w:val="44546A" w:themeColor="text2"/>
                          <w:sz w:val="12"/>
                          <w:szCs w:val="12"/>
                        </w:rPr>
                        <w:fldChar w:fldCharType="separate"/>
                      </w:r>
                      <w:r>
                        <w:rPr>
                          <w:color w:val="44546A" w:themeColor="text2"/>
                          <w:sz w:val="12"/>
                          <w:szCs w:val="12"/>
                        </w:rPr>
                        <w:t>3</w:t>
                      </w:r>
                      <w:r>
                        <w:rPr>
                          <w:color w:val="44546A" w:themeColor="text2"/>
                          <w:sz w:val="12"/>
                          <w:szCs w:val="12"/>
                        </w:rPr>
                        <w:fldChar w:fldCharType="end"/>
                      </w:r>
                    </w:p>
                  </w:txbxContent>
                </v:textbox>
              </v:shape>
            </w:pict>
          </mc:Fallback>
        </mc:AlternateContent>
      </w:r>
      <w:r>
        <w:rPr>
          <w:rFonts w:eastAsiaTheme="minorEastAsia"/>
          <w:noProof/>
        </w:rPr>
        <mc:AlternateContent>
          <mc:Choice Requires="wps">
            <w:drawing>
              <wp:anchor distT="0" distB="0" distL="114300" distR="114300" simplePos="0" relativeHeight="251658251" behindDoc="0" locked="0" layoutInCell="1" allowOverlap="1" wp14:anchorId="73794C34" wp14:editId="0F6D5916">
                <wp:simplePos x="0" y="0"/>
                <wp:positionH relativeFrom="column">
                  <wp:posOffset>178130</wp:posOffset>
                </wp:positionH>
                <wp:positionV relativeFrom="paragraph">
                  <wp:posOffset>526159</wp:posOffset>
                </wp:positionV>
                <wp:extent cx="2997835" cy="682502"/>
                <wp:effectExtent l="0" t="0" r="12065" b="22860"/>
                <wp:wrapNone/>
                <wp:docPr id="933566042" name="Rectangle 933566042"/>
                <wp:cNvGraphicFramePr/>
                <a:graphic xmlns:a="http://schemas.openxmlformats.org/drawingml/2006/main">
                  <a:graphicData uri="http://schemas.microsoft.com/office/word/2010/wordprocessingShape">
                    <wps:wsp>
                      <wps:cNvSpPr/>
                      <wps:spPr>
                        <a:xfrm>
                          <a:off x="0" y="0"/>
                          <a:ext cx="2997835" cy="68250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911D9B3"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94C34" id="Rectangle 933566042" o:spid="_x0000_s1047" style="position:absolute;left:0;text-align:left;margin-left:14.05pt;margin-top:41.45pt;width:236.05pt;height:53.7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" filled="f" strokecolor="#1f3763 [1604]" strokeweight=".5pt">
                <v:textbox>
                  <w:txbxContent>
                    <w:p w14:paraId="3911D9B3" w14:textId="77777777" w:rsidR="00F13E78" w:rsidRPr="009D35BB" w:rsidRDefault="00F13E78" w:rsidP="00F13E78">
                      <w:pPr>
                        <w:jc w:val="right"/>
                      </w:pPr>
                    </w:p>
                  </w:txbxContent>
                </v:textbox>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61" behindDoc="0" locked="0" layoutInCell="1" allowOverlap="1" wp14:anchorId="70FF4D92" wp14:editId="0D4FDD2B">
                <wp:simplePos x="0" y="0"/>
                <wp:positionH relativeFrom="column">
                  <wp:posOffset>2488265</wp:posOffset>
                </wp:positionH>
                <wp:positionV relativeFrom="paragraph">
                  <wp:posOffset>206745</wp:posOffset>
                </wp:positionV>
                <wp:extent cx="201295" cy="207645"/>
                <wp:effectExtent l="0" t="0" r="0" b="19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7CD96D1C"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F4D92" id="_x0000_s1048" type="#_x0000_t202" style="position:absolute;left:0;text-align:left;margin-left:195.95pt;margin-top:16.3pt;width:15.85pt;height:16.35pt;z-index:25165826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" filled="f" stroked="f">
                <v:textbox>
                  <w:txbxContent>
                    <w:p w14:paraId="7CD96D1C"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v:textbox>
              </v:shape>
            </w:pict>
          </mc:Fallback>
        </mc:AlternateContent>
      </w:r>
      <w:r w:rsidRPr="00C52FBD">
        <w:rPr>
          <w:rFonts w:eastAsiaTheme="minorEastAsia"/>
        </w:rPr>
        <w:t xml:space="preserve">We </w:t>
      </w:r>
      <w:r>
        <w:rPr>
          <w:rFonts w:eastAsiaTheme="minorEastAsia"/>
        </w:rPr>
        <w:t>next</w:t>
      </w:r>
      <w:r w:rsidRPr="00C52FBD">
        <w:rPr>
          <w:rFonts w:eastAsiaTheme="minorEastAsia"/>
        </w:rPr>
        <w:t xml:space="preserve"> calculate constants for the projection:</w:t>
      </w:r>
    </w:p>
    <w:p w14:paraId="73F38569" w14:textId="77777777" w:rsidR="00F13E78" w:rsidRPr="00102D25" w:rsidRDefault="00F13E78" w:rsidP="00F13E78">
      <w:pPr>
        <w:spacing w:after="0" w:line="360" w:lineRule="auto"/>
        <w:ind w:left="360"/>
        <w:rPr>
          <w:rFonts w:eastAsiaTheme="minorEastAsia"/>
        </w:rPr>
      </w:pPr>
      <m:oMath>
        <m:r>
          <w:rPr>
            <w:rFonts w:ascii="Cambria Math" w:eastAsiaTheme="minorEastAsia" w:hAnsi="Cambria Math"/>
          </w:rPr>
          <m:t xml:space="preserve">e= </m:t>
        </m:r>
        <m:rad>
          <m:radPr>
            <m:degHide m:val="1"/>
            <m:ctrlPr>
              <w:rPr>
                <w:rFonts w:ascii="Cambria Math" w:eastAsiaTheme="minorEastAsia" w:hAnsi="Cambria Math"/>
                <w:i/>
              </w:rPr>
            </m:ctrlPr>
          </m:radPr>
          <m:deg/>
          <m:e>
            <m:r>
              <w:rPr>
                <w:rFonts w:ascii="Cambria Math" w:eastAsiaTheme="minorEastAsia" w:hAnsi="Cambria Math"/>
              </w:rPr>
              <m:t>2f-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e>
        </m:rad>
        <m:r>
          <w:rPr>
            <w:rFonts w:ascii="Cambria Math" w:eastAsiaTheme="minorEastAsia" w:hAnsi="Cambria Math"/>
          </w:rPr>
          <m:t xml:space="preserve">=8.18191908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Pr>
          <w:rFonts w:eastAsiaTheme="minorEastAsia"/>
        </w:rPr>
        <w:t xml:space="preserve">  </w:t>
      </w:r>
    </w:p>
    <w:p w14:paraId="60520C25" w14:textId="77777777" w:rsidR="00F13E78" w:rsidRPr="007363AE" w:rsidRDefault="00F13E78" w:rsidP="00F13E78">
      <w:pPr>
        <w:spacing w:after="0" w:line="360" w:lineRule="auto"/>
        <w:ind w:left="360"/>
        <w:rPr>
          <w:rFonts w:eastAsiaTheme="minorEastAsia"/>
        </w:rPr>
      </w:pPr>
      <m:oMath>
        <m:r>
          <w:rPr>
            <w:rFonts w:ascii="Cambria Math" w:hAnsi="Cambria Math"/>
          </w:rPr>
          <m:t xml:space="preserve">n= </m:t>
        </m:r>
        <m:f>
          <m:fPr>
            <m:ctrlPr>
              <w:rPr>
                <w:rFonts w:ascii="Cambria Math" w:hAnsi="Cambria Math"/>
                <w:i/>
              </w:rPr>
            </m:ctrlPr>
          </m:fPr>
          <m:num>
            <m:r>
              <w:rPr>
                <w:rFonts w:ascii="Cambria Math" w:hAnsi="Cambria Math"/>
              </w:rPr>
              <m:t>f</m:t>
            </m:r>
          </m:num>
          <m:den>
            <m:r>
              <w:rPr>
                <w:rFonts w:ascii="Cambria Math" w:hAnsi="Cambria Math"/>
              </w:rPr>
              <m:t>(2-f)</m:t>
            </m:r>
          </m:den>
        </m:f>
        <m:r>
          <w:rPr>
            <w:rFonts w:ascii="Cambria Math" w:eastAsiaTheme="minorEastAsia" w:hAnsi="Cambria Math"/>
          </w:rPr>
          <m:t xml:space="preserve">=1.67922039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Pr>
          <w:rFonts w:ascii="Cambria Math" w:eastAsiaTheme="minorEastAsia" w:hAnsi="Cambria Math"/>
        </w:rPr>
        <w:t xml:space="preserve">  </w:t>
      </w:r>
    </w:p>
    <w:p w14:paraId="46A8E326" w14:textId="77777777" w:rsidR="00F13E78" w:rsidRDefault="00F13E78" w:rsidP="00F13E78">
      <w:pPr>
        <w:spacing w:after="0" w:line="360" w:lineRule="auto"/>
        <w:ind w:left="360"/>
        <w:rPr>
          <w:rFonts w:ascii="Cambria Math" w:eastAsiaTheme="minorEastAsia" w:hAnsi="Cambria Math"/>
        </w:rPr>
        <w:sectPr w:rsidR="00F13E78" w:rsidSect="00F13E78">
          <w:pgSz w:w="12240" w:h="15840"/>
          <w:pgMar w:top="1440" w:right="1440" w:bottom="1440" w:left="1440" w:header="720" w:footer="720" w:gutter="0"/>
          <w:cols w:space="720"/>
          <w:docGrid w:linePitch="360"/>
        </w:sectPr>
      </w:pPr>
      <m:oMath>
        <m:r>
          <w:rPr>
            <w:rFonts w:ascii="Cambria Math" w:hAnsi="Cambria Math"/>
          </w:rPr>
          <w:lastRenderedPageBreak/>
          <m:t>B=</m:t>
        </m:r>
        <m:d>
          <m:dPr>
            <m:begChr m:val="["/>
            <m:endChr m:val="]"/>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(1+n)</m:t>
                </m:r>
              </m:den>
            </m:f>
          </m:e>
        </m:d>
        <m:d>
          <m:dPr>
            <m:ctrlPr>
              <w:rPr>
                <w:rFonts w:ascii="Cambria Math" w:hAnsi="Cambria Math"/>
                <w:i/>
              </w:rPr>
            </m:ctrlPr>
          </m:dPr>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4</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4</m:t>
                    </m:r>
                  </m:sup>
                </m:sSup>
              </m:num>
              <m:den>
                <m:r>
                  <w:rPr>
                    <w:rFonts w:ascii="Cambria Math" w:hAnsi="Cambria Math"/>
                  </w:rPr>
                  <m:t>64</m:t>
                </m:r>
              </m:den>
            </m:f>
          </m:e>
        </m:d>
        <m:r>
          <w:rPr>
            <w:rFonts w:ascii="Cambria Math" w:hAnsi="Cambria Math"/>
          </w:rPr>
          <m:t>=6367449.145823415</m:t>
        </m:r>
      </m:oMath>
      <w:r>
        <w:rPr>
          <w:rFonts w:ascii="Cambria Math" w:eastAsiaTheme="minorEastAsia" w:hAnsi="Cambria Math"/>
        </w:rPr>
        <w:t xml:space="preserve">  </w:t>
      </w:r>
    </w:p>
    <w:p w14:paraId="581EFE5F" w14:textId="77777777" w:rsidR="00F13E78" w:rsidRPr="007363AE"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37</m:t>
                </m:r>
              </m:num>
              <m:den>
                <m:r>
                  <w:rPr>
                    <w:rFonts w:ascii="Cambria Math" w:eastAsiaTheme="minorEastAsia" w:hAnsi="Cambria Math"/>
                  </w:rPr>
                  <m:t>96</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360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=8.37732164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r w:rsidR="00F13E78">
        <w:rPr>
          <w:rFonts w:eastAsiaTheme="minorEastAsia"/>
        </w:rPr>
        <w:t xml:space="preserve">  </w:t>
      </w:r>
    </w:p>
    <w:p w14:paraId="38116CFC" w14:textId="77777777" w:rsidR="00F13E78" w:rsidRPr="007363AE"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48</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15</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437</m:t>
                </m:r>
              </m:num>
              <m:den>
                <m:r>
                  <w:rPr>
                    <w:rFonts w:ascii="Cambria Math" w:eastAsiaTheme="minorEastAsia" w:hAnsi="Cambria Math"/>
                  </w:rPr>
                  <m:t>1440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 xml:space="preserve">=5.84321837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F13E78">
        <w:rPr>
          <w:rFonts w:eastAsiaTheme="minorEastAsia"/>
        </w:rPr>
        <w:t xml:space="preserve">  </w:t>
      </w:r>
    </w:p>
    <w:p w14:paraId="0F8EDDA9" w14:textId="77777777" w:rsidR="00F13E78" w:rsidRPr="007363AE"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480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37</m:t>
                </m:r>
              </m:num>
              <m:den>
                <m:r>
                  <w:rPr>
                    <w:rFonts w:ascii="Cambria Math" w:eastAsiaTheme="minorEastAsia" w:hAnsi="Cambria Math"/>
                  </w:rPr>
                  <m:t>840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=1.67348888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-10</m:t>
            </m:r>
          </m:sup>
        </m:sSup>
      </m:oMath>
      <w:r w:rsidR="00F13E78">
        <w:rPr>
          <w:rFonts w:eastAsiaTheme="minorEastAsia"/>
        </w:rPr>
        <w:t xml:space="preserve">  </w:t>
      </w:r>
    </w:p>
    <w:p w14:paraId="76DA5543"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4</m:t>
                </m:r>
              </m:sub>
            </m:sSub>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4397</m:t>
                </m:r>
              </m:num>
              <m:den>
                <m:r>
                  <w:rPr>
                    <w:rFonts w:ascii="Cambria Math" w:eastAsiaTheme="minorEastAsia" w:hAnsi="Cambria Math"/>
                  </w:rPr>
                  <m:t>161280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 xml:space="preserve">=2.16773776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-13</m:t>
            </m:r>
          </m:sup>
        </m:sSup>
      </m:oMath>
      <w:r w:rsidR="00F13E78">
        <w:rPr>
          <w:rFonts w:eastAsiaTheme="minorEastAsia"/>
        </w:rPr>
        <w:t xml:space="preserve">  </w:t>
      </w:r>
    </w:p>
    <w:p w14:paraId="3105E660" w14:textId="77777777" w:rsidR="00F13E78" w:rsidRPr="004A3BA3" w:rsidRDefault="00F13E78" w:rsidP="00F13E78">
      <w:pPr>
        <w:spacing w:after="0"/>
        <w:ind w:left="360"/>
        <w:rPr>
          <w:rFonts w:eastAsiaTheme="minorEastAsia"/>
        </w:rPr>
      </w:pPr>
      <w:r w:rsidRPr="001D286B">
        <w:rPr>
          <w:rFonts w:ascii="Cambria Math" w:eastAsiaTheme="minorEastAsia" w:hAnsi="Cambria Math"/>
          <w:noProof/>
          <w:vertAlign w:val="subscript"/>
        </w:rPr>
        <mc:AlternateContent>
          <mc:Choice Requires="wps">
            <w:drawing>
              <wp:anchor distT="45720" distB="45720" distL="114300" distR="114300" simplePos="0" relativeHeight="251658253" behindDoc="0" locked="0" layoutInCell="1" allowOverlap="1" wp14:anchorId="4BE4694D" wp14:editId="14A88F09">
                <wp:simplePos x="0" y="0"/>
                <wp:positionH relativeFrom="column">
                  <wp:posOffset>3909695</wp:posOffset>
                </wp:positionH>
                <wp:positionV relativeFrom="paragraph">
                  <wp:posOffset>-1121633</wp:posOffset>
                </wp:positionV>
                <wp:extent cx="201295" cy="207645"/>
                <wp:effectExtent l="0" t="0" r="0" b="1905"/>
                <wp:wrapNone/>
                <wp:docPr id="20870459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3C3BB72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4694D" id="_x0000_s1049" type="#_x0000_t202" style="position:absolute;left:0;text-align:left;margin-left:307.85pt;margin-top:-88.3pt;width:15.85pt;height:16.3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" filled="f" stroked="f">
                <v:textbox>
                  <w:txbxContent>
                    <w:p w14:paraId="3C3BB72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v:textbox>
              </v:shape>
            </w:pict>
          </mc:Fallback>
        </mc:AlternateContent>
      </w:r>
      <w:r>
        <w:rPr>
          <w:rFonts w:eastAsiaTheme="minorEastAsia"/>
          <w:noProof/>
        </w:rPr>
        <mc:AlternateContent>
          <mc:Choice Requires="wps">
            <w:drawing>
              <wp:anchor distT="0" distB="0" distL="114300" distR="114300" simplePos="0" relativeHeight="251658247" behindDoc="0" locked="0" layoutInCell="1" allowOverlap="1" wp14:anchorId="2183FA81" wp14:editId="5F2DDD1C">
                <wp:simplePos x="0" y="0"/>
                <wp:positionH relativeFrom="column">
                  <wp:posOffset>178130</wp:posOffset>
                </wp:positionH>
                <wp:positionV relativeFrom="paragraph">
                  <wp:posOffset>-1055369</wp:posOffset>
                </wp:positionV>
                <wp:extent cx="3805555" cy="1080432"/>
                <wp:effectExtent l="0" t="0" r="23495" b="24765"/>
                <wp:wrapNone/>
                <wp:docPr id="1" name="Rectangle 1"/>
                <wp:cNvGraphicFramePr/>
                <a:graphic xmlns:a="http://schemas.openxmlformats.org/drawingml/2006/main">
                  <a:graphicData uri="http://schemas.microsoft.com/office/word/2010/wordprocessingShape">
                    <wps:wsp>
                      <wps:cNvSpPr/>
                      <wps:spPr>
                        <a:xfrm>
                          <a:off x="0" y="0"/>
                          <a:ext cx="3805555" cy="108043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59EDD68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3FA81" id="Rectangle 1" o:spid="_x0000_s1050" style="position:absolute;left:0;text-align:left;margin-left:14.05pt;margin-top:-83.1pt;width:299.65pt;height:85.0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" filled="f" strokecolor="#1f3763 [1604]" strokeweight=".5pt">
                <v:textbox>
                  <w:txbxContent>
                    <w:p w14:paraId="59EDD68A" w14:textId="77777777" w:rsidR="00F13E78" w:rsidRPr="009D35BB" w:rsidRDefault="00F13E78" w:rsidP="00F13E78">
                      <w:pPr>
                        <w:jc w:val="right"/>
                      </w:pPr>
                    </w:p>
                  </w:txbxContent>
                </v:textbox>
              </v:rect>
            </w:pict>
          </mc:Fallback>
        </mc:AlternateContent>
      </w:r>
    </w:p>
    <w:p w14:paraId="4A63AE3E" w14:textId="77777777" w:rsidR="00F13E78" w:rsidRPr="00A76254" w:rsidRDefault="00F13E78" w:rsidP="00F13E78">
      <w:pPr>
        <w:pStyle w:val="ListParagraph"/>
        <w:numPr>
          <w:ilvl w:val="0"/>
          <w:numId w:val="163"/>
        </w:numPr>
        <w:spacing w:after="0"/>
        <w:contextualSpacing/>
        <w:rPr>
          <w:rFonts w:eastAsiaTheme="minorEastAsia"/>
        </w:rPr>
      </w:pPr>
      <w:r>
        <w:rPr>
          <w:rFonts w:eastAsiaTheme="minorEastAsia"/>
          <w:noProof/>
        </w:rPr>
        <mc:AlternateContent>
          <mc:Choice Requires="wps">
            <w:drawing>
              <wp:anchor distT="0" distB="0" distL="114300" distR="114300" simplePos="0" relativeHeight="251658262" behindDoc="0" locked="0" layoutInCell="1" allowOverlap="1" wp14:anchorId="7D88687D" wp14:editId="0DCC7F98">
                <wp:simplePos x="0" y="0"/>
                <wp:positionH relativeFrom="column">
                  <wp:posOffset>194310</wp:posOffset>
                </wp:positionH>
                <wp:positionV relativeFrom="paragraph">
                  <wp:posOffset>170815</wp:posOffset>
                </wp:positionV>
                <wp:extent cx="5504213" cy="3060700"/>
                <wp:effectExtent l="0" t="0" r="20320" b="44450"/>
                <wp:wrapNone/>
                <wp:docPr id="336133585" name="Freeform 22"/>
                <wp:cNvGraphicFramePr/>
                <a:graphic xmlns:a="http://schemas.openxmlformats.org/drawingml/2006/main">
                  <a:graphicData uri="http://schemas.microsoft.com/office/word/2010/wordprocessingShape">
                    <wps:wsp>
                      <wps:cNvSpPr/>
                      <wps:spPr>
                        <a:xfrm>
                          <a:off x="0" y="0"/>
                          <a:ext cx="5504213" cy="3060700"/>
                        </a:xfrm>
                        <a:custGeom>
                          <a:avLst/>
                          <a:gdLst>
                            <a:gd name="connsiteX0" fmla="*/ 0 w 5504213"/>
                            <a:gd name="connsiteY0" fmla="*/ 0 h 3046021"/>
                            <a:gd name="connsiteX1" fmla="*/ 724395 w 5504213"/>
                            <a:gd name="connsiteY1" fmla="*/ 0 h 3046021"/>
                            <a:gd name="connsiteX2" fmla="*/ 724395 w 5504213"/>
                            <a:gd name="connsiteY2" fmla="*/ 878774 h 3046021"/>
                            <a:gd name="connsiteX3" fmla="*/ 5504213 w 5504213"/>
                            <a:gd name="connsiteY3" fmla="*/ 878774 h 3046021"/>
                            <a:gd name="connsiteX4" fmla="*/ 5504213 w 5504213"/>
                            <a:gd name="connsiteY4" fmla="*/ 2796639 h 3046021"/>
                            <a:gd name="connsiteX5" fmla="*/ 2048493 w 5504213"/>
                            <a:gd name="connsiteY5" fmla="*/ 2796639 h 3046021"/>
                            <a:gd name="connsiteX6" fmla="*/ 2048493 w 5504213"/>
                            <a:gd name="connsiteY6" fmla="*/ 3046021 h 3046021"/>
                            <a:gd name="connsiteX7" fmla="*/ 5938 w 5504213"/>
                            <a:gd name="connsiteY7" fmla="*/ 3040083 h 3046021"/>
                            <a:gd name="connsiteX8" fmla="*/ 0 w 5504213"/>
                            <a:gd name="connsiteY8" fmla="*/ 0 h 30460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04213" h="3046021">
                              <a:moveTo>
                                <a:pt x="0" y="0"/>
                              </a:moveTo>
                              <a:lnTo>
                                <a:pt x="724395" y="0"/>
                              </a:lnTo>
                              <a:lnTo>
                                <a:pt x="724395" y="878774"/>
                              </a:lnTo>
                              <a:lnTo>
                                <a:pt x="5504213" y="878774"/>
                              </a:lnTo>
                              <a:lnTo>
                                <a:pt x="5504213" y="2796639"/>
                              </a:lnTo>
                              <a:lnTo>
                                <a:pt x="2048493" y="2796639"/>
                              </a:lnTo>
                              <a:lnTo>
                                <a:pt x="2048493" y="3046021"/>
                              </a:lnTo>
                              <a:lnTo>
                                <a:pt x="5938" y="3040083"/>
                              </a:lnTo>
                              <a:cubicBezTo>
                                <a:pt x="3959" y="2026722"/>
                                <a:pt x="1979" y="1013361"/>
                                <a:pt x="0" y="0"/>
                              </a:cubicBezTo>
                              <a:close/>
                            </a:path>
                          </a:pathLst>
                        </a:cu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w16sdtfl="http://schemas.microsoft.com/office/word/2024/wordml/sdtformatlock">
            <w:pict>
              <v:shape w14:anchorId="73E97FDE" id="Freeform 22" o:spid="_x0000_s1026" style="position:absolute;margin-left:15.3pt;margin-top:13.45pt;width:433.4pt;height:24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504213,3046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" path="m,l724395,r,878774l5504213,878774r,1917865l2048493,2796639r,249382l5938,3040083c3959,2026722,1979,1013361,,xe" filled="f" strokecolor="#1f3763 [1604]" strokeweight=".5pt">
                <v:stroke joinstyle="miter"/>
                <v:path arrowok="t" o:connecttype="custom" o:connectlocs="0,0;724395,0;724395,883009;5504213,883009;5504213,2810116;2048493,2810116;2048493,3060700;5938,3054733;0,0" o:connectangles="0,0,0,0,0,0,0,0,0"/>
              </v:shape>
            </w:pict>
          </mc:Fallback>
        </mc:AlternateContent>
      </w:r>
      <w:r w:rsidRPr="00A76254">
        <w:rPr>
          <w:rFonts w:eastAsiaTheme="minorEastAsia"/>
        </w:rPr>
        <w:t>Then</w:t>
      </w:r>
    </w:p>
    <w:p w14:paraId="6D20514B" w14:textId="77777777" w:rsidR="00F13E78" w:rsidRDefault="00000000" w:rsidP="00F13E78">
      <w:pPr>
        <w:spacing w:after="0"/>
        <w:ind w:left="360"/>
      </w:pPr>
      <m:oMath>
        <m:sSup>
          <m:sSupPr>
            <m:ctrlPr>
              <w:rPr>
                <w:rFonts w:ascii="Cambria Math" w:hAnsi="Cambria Math"/>
                <w:i/>
              </w:rPr>
            </m:ctrlPr>
          </m:sSupPr>
          <m:e>
            <m:r>
              <w:rPr>
                <w:rFonts w:ascii="Cambria Math" w:hAnsi="Cambria Math"/>
              </w:rPr>
              <m:t>η</m:t>
            </m:r>
          </m:e>
          <m:sup>
            <m:r>
              <w:rPr>
                <w:rFonts w:ascii="Cambria Math" w:hAnsi="Cambria Math"/>
              </w:rPr>
              <m:t>'</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E-FE</m:t>
                </m:r>
              </m:e>
            </m:d>
          </m:num>
          <m:den>
            <m:d>
              <m:dPr>
                <m:ctrlPr>
                  <w:rPr>
                    <w:rFonts w:ascii="Cambria Math" w:hAnsi="Cambria Math"/>
                    <w:i/>
                  </w:rPr>
                </m:ctrlPr>
              </m:dPr>
              <m:e>
                <m:r>
                  <w:rPr>
                    <w:rFonts w:ascii="Cambria Math" w:hAnsi="Cambria Math"/>
                  </w:rPr>
                  <m:t xml:space="preserve">B </m:t>
                </m:r>
                <m:sSub>
                  <m:sSubPr>
                    <m:ctrlPr>
                      <w:rPr>
                        <w:rFonts w:ascii="Cambria Math" w:hAnsi="Cambria Math"/>
                        <w:i/>
                      </w:rPr>
                    </m:ctrlPr>
                  </m:sSubPr>
                  <m:e>
                    <m:r>
                      <w:rPr>
                        <w:rFonts w:ascii="Cambria Math" w:hAnsi="Cambria Math"/>
                      </w:rPr>
                      <m:t>k</m:t>
                    </m:r>
                  </m:e>
                  <m:sub>
                    <m:r>
                      <w:rPr>
                        <w:rFonts w:ascii="Cambria Math" w:hAnsi="Cambria Math"/>
                      </w:rPr>
                      <m:t>O</m:t>
                    </m:r>
                  </m:sub>
                </m:sSub>
              </m:e>
            </m:d>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(E-500000)</m:t>
            </m:r>
          </m:num>
          <m:den>
            <m:r>
              <w:rPr>
                <w:rFonts w:ascii="Cambria Math" w:eastAsiaTheme="minorEastAsia" w:hAnsi="Cambria Math"/>
              </w:rPr>
              <m:t>6364902.166165086</m:t>
            </m:r>
          </m:den>
        </m:f>
      </m:oMath>
      <w:r w:rsidR="00F13E78">
        <w:rPr>
          <w:rFonts w:eastAsiaTheme="minorEastAsia"/>
        </w:rPr>
        <w:t xml:space="preserve">    </w:t>
      </w:r>
      <w:r w:rsidR="00F13E78">
        <w:tab/>
      </w:r>
    </w:p>
    <w:p w14:paraId="0BDBA31C" w14:textId="77777777" w:rsidR="00F13E78" w:rsidRDefault="00F13E78" w:rsidP="00F13E78">
      <w:pPr>
        <w:spacing w:after="0"/>
        <w:ind w:left="360"/>
        <w:rPr>
          <w:rFonts w:eastAsiaTheme="minorEastAsia"/>
        </w:rPr>
      </w:pPr>
    </w:p>
    <w:p w14:paraId="040D1C34" w14:textId="77777777" w:rsidR="00F13E78" w:rsidRDefault="00000000" w:rsidP="00F13E78">
      <w:pPr>
        <w:spacing w:after="0"/>
        <w:ind w:left="360"/>
      </w:pPr>
      <m:oMath>
        <m:sSup>
          <m:sSupPr>
            <m:ctrlPr>
              <w:rPr>
                <w:rFonts w:ascii="Cambria Math" w:hAnsi="Cambria Math"/>
                <w:i/>
              </w:rPr>
            </m:ctrlPr>
          </m:sSupPr>
          <m:e>
            <m:r>
              <w:rPr>
                <w:rFonts w:ascii="Cambria Math" w:hAnsi="Cambria Math"/>
              </w:rPr>
              <m:t>ξ</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(N-FN)</m:t>
            </m:r>
          </m:num>
          <m:den>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k</m:t>
                    </m:r>
                  </m:e>
                  <m:sub>
                    <m:r>
                      <w:rPr>
                        <w:rFonts w:ascii="Cambria Math" w:hAnsi="Cambria Math"/>
                      </w:rPr>
                      <m:t>O</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(N-FN)</m:t>
            </m:r>
          </m:num>
          <m:den>
            <m:r>
              <w:rPr>
                <w:rFonts w:ascii="Cambria Math" w:eastAsiaTheme="minorEastAsia" w:hAnsi="Cambria Math"/>
              </w:rPr>
              <m:t>6364902.166165086</m:t>
            </m:r>
          </m:den>
        </m:f>
      </m:oMath>
      <w:r w:rsidR="00F13E78">
        <w:rPr>
          <w:rFonts w:eastAsiaTheme="minorEastAsia"/>
        </w:rPr>
        <w:t xml:space="preserve">     </w:t>
      </w:r>
      <w:r w:rsidR="00F13E78">
        <w:tab/>
      </w:r>
      <w:r w:rsidR="00F13E78">
        <w:tab/>
      </w:r>
    </w:p>
    <w:p w14:paraId="05FF9EC2" w14:textId="77777777" w:rsidR="00F13E78" w:rsidRDefault="00F13E78" w:rsidP="00F13E78">
      <w:pPr>
        <w:spacing w:after="0"/>
        <w:ind w:left="360"/>
        <w:rPr>
          <w:rFonts w:eastAsiaTheme="minorEastAsia"/>
        </w:rPr>
      </w:pPr>
      <w:r w:rsidRPr="001D286B">
        <w:rPr>
          <w:rFonts w:eastAsiaTheme="minorEastAsia"/>
          <w:noProof/>
        </w:rPr>
        <mc:AlternateContent>
          <mc:Choice Requires="wps">
            <w:drawing>
              <wp:anchor distT="45720" distB="45720" distL="114300" distR="114300" simplePos="0" relativeHeight="251658254" behindDoc="0" locked="0" layoutInCell="1" allowOverlap="1" wp14:anchorId="08630EF5" wp14:editId="5B417131">
                <wp:simplePos x="0" y="0"/>
                <wp:positionH relativeFrom="column">
                  <wp:posOffset>5640103</wp:posOffset>
                </wp:positionH>
                <wp:positionV relativeFrom="paragraph">
                  <wp:posOffset>85469</wp:posOffset>
                </wp:positionV>
                <wp:extent cx="201295" cy="207645"/>
                <wp:effectExtent l="0" t="0" r="0" b="1905"/>
                <wp:wrapNone/>
                <wp:docPr id="1778924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144C4CA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30EF5" id="_x0000_s1051" type="#_x0000_t202" style="position:absolute;left:0;text-align:left;margin-left:444.1pt;margin-top:6.75pt;width:15.85pt;height:16.35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" filled="f" stroked="f">
                <v:textbox>
                  <w:txbxContent>
                    <w:p w14:paraId="144C4CA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v:textbox>
              </v:shape>
            </w:pict>
          </mc:Fallback>
        </mc:AlternateContent>
      </w:r>
    </w:p>
    <w:p w14:paraId="3A7A1DDE"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79D8999F"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058A7003"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2AF7D152" w14:textId="77777777" w:rsidR="00F13E78" w:rsidRDefault="00000000" w:rsidP="00F13E78">
      <w:pPr>
        <w:spacing w:after="0"/>
        <w:ind w:firstLine="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4</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4</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4</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4</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00261368"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0</m:t>
                </m:r>
              </m:sub>
            </m:sSub>
          </m:e>
          <m:sup>
            <m:r>
              <w:rPr>
                <w:rFonts w:ascii="Cambria Math" w:eastAsiaTheme="minorEastAsia" w:hAnsi="Cambria Math"/>
              </w:rPr>
              <m:t>'</m:t>
            </m:r>
          </m:sup>
        </m:sSup>
        <m:r>
          <w:rPr>
            <w:rFonts w:ascii="Cambria Math" w:eastAsiaTheme="minorEastAsia" w:hAnsi="Cambria Math"/>
          </w:rPr>
          <m:t xml:space="preserve">= </m:t>
        </m:r>
        <m:sSup>
          <m:sSupPr>
            <m:ctrlPr>
              <w:rPr>
                <w:rFonts w:ascii="Cambria Math" w:hAnsi="Cambria Math"/>
                <w:i/>
              </w:rPr>
            </m:ctrlPr>
          </m:sSupPr>
          <m:e>
            <m:r>
              <w:rPr>
                <w:rFonts w:ascii="Cambria Math" w:hAnsi="Cambria Math"/>
              </w:rPr>
              <m:t>ξ</m:t>
            </m:r>
          </m:e>
          <m:sup>
            <m:r>
              <w:rPr>
                <w:rFonts w:ascii="Cambria Math" w:hAnsi="Cambria Math"/>
              </w:rPr>
              <m:t>'</m:t>
            </m:r>
          </m:sup>
        </m:sSup>
        <m:r>
          <w:rPr>
            <w:rFonts w:ascii="Cambria Math" w:hAnsi="Cambria Math"/>
          </w:rPr>
          <m:t xml:space="preserve">- </m:t>
        </m:r>
        <m:d>
          <m:dPr>
            <m:ctrlPr>
              <w:rPr>
                <w:rFonts w:ascii="Cambria Math"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4</m:t>
                    </m:r>
                  </m:sub>
                </m:sSub>
              </m:e>
              <m:sup>
                <m:r>
                  <w:rPr>
                    <w:rFonts w:ascii="Cambria Math" w:eastAsiaTheme="minorEastAsia" w:hAnsi="Cambria Math"/>
                  </w:rPr>
                  <m:t>'</m:t>
                </m:r>
              </m:sup>
            </m:sSup>
          </m:e>
        </m:d>
      </m:oMath>
      <w:r w:rsidR="00F13E78">
        <w:rPr>
          <w:rFonts w:eastAsiaTheme="minorEastAsia"/>
        </w:rPr>
        <w:t xml:space="preserve">   </w:t>
      </w:r>
      <w:r w:rsidR="00F13E78">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0</m:t>
                </m:r>
              </m:sub>
            </m:sSub>
          </m:e>
          <m:sup>
            <m:r>
              <w:rPr>
                <w:rFonts w:ascii="Cambria Math" w:eastAsiaTheme="minorEastAsia" w:hAnsi="Cambria Math"/>
              </w:rPr>
              <m:t>'</m:t>
            </m:r>
          </m:sup>
        </m:sSup>
        <m:r>
          <w:rPr>
            <w:rFonts w:ascii="Cambria Math" w:eastAsiaTheme="minorEastAsia" w:hAnsi="Cambria Math"/>
          </w:rPr>
          <m:t xml:space="preserve">= </m:t>
        </m:r>
        <m:sSup>
          <m:sSupPr>
            <m:ctrlPr>
              <w:rPr>
                <w:rFonts w:ascii="Cambria Math" w:hAnsi="Cambria Math"/>
                <w:i/>
              </w:rPr>
            </m:ctrlPr>
          </m:sSupPr>
          <m:e>
            <m:r>
              <w:rPr>
                <w:rFonts w:ascii="Cambria Math" w:hAnsi="Cambria Math"/>
              </w:rPr>
              <m:t>η</m:t>
            </m:r>
          </m:e>
          <m:sup>
            <m:r>
              <w:rPr>
                <w:rFonts w:ascii="Cambria Math" w:hAnsi="Cambria Math"/>
              </w:rPr>
              <m:t>'</m:t>
            </m:r>
          </m:sup>
        </m:sSup>
        <m:r>
          <w:rPr>
            <w:rFonts w:ascii="Cambria Math" w:hAnsi="Cambria Math"/>
          </w:rPr>
          <m:t>-</m:t>
        </m:r>
        <m:d>
          <m:dPr>
            <m:ctrlPr>
              <w:rPr>
                <w:rFonts w:ascii="Cambria Math"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4</m:t>
                    </m:r>
                  </m:sub>
                </m:sSub>
              </m:e>
              <m:sup>
                <m:r>
                  <w:rPr>
                    <w:rFonts w:ascii="Cambria Math" w:eastAsiaTheme="minorEastAsia" w:hAnsi="Cambria Math"/>
                  </w:rPr>
                  <m:t>'</m:t>
                </m:r>
              </m:sup>
            </m:sSup>
          </m:e>
        </m:d>
      </m:oMath>
      <w:r w:rsidR="00F13E78">
        <w:rPr>
          <w:rFonts w:eastAsiaTheme="minorEastAsia"/>
        </w:rPr>
        <w:t xml:space="preserve">   </w:t>
      </w:r>
      <w:r w:rsidR="00F13E78">
        <w:tab/>
      </w:r>
    </w:p>
    <w:p w14:paraId="4FC31D60" w14:textId="77777777" w:rsidR="00F13E78" w:rsidRDefault="00F13E78" w:rsidP="00F13E78">
      <w:pPr>
        <w:spacing w:after="0"/>
        <w:ind w:left="360"/>
        <w:rPr>
          <w:rFonts w:eastAsiaTheme="minorEastAsia"/>
        </w:rPr>
      </w:pPr>
    </w:p>
    <w:p w14:paraId="0B4AC63E" w14:textId="77777777" w:rsidR="00F13E78" w:rsidRDefault="00000000" w:rsidP="00F13E78">
      <w:pPr>
        <w:ind w:firstLine="360"/>
        <w:rPr>
          <w:rFonts w:eastAsiaTheme="minorEastAsia"/>
        </w:rPr>
      </w:pPr>
      <m:oMath>
        <m:sSup>
          <m:sSupPr>
            <m:ctrlPr>
              <w:rPr>
                <w:rFonts w:ascii="Cambria Math" w:hAnsi="Cambria Math"/>
                <w:i/>
              </w:rPr>
            </m:ctrlPr>
          </m:sSupPr>
          <m:e>
            <m:r>
              <w:rPr>
                <w:rFonts w:ascii="Cambria Math" w:hAnsi="Cambria Math"/>
              </w:rPr>
              <m:t>β</m:t>
            </m:r>
          </m:e>
          <m:sup>
            <m:r>
              <w:rPr>
                <w:rFonts w:ascii="Cambria Math" w:hAnsi="Cambria Math"/>
              </w:rPr>
              <m:t>'</m:t>
            </m:r>
          </m:sup>
        </m:sSup>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0</m:t>
                                </m:r>
                              </m:sub>
                            </m:sSub>
                          </m:e>
                          <m:sup>
                            <m:r>
                              <w:rPr>
                                <w:rFonts w:ascii="Cambria Math" w:eastAsiaTheme="minorEastAsia" w:hAnsi="Cambria Math"/>
                              </w:rPr>
                              <m:t>'</m:t>
                            </m:r>
                          </m:sup>
                        </m:sSup>
                      </m:e>
                    </m:func>
                  </m:num>
                  <m:den>
                    <m:func>
                      <m:funcPr>
                        <m:ctrlPr>
                          <w:rPr>
                            <w:rFonts w:ascii="Cambria Math" w:hAnsi="Cambria Math"/>
                            <w:i/>
                          </w:rPr>
                        </m:ctrlPr>
                      </m:funcPr>
                      <m:fName>
                        <m:r>
                          <m:rPr>
                            <m:sty m:val="p"/>
                          </m:rPr>
                          <w:rPr>
                            <w:rFonts w:ascii="Cambria Math" w:hAnsi="Cambria Math"/>
                          </w:rPr>
                          <m:t>cosh</m:t>
                        </m:r>
                      </m:fName>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0</m:t>
                                </m:r>
                              </m:sub>
                            </m:sSub>
                          </m:e>
                          <m:sup>
                            <m:r>
                              <w:rPr>
                                <w:rFonts w:ascii="Cambria Math" w:eastAsiaTheme="minorEastAsia" w:hAnsi="Cambria Math"/>
                              </w:rPr>
                              <m:t>'</m:t>
                            </m:r>
                          </m:sup>
                        </m:sSup>
                      </m:e>
                    </m:func>
                  </m:den>
                </m:f>
              </m:e>
            </m:d>
          </m:e>
        </m:func>
      </m:oMath>
      <w:r w:rsidR="00F13E78">
        <w:rPr>
          <w:rFonts w:eastAsiaTheme="minorEastAsia"/>
        </w:rPr>
        <w:t xml:space="preserve">   </w:t>
      </w:r>
      <w:r w:rsidR="00F13E78">
        <w:tab/>
      </w:r>
      <w:r w:rsidR="00F13E78">
        <w:tab/>
      </w:r>
    </w:p>
    <w:p w14:paraId="4EA3FCA2" w14:textId="77777777" w:rsidR="00F13E78" w:rsidRDefault="00000000" w:rsidP="00F13E78">
      <w:pPr>
        <w:spacing w:after="0"/>
        <w:ind w:firstLine="360"/>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sinh</m:t>
                </m:r>
              </m:e>
              <m:sup>
                <m:r>
                  <w:rPr>
                    <w:rFonts w:ascii="Cambria Math" w:hAnsi="Cambria Math"/>
                  </w:rPr>
                  <m:t>-1</m:t>
                </m:r>
              </m:sup>
            </m:sSup>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hAnsi="Cambria Math"/>
                      </w:rPr>
                      <m:t>tan</m:t>
                    </m:r>
                  </m:fName>
                  <m:e>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m:t>
                        </m:r>
                      </m:sup>
                    </m:sSup>
                  </m:e>
                </m:func>
              </m:e>
            </m:d>
          </m:e>
        </m:func>
      </m:oMath>
      <w:r w:rsidR="00F13E78">
        <w:rPr>
          <w:rFonts w:eastAsiaTheme="minorEastAsia"/>
        </w:rPr>
        <w:t xml:space="preserve">   </w:t>
      </w:r>
      <w:r w:rsidR="00F13E78">
        <w:tab/>
      </w:r>
      <w:r w:rsidR="00F13E78">
        <w:rPr>
          <w:rFonts w:eastAsiaTheme="minorEastAsia"/>
        </w:rPr>
        <w:tab/>
      </w:r>
    </w:p>
    <w:p w14:paraId="041FB0F7" w14:textId="77777777" w:rsidR="00F13E78" w:rsidRDefault="00000000" w:rsidP="00F13E78">
      <w:pPr>
        <w:spacing w:after="0"/>
        <w:ind w:firstLine="360"/>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tanh</m:t>
                    </m:r>
                  </m:e>
                  <m:sup>
                    <m:r>
                      <w:rPr>
                        <w:rFonts w:ascii="Cambria Math" w:hAnsi="Cambria Math"/>
                      </w:rPr>
                      <m:t>-1</m:t>
                    </m:r>
                  </m:sup>
                </m:sSup>
              </m:fName>
              <m:e>
                <m:d>
                  <m:dPr>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r>
                          <m:rPr>
                            <m:sty m:val="p"/>
                          </m:rPr>
                          <w:rPr>
                            <w:rFonts w:ascii="Cambria Math" w:hAnsi="Cambria Math"/>
                          </w:rPr>
                          <m:t>tanh</m:t>
                        </m:r>
                      </m:fName>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e>
                    </m:func>
                  </m:e>
                </m:d>
              </m:e>
            </m:func>
          </m:e>
        </m:d>
      </m:oMath>
      <w:r w:rsidR="00F13E78">
        <w:rPr>
          <w:rFonts w:eastAsiaTheme="minorEastAsia"/>
        </w:rPr>
        <w:t xml:space="preserve">   </w:t>
      </w:r>
      <w:r w:rsidR="00F13E78">
        <w:tab/>
      </w:r>
      <w:r w:rsidR="00F13E78">
        <w:rPr>
          <w:rFonts w:eastAsiaTheme="minorEastAsia"/>
        </w:rPr>
        <w:tab/>
      </w:r>
    </w:p>
    <w:p w14:paraId="4ED4AC9A" w14:textId="77777777" w:rsidR="00F13E78" w:rsidRDefault="00F13E78" w:rsidP="00F13E78">
      <w:pPr>
        <w:spacing w:after="0"/>
        <w:ind w:firstLine="360"/>
        <w:rPr>
          <w:rFonts w:eastAsiaTheme="minorEastAsia"/>
        </w:rPr>
      </w:pP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tanh</m:t>
                    </m:r>
                  </m:e>
                  <m:sup>
                    <m:r>
                      <w:rPr>
                        <w:rFonts w:ascii="Cambria Math" w:hAnsi="Cambria Math"/>
                      </w:rPr>
                      <m:t>-1</m:t>
                    </m:r>
                  </m:sup>
                </m:sSup>
              </m:fName>
              <m:e>
                <m:d>
                  <m:dPr>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r>
                          <m:rPr>
                            <m:sty m:val="p"/>
                          </m:rPr>
                          <w:rPr>
                            <w:rFonts w:ascii="Cambria Math" w:hAnsi="Cambria Math"/>
                          </w:rPr>
                          <m:t>tanh</m:t>
                        </m:r>
                      </m:fName>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e>
                    </m:func>
                  </m:e>
                </m:d>
              </m:e>
            </m:func>
          </m:e>
        </m:d>
      </m:oMath>
      <w:r>
        <w:rPr>
          <w:rFonts w:eastAsiaTheme="minorEastAsia"/>
        </w:rPr>
        <w:t xml:space="preserve">   </w:t>
      </w:r>
      <w:r>
        <w:t xml:space="preserve"> </w:t>
      </w:r>
      <w:r>
        <w:rPr>
          <w:rFonts w:eastAsiaTheme="minorEastAsia"/>
        </w:rPr>
        <w:t xml:space="preserve">which should be iterated until the change in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oMath>
      <w:r>
        <w:rPr>
          <w:rFonts w:eastAsiaTheme="minorEastAsia"/>
        </w:rPr>
        <w:t xml:space="preserve"> </w:t>
      </w:r>
      <m:oMath>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t>
        </m:r>
      </m:oMath>
      <w:hyperlink w:anchor="note" w:history="1">
        <w:r w:rsidRPr="00316F44">
          <w:rPr>
            <w:rStyle w:val="Hyperlink"/>
            <w:rFonts w:eastAsiaTheme="minorEastAsia"/>
            <w:vertAlign w:val="superscript"/>
          </w:rPr>
          <w:t>‡</w:t>
        </w:r>
      </w:hyperlink>
    </w:p>
    <w:p w14:paraId="4FEE649D" w14:textId="77777777" w:rsidR="00F13E78" w:rsidRDefault="00F13E78" w:rsidP="00F13E78">
      <w:pPr>
        <w:spacing w:after="0"/>
        <w:ind w:firstLine="360"/>
        <w:rPr>
          <w:rFonts w:eastAsiaTheme="minorEastAsia"/>
        </w:rPr>
      </w:pPr>
    </w:p>
    <w:p w14:paraId="0796BE9E" w14:textId="77777777" w:rsidR="00F13E78" w:rsidRPr="00CC0B0D" w:rsidRDefault="00F13E78" w:rsidP="00F13E78">
      <w:pPr>
        <w:pStyle w:val="ListParagraph"/>
        <w:numPr>
          <w:ilvl w:val="0"/>
          <w:numId w:val="163"/>
        </w:numPr>
        <w:contextualSpacing/>
        <w:rPr>
          <w:rFonts w:eastAsiaTheme="minorEastAsia"/>
        </w:rPr>
      </w:pPr>
      <w:r w:rsidRPr="001D286B">
        <w:rPr>
          <w:noProof/>
        </w:rPr>
        <mc:AlternateContent>
          <mc:Choice Requires="wps">
            <w:drawing>
              <wp:anchor distT="45720" distB="45720" distL="114300" distR="114300" simplePos="0" relativeHeight="251658256" behindDoc="0" locked="0" layoutInCell="1" allowOverlap="1" wp14:anchorId="78A05ABC" wp14:editId="3AC5DAC1">
                <wp:simplePos x="0" y="0"/>
                <wp:positionH relativeFrom="column">
                  <wp:posOffset>2068195</wp:posOffset>
                </wp:positionH>
                <wp:positionV relativeFrom="paragraph">
                  <wp:posOffset>229235</wp:posOffset>
                </wp:positionV>
                <wp:extent cx="120650" cy="207645"/>
                <wp:effectExtent l="0" t="0" r="0" b="1905"/>
                <wp:wrapNone/>
                <wp:docPr id="209848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 cy="207645"/>
                        </a:xfrm>
                        <a:prstGeom prst="rect">
                          <a:avLst/>
                        </a:prstGeom>
                        <a:noFill/>
                        <a:ln w="9525">
                          <a:noFill/>
                          <a:miter lim="800000"/>
                          <a:headEnd/>
                          <a:tailEnd/>
                        </a:ln>
                      </wps:spPr>
                      <wps:txbx>
                        <w:txbxContent>
                          <w:p w14:paraId="4E25079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05ABC" id="_x0000_s1052" type="#_x0000_t202" style="position:absolute;left:0;text-align:left;margin-left:162.85pt;margin-top:18.05pt;width:9.5pt;height:16.35pt;z-index:25165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" filled="f" stroked="f">
                <v:textbox>
                  <w:txbxContent>
                    <w:p w14:paraId="4E25079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v:textbox>
              </v:shape>
            </w:pict>
          </mc:Fallback>
        </mc:AlternateContent>
      </w:r>
      <w:r w:rsidRPr="001D286B">
        <w:rPr>
          <w:noProof/>
        </w:rPr>
        <mc:AlternateContent>
          <mc:Choice Requires="wps">
            <w:drawing>
              <wp:anchor distT="0" distB="0" distL="114300" distR="114300" simplePos="0" relativeHeight="251658255" behindDoc="0" locked="0" layoutInCell="1" allowOverlap="1" wp14:anchorId="5365ECB6" wp14:editId="0836F0B7">
                <wp:simplePos x="0" y="0"/>
                <wp:positionH relativeFrom="column">
                  <wp:posOffset>212725</wp:posOffset>
                </wp:positionH>
                <wp:positionV relativeFrom="paragraph">
                  <wp:posOffset>285750</wp:posOffset>
                </wp:positionV>
                <wp:extent cx="1905635" cy="581660"/>
                <wp:effectExtent l="0" t="0" r="18415" b="27940"/>
                <wp:wrapNone/>
                <wp:docPr id="1977770177" name="Rectangle 1977770177"/>
                <wp:cNvGraphicFramePr/>
                <a:graphic xmlns:a="http://schemas.openxmlformats.org/drawingml/2006/main">
                  <a:graphicData uri="http://schemas.microsoft.com/office/word/2010/wordprocessingShape">
                    <wps:wsp>
                      <wps:cNvSpPr/>
                      <wps:spPr>
                        <a:xfrm>
                          <a:off x="0" y="0"/>
                          <a:ext cx="1905635" cy="58166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7DA222A5"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5ECB6" id="Rectangle 1977770177" o:spid="_x0000_s1053" style="position:absolute;left:0;text-align:left;margin-left:16.75pt;margin-top:22.5pt;width:150.05pt;height:45.8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" filled="f" strokecolor="#1f3763 [1604]" strokeweight=".5pt">
                <v:textbox>
                  <w:txbxContent>
                    <w:p w14:paraId="7DA222A5" w14:textId="77777777" w:rsidR="00F13E78" w:rsidRPr="009D35BB" w:rsidRDefault="00F13E78" w:rsidP="00F13E78">
                      <w:pPr>
                        <w:jc w:val="right"/>
                      </w:pPr>
                    </w:p>
                  </w:txbxContent>
                </v:textbox>
              </v:rect>
            </w:pict>
          </mc:Fallback>
        </mc:AlternateContent>
      </w:r>
      <w:r>
        <w:rPr>
          <w:rFonts w:eastAsiaTheme="minorEastAsia"/>
        </w:rPr>
        <w:t>Finally</w:t>
      </w:r>
    </w:p>
    <w:p w14:paraId="3D1B763C" w14:textId="77777777" w:rsidR="00F13E78" w:rsidRDefault="00F13E78" w:rsidP="00F13E78">
      <w:pPr>
        <w:spacing w:after="0"/>
        <w:ind w:firstLine="360"/>
        <w:rPr>
          <w:rFonts w:eastAsiaTheme="minorEastAsia"/>
        </w:rPr>
      </w:pPr>
      <m:oMath>
        <m:r>
          <w:rPr>
            <w:rFonts w:ascii="Cambria Math" w:eastAsiaTheme="minorEastAsia" w:hAnsi="Cambria Math"/>
          </w:rPr>
          <m:t>φ=</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hAnsi="Cambria Math"/>
                      </w:rPr>
                      <m:t>sinh</m:t>
                    </m:r>
                  </m:fName>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e>
                </m:func>
              </m:e>
            </m:d>
          </m:e>
        </m:func>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e>
        </m:d>
      </m:oMath>
      <w:r>
        <w:rPr>
          <w:rFonts w:eastAsiaTheme="minorEastAsia"/>
        </w:rPr>
        <w:t xml:space="preserve">   </w:t>
      </w:r>
    </w:p>
    <w:p w14:paraId="6193B689" w14:textId="77777777" w:rsidR="00F13E78" w:rsidRDefault="00F13E78" w:rsidP="00F13E78">
      <w:pPr>
        <w:spacing w:after="0"/>
        <w:ind w:firstLine="360"/>
        <w:rPr>
          <w:rFonts w:ascii="Cambria Math" w:hAnsi="Cambria Math" w:cs="Cambria Math"/>
          <w:color w:val="202122"/>
          <w:shd w:val="clear" w:color="auto" w:fill="FFFFFF"/>
        </w:rPr>
      </w:pPr>
      <m:oMath>
        <m:r>
          <w:rPr>
            <w:rFonts w:ascii="Cambria Math" w:eastAsiaTheme="minorEastAsia" w:hAnsi="Cambria Math"/>
          </w:rPr>
          <m:t>λ=</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O</m:t>
            </m:r>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hAnsi="Cambria Math"/>
                          </w:rPr>
                          <m:t>tanh</m:t>
                        </m:r>
                      </m:fName>
                      <m:e>
                        <m:d>
                          <m:dPr>
                            <m:ctrlPr>
                              <w:rPr>
                                <w:rFonts w:ascii="Cambria Math" w:eastAsiaTheme="minorEastAsia"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0</m:t>
                                    </m:r>
                                  </m:sub>
                                </m:sSub>
                              </m:e>
                              <m:sup>
                                <m:r>
                                  <w:rPr>
                                    <w:rFonts w:ascii="Cambria Math" w:eastAsiaTheme="minorEastAsia" w:hAnsi="Cambria Math"/>
                                  </w:rPr>
                                  <m:t>'</m:t>
                                </m:r>
                              </m:sup>
                            </m:sSup>
                          </m:e>
                        </m:d>
                      </m:e>
                    </m:func>
                  </m:num>
                  <m:den>
                    <m:func>
                      <m:funcPr>
                        <m:ctrlPr>
                          <w:rPr>
                            <w:rFonts w:ascii="Cambria Math" w:eastAsiaTheme="minorEastAsia" w:hAnsi="Cambria Math"/>
                            <w:i/>
                          </w:rPr>
                        </m:ctrlPr>
                      </m:funcPr>
                      <m:fName>
                        <m:r>
                          <m:rPr>
                            <m:sty m:val="p"/>
                          </m:rPr>
                          <w:rPr>
                            <w:rFonts w:ascii="Cambria Math" w:hAnsi="Cambria Math"/>
                          </w:rPr>
                          <m:t>cos</m:t>
                        </m:r>
                      </m:fName>
                      <m:e>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m:t>
                            </m:r>
                          </m:sup>
                        </m:sSup>
                      </m:e>
                    </m:func>
                  </m:den>
                </m:f>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e>
            </m:d>
          </m:e>
        </m:func>
      </m:oMath>
      <w:r>
        <w:rPr>
          <w:rFonts w:eastAsiaTheme="minorEastAsia"/>
        </w:rPr>
        <w:t xml:space="preserve">    </w:t>
      </w:r>
      <w:r>
        <w:rPr>
          <w:rFonts w:ascii="Cambria Math" w:hAnsi="Cambria Math" w:cs="Cambria Math"/>
          <w:color w:val="202122"/>
          <w:shd w:val="clear" w:color="auto" w:fill="FFFFFF"/>
        </w:rPr>
        <w:t>∎</w:t>
      </w:r>
    </w:p>
    <w:p w14:paraId="7ACE7E55" w14:textId="77777777" w:rsidR="00F13E78" w:rsidRDefault="00F13E78" w:rsidP="00F13E78">
      <w:pPr>
        <w:spacing w:after="0"/>
        <w:rPr>
          <w:rFonts w:ascii="Cambria Math" w:hAnsi="Cambria Math" w:cs="Cambria Math"/>
          <w:color w:val="202122"/>
          <w:shd w:val="clear" w:color="auto" w:fill="FFFFFF"/>
        </w:rPr>
      </w:pPr>
    </w:p>
    <w:p w14:paraId="5ED1778A" w14:textId="22D33FFE" w:rsidR="00F13E78" w:rsidRDefault="00F13E78" w:rsidP="002D7DEE">
      <w:pPr>
        <w:pStyle w:val="Heading2"/>
        <w:numPr>
          <w:ilvl w:val="1"/>
          <w:numId w:val="221"/>
        </w:numPr>
      </w:pPr>
      <w:bookmarkStart w:id="3282" w:name="_Toc194067263"/>
      <w:r>
        <w:t>Conversion from UPS North to WGS 84</w:t>
      </w:r>
      <w:bookmarkEnd w:id="3282"/>
    </w:p>
    <w:p w14:paraId="24E3E24B" w14:textId="77777777" w:rsidR="00F13E78" w:rsidRDefault="00F13E78" w:rsidP="00F13E78">
      <w:pPr>
        <w:pStyle w:val="ListParagraph"/>
        <w:numPr>
          <w:ilvl w:val="0"/>
          <w:numId w:val="166"/>
        </w:numPr>
        <w:spacing w:line="256" w:lineRule="auto"/>
        <w:contextualSpacing/>
        <w:rPr>
          <w:rFonts w:ascii="Cambria Math" w:eastAsiaTheme="minorEastAsia" w:hAnsi="Cambria Math"/>
        </w:rPr>
      </w:pPr>
      <w:r>
        <w:rPr>
          <w:noProof/>
        </w:rPr>
        <mc:AlternateContent>
          <mc:Choice Requires="wpg">
            <w:drawing>
              <wp:anchor distT="0" distB="0" distL="114300" distR="114300" simplePos="0" relativeHeight="251658263" behindDoc="0" locked="0" layoutInCell="1" allowOverlap="1" wp14:anchorId="3EBD53DA" wp14:editId="396D05E8">
                <wp:simplePos x="0" y="0"/>
                <wp:positionH relativeFrom="column">
                  <wp:posOffset>175260</wp:posOffset>
                </wp:positionH>
                <wp:positionV relativeFrom="paragraph">
                  <wp:posOffset>422910</wp:posOffset>
                </wp:positionV>
                <wp:extent cx="2784475" cy="1606550"/>
                <wp:effectExtent l="0" t="0" r="0" b="12700"/>
                <wp:wrapNone/>
                <wp:docPr id="198" name="Group 198"/>
                <wp:cNvGraphicFramePr/>
                <a:graphic xmlns:a="http://schemas.openxmlformats.org/drawingml/2006/main">
                  <a:graphicData uri="http://schemas.microsoft.com/office/word/2010/wordprocessingGroup">
                    <wpg:wgp>
                      <wpg:cNvGrpSpPr/>
                      <wpg:grpSpPr>
                        <a:xfrm>
                          <a:off x="0" y="0"/>
                          <a:ext cx="2784475" cy="1606550"/>
                          <a:chOff x="0" y="0"/>
                          <a:chExt cx="2743200" cy="1215105"/>
                        </a:xfrm>
                      </wpg:grpSpPr>
                      <wps:wsp>
                        <wps:cNvPr id="45" name="Rectangle 45"/>
                        <wps:cNvSpPr/>
                        <wps:spPr>
                          <a:xfrm>
                            <a:off x="0" y="51323"/>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50180382"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46"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444B7DE6"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EBD53DA" id="Group 198" o:spid="_x0000_s1054" style="position:absolute;left:0;text-align:left;margin-left:13.8pt;margin-top:33.3pt;width:219.25pt;height:126.5pt;z-index:251658263;mso-width-relative:margin;mso-height-relative:margin" coordsize="27432,12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">
                <v:rect id="Rectangle 45" o:spid="_x0000_s1055" style="position:absolute;top:513;width:26185;height:1163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" filled="f" strokecolor="#1f3763 [1604]" strokeweight=".5pt">
                  <v:textbox>
                    <w:txbxContent>
                      <w:p w14:paraId="50180382" w14:textId="77777777" w:rsidR="00F13E78" w:rsidRDefault="00F13E78" w:rsidP="00F13E78">
                        <w:pPr>
                          <w:jc w:val="right"/>
                        </w:pPr>
                      </w:p>
                    </w:txbxContent>
                  </v:textbox>
                </v:rect>
                <v:shape id="_x0000_s1056"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" filled="f" stroked="f">
                  <v:textbox>
                    <w:txbxContent>
                      <w:p w14:paraId="444B7DE6"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v:group>
            </w:pict>
          </mc:Fallback>
        </mc:AlternateContent>
      </w:r>
      <w:r>
        <w:t xml:space="preserve">For the calculation of latitude </w:t>
      </w:r>
      <m:oMath>
        <m:r>
          <w:rPr>
            <w:rFonts w:ascii="Cambria Math" w:eastAsiaTheme="minorEastAsia" w:hAnsi="Cambria Math"/>
          </w:rPr>
          <m:t>φ</m:t>
        </m:r>
      </m:oMath>
      <w:r>
        <w:rPr>
          <w:rFonts w:eastAsiaTheme="minorEastAsia"/>
        </w:rPr>
        <w:t xml:space="preserve"> and longitude </w:t>
      </w:r>
      <m:oMath>
        <m:r>
          <w:rPr>
            <w:rFonts w:ascii="Cambria Math" w:eastAsiaTheme="minorEastAsia" w:hAnsi="Cambria Math"/>
          </w:rPr>
          <m:t>λ</m:t>
        </m:r>
      </m:oMath>
      <w:r>
        <w:rPr>
          <w:rFonts w:eastAsiaTheme="minorEastAsia"/>
        </w:rPr>
        <w:t xml:space="preserve"> (both in degrees of arc) from easting </w:t>
      </w:r>
      <w:r>
        <w:rPr>
          <w:rFonts w:ascii="Cambria Math" w:eastAsiaTheme="minorEastAsia" w:hAnsi="Cambria Math"/>
          <w:i/>
        </w:rPr>
        <w:t>E</w:t>
      </w:r>
      <w:r>
        <w:rPr>
          <w:rFonts w:eastAsiaTheme="minorEastAsia"/>
        </w:rPr>
        <w:t xml:space="preserve"> and northing </w:t>
      </w:r>
      <w:r>
        <w:rPr>
          <w:rFonts w:ascii="Cambria Math" w:eastAsiaTheme="minorEastAsia" w:hAnsi="Cambria Math"/>
          <w:i/>
        </w:rPr>
        <w:t>N</w:t>
      </w:r>
      <w:r>
        <w:rPr>
          <w:rFonts w:ascii="Cambria Math" w:eastAsiaTheme="minorEastAsia" w:hAnsi="Cambria Math"/>
        </w:rPr>
        <w:t xml:space="preserve"> </w:t>
      </w:r>
      <w:r>
        <w:rPr>
          <w:rFonts w:eastAsiaTheme="minorEastAsia" w:cstheme="minorHAnsi"/>
        </w:rPr>
        <w:t>(both in meters)</w:t>
      </w:r>
      <w:r>
        <w:rPr>
          <w:rFonts w:ascii="Cambria Math" w:eastAsiaTheme="minorEastAsia" w:hAnsi="Cambria Math"/>
        </w:rPr>
        <w:t xml:space="preserve"> </w:t>
      </w:r>
      <w:r>
        <w:rPr>
          <w:rFonts w:eastAsiaTheme="minorEastAsia" w:cstheme="minorHAnsi"/>
        </w:rPr>
        <w:t>from the Universal Polar Stereographic (UPS) North CRS with a geodetic CRS of WGS 84, it is given that:</w:t>
      </w:r>
      <w:r>
        <w:rPr>
          <w:rFonts w:ascii="Cambria Math" w:eastAsiaTheme="minorEastAsia" w:hAnsi="Cambria Math"/>
        </w:rPr>
        <w:t xml:space="preserve"> </w:t>
      </w:r>
    </w:p>
    <w:p w14:paraId="556D2612" w14:textId="77777777" w:rsidR="00F13E78" w:rsidRDefault="00F13E78" w:rsidP="00F13E78">
      <w:pPr>
        <w:spacing w:line="240" w:lineRule="auto"/>
        <w:ind w:left="360"/>
        <w:rPr>
          <w:rFonts w:ascii="Cambria Math" w:eastAsiaTheme="minorEastAsia" w:hAnsi="Cambria Math"/>
        </w:rPr>
      </w:pPr>
      <w:r>
        <w:rPr>
          <w:rFonts w:eastAsiaTheme="minorEastAsia"/>
        </w:rPr>
        <w:t xml:space="preserve">False easting </w:t>
      </w:r>
      <w:r>
        <w:rPr>
          <w:rFonts w:ascii="Cambria Math" w:eastAsiaTheme="minorEastAsia" w:hAnsi="Cambria Math"/>
          <w:i/>
        </w:rPr>
        <w:t>FE</w:t>
      </w:r>
      <w:r>
        <w:rPr>
          <w:rFonts w:ascii="Cambria Math" w:eastAsiaTheme="minorEastAsia" w:hAnsi="Cambria Math"/>
        </w:rPr>
        <w:t xml:space="preserve">                  = 2000000 m</w:t>
      </w:r>
    </w:p>
    <w:p w14:paraId="575A5DAD"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False northing </w:t>
      </w:r>
      <w:r>
        <w:rPr>
          <w:rFonts w:ascii="Cambria Math" w:eastAsiaTheme="minorEastAsia" w:hAnsi="Cambria Math"/>
          <w:i/>
        </w:rPr>
        <w:t>FN</w:t>
      </w:r>
      <w:r>
        <w:rPr>
          <w:rFonts w:ascii="Cambria Math" w:eastAsiaTheme="minorEastAsia" w:hAnsi="Cambria Math"/>
        </w:rPr>
        <w:t xml:space="preserve">               = 2000000 m   </w:t>
      </w:r>
    </w:p>
    <w:p w14:paraId="40C88738" w14:textId="77777777" w:rsidR="00F13E78" w:rsidRDefault="00F13E78" w:rsidP="00F13E78">
      <w:pPr>
        <w:spacing w:line="240" w:lineRule="auto"/>
        <w:ind w:left="360"/>
        <w:rPr>
          <w:rFonts w:ascii="Cambria Math" w:eastAsiaTheme="minorEastAsia" w:hAnsi="Cambria Math"/>
        </w:rPr>
      </w:pPr>
      <w:r>
        <w:rPr>
          <w:rFonts w:eastAsiaTheme="minorEastAsia"/>
        </w:rPr>
        <w:t xml:space="preserve">Scale at natural origin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=0.994</m:t>
        </m:r>
      </m:oMath>
      <w:r>
        <w:rPr>
          <w:rFonts w:eastAsiaTheme="minorEastAsia"/>
        </w:rPr>
        <w:t xml:space="preserve"> </w:t>
      </w:r>
    </w:p>
    <w:p w14:paraId="67F85339"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Semi-major axis </w:t>
      </w:r>
      <w:r>
        <w:rPr>
          <w:rFonts w:ascii="Cambria Math" w:eastAsiaTheme="minorEastAsia" w:hAnsi="Cambria Math"/>
          <w:i/>
        </w:rPr>
        <w:t>a</w:t>
      </w:r>
      <w:r>
        <w:rPr>
          <w:rFonts w:ascii="Cambria Math" w:eastAsiaTheme="minorEastAsia" w:hAnsi="Cambria Math"/>
        </w:rPr>
        <w:t xml:space="preserve">               = 6378137.000 m </w:t>
      </w:r>
    </w:p>
    <w:p w14:paraId="3C9D906B" w14:textId="77777777" w:rsidR="00F13E78" w:rsidRDefault="00F13E78" w:rsidP="00F13E78">
      <w:pPr>
        <w:spacing w:line="240" w:lineRule="auto"/>
        <w:ind w:left="360"/>
        <w:rPr>
          <w:rFonts w:ascii="Cambria Math" w:eastAsiaTheme="minorEastAsia" w:hAnsi="Cambria Math"/>
        </w:rPr>
        <w:sectPr w:rsidR="00F13E78" w:rsidSect="00F13E78">
          <w:footerReference w:type="default" r:id="rId88"/>
          <w:pgSz w:w="12240" w:h="15840"/>
          <w:pgMar w:top="1440" w:right="1440" w:bottom="1440" w:left="1440" w:header="720" w:footer="720" w:gutter="0"/>
          <w:cols w:space="720"/>
          <w:docGrid w:linePitch="360"/>
        </w:sectPr>
      </w:pPr>
      <w:r>
        <w:rPr>
          <w:rFonts w:eastAsiaTheme="minorEastAsia"/>
        </w:rPr>
        <w:t xml:space="preserve">Inverse flattening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Pr>
          <w:rFonts w:ascii="Cambria Math" w:eastAsiaTheme="minorEastAsia" w:hAnsi="Cambria Math"/>
        </w:rPr>
        <w:t xml:space="preserve">           = 298.257223563</w:t>
      </w:r>
    </w:p>
    <w:p w14:paraId="03BA2321" w14:textId="77777777" w:rsidR="00F13E78" w:rsidRPr="00453B8F" w:rsidRDefault="00F13E78" w:rsidP="00F13E78">
      <w:pPr>
        <w:spacing w:line="240" w:lineRule="auto"/>
        <w:ind w:left="360"/>
        <w:rPr>
          <w:rFonts w:ascii="Cambria Math" w:eastAsiaTheme="minorEastAsia" w:hAnsi="Cambria Math"/>
          <w:vertAlign w:val="subscript"/>
        </w:rPr>
      </w:pPr>
      <w:r>
        <w:rPr>
          <w:rFonts w:ascii="Cambria Math" w:eastAsiaTheme="minorEastAsia" w:hAnsi="Cambria Math"/>
          <w:noProof/>
        </w:rPr>
        <w:lastRenderedPageBreak/>
        <mc:AlternateContent>
          <mc:Choice Requires="wps">
            <w:drawing>
              <wp:anchor distT="0" distB="0" distL="114300" distR="114300" simplePos="0" relativeHeight="251658272" behindDoc="0" locked="0" layoutInCell="1" allowOverlap="1" wp14:anchorId="3398B78D" wp14:editId="04C67DEF">
                <wp:simplePos x="0" y="0"/>
                <wp:positionH relativeFrom="column">
                  <wp:posOffset>730332</wp:posOffset>
                </wp:positionH>
                <wp:positionV relativeFrom="paragraph">
                  <wp:posOffset>261257</wp:posOffset>
                </wp:positionV>
                <wp:extent cx="904899" cy="233287"/>
                <wp:effectExtent l="0" t="0" r="28575" b="14605"/>
                <wp:wrapNone/>
                <wp:docPr id="41" name="Rectangle 41"/>
                <wp:cNvGraphicFramePr/>
                <a:graphic xmlns:a="http://schemas.openxmlformats.org/drawingml/2006/main">
                  <a:graphicData uri="http://schemas.microsoft.com/office/word/2010/wordprocessingShape">
                    <wps:wsp>
                      <wps:cNvSpPr/>
                      <wps:spPr>
                        <a:xfrm>
                          <a:off x="0" y="0"/>
                          <a:ext cx="904899" cy="233287"/>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1F29BB12"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3398B78D" id="Rectangle 41" o:spid="_x0000_s1057" style="position:absolute;left:0;text-align:left;margin-left:57.5pt;margin-top:20.55pt;width:71.25pt;height:18.35pt;z-index:25165827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" filled="f" strokecolor="#1f3763 [1604]" strokeweight=".5pt">
                <v:textbox>
                  <w:txbxContent>
                    <w:p w14:paraId="1F29BB12" w14:textId="77777777" w:rsidR="00F13E78" w:rsidRDefault="00F13E78" w:rsidP="00F13E78">
                      <w:pPr>
                        <w:jc w:val="right"/>
                      </w:pPr>
                    </w:p>
                  </w:txbxContent>
                </v:textbox>
              </v:rect>
            </w:pict>
          </mc:Fallback>
        </mc:AlternateContent>
      </w:r>
      <w:r>
        <w:rPr>
          <w:rFonts w:ascii="Cambria Math" w:eastAsiaTheme="minorEastAsia" w:hAnsi="Cambria Math"/>
        </w:rPr>
        <w:t xml:space="preserve"> </w:t>
      </w:r>
      <w:r>
        <w:rPr>
          <w:noProof/>
        </w:rPr>
        <mc:AlternateContent>
          <mc:Choice Requires="wps">
            <w:drawing>
              <wp:anchor distT="0" distB="0" distL="114300" distR="114300" simplePos="0" relativeHeight="251658266" behindDoc="0" locked="0" layoutInCell="1" allowOverlap="1" wp14:anchorId="4DD9F64A" wp14:editId="3DCA6520">
                <wp:simplePos x="0" y="0"/>
                <wp:positionH relativeFrom="column">
                  <wp:posOffset>1567815</wp:posOffset>
                </wp:positionH>
                <wp:positionV relativeFrom="paragraph">
                  <wp:posOffset>180340</wp:posOffset>
                </wp:positionV>
                <wp:extent cx="205105" cy="249555"/>
                <wp:effectExtent l="0" t="0" r="0" b="0"/>
                <wp:wrapNone/>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1EFA6534"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DD9F64A" id="Text Box 197" o:spid="_x0000_s1058" type="#_x0000_t202" style="position:absolute;left:0;text-align:left;margin-left:123.45pt;margin-top:14.2pt;width:16.15pt;height:19.6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" filled="f" stroked="f">
                <v:textbox>
                  <w:txbxContent>
                    <w:p w14:paraId="1EFA6534"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v:textbox>
              </v:shape>
            </w:pict>
          </mc:Fallback>
        </mc:AlternateContent>
      </w:r>
      <w:r>
        <w:rPr>
          <w:rFonts w:eastAsiaTheme="minorEastAsia"/>
        </w:rPr>
        <w:t xml:space="preserve">It follows that </w:t>
      </w:r>
      <w:r>
        <w:rPr>
          <w:rFonts w:ascii="Cambria Math" w:eastAsiaTheme="minorEastAsia" w:hAnsi="Cambria Math"/>
          <w:i/>
        </w:rPr>
        <w:t>f</w:t>
      </w:r>
      <w:r>
        <w:rPr>
          <w:rFonts w:ascii="Cambria Math" w:eastAsiaTheme="minorEastAsia" w:hAnsi="Cambria Math"/>
        </w:rPr>
        <w:t xml:space="preserve">  = 3.35281066475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16E25CB1" w14:textId="77777777" w:rsidR="00F13E78" w:rsidRDefault="00F13E78" w:rsidP="00F13E78">
      <w:pPr>
        <w:spacing w:after="0" w:line="360" w:lineRule="auto"/>
        <w:ind w:left="360"/>
        <w:rPr>
          <w:rFonts w:eastAsiaTheme="minorEastAsia"/>
        </w:rPr>
      </w:pPr>
      <w:r>
        <w:rPr>
          <w:rFonts w:eastAsiaTheme="minorEastAsia"/>
        </w:rPr>
        <w:t xml:space="preserve">and that </w:t>
      </w:r>
      <m:oMath>
        <m:r>
          <w:rPr>
            <w:rFonts w:ascii="Cambria Math" w:eastAsiaTheme="minorEastAsia" w:hAnsi="Cambria Math"/>
          </w:rPr>
          <m:t xml:space="preserve">e= </m:t>
        </m:r>
        <m:rad>
          <m:radPr>
            <m:degHide m:val="1"/>
            <m:ctrlPr>
              <w:rPr>
                <w:rFonts w:ascii="Cambria Math" w:eastAsiaTheme="minorEastAsia" w:hAnsi="Cambria Math"/>
                <w:i/>
              </w:rPr>
            </m:ctrlPr>
          </m:radPr>
          <m:deg/>
          <m:e>
            <m:r>
              <w:rPr>
                <w:rFonts w:ascii="Cambria Math" w:eastAsiaTheme="minorEastAsia" w:hAnsi="Cambria Math"/>
              </w:rPr>
              <m:t>2f-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e>
        </m:rad>
        <m:r>
          <w:rPr>
            <w:rFonts w:ascii="Cambria Math" w:eastAsiaTheme="minorEastAsia" w:hAnsi="Cambria Math"/>
          </w:rPr>
          <m:t xml:space="preserve">=8.18191908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Pr>
          <w:rFonts w:eastAsiaTheme="minorEastAsia"/>
        </w:rPr>
        <w:t xml:space="preserve">   </w:t>
      </w:r>
    </w:p>
    <w:p w14:paraId="050AB285" w14:textId="77777777" w:rsidR="00F13E78" w:rsidRDefault="00F13E78" w:rsidP="00F13E78">
      <w:pPr>
        <w:spacing w:after="0" w:line="360" w:lineRule="auto"/>
        <w:ind w:left="360"/>
        <w:rPr>
          <w:rFonts w:eastAsiaTheme="minorEastAsia"/>
        </w:rPr>
      </w:pPr>
    </w:p>
    <w:p w14:paraId="066F3EFC" w14:textId="77777777" w:rsidR="00F13E78" w:rsidRDefault="00F13E78" w:rsidP="00F13E78">
      <w:pPr>
        <w:pStyle w:val="ListParagraph"/>
        <w:numPr>
          <w:ilvl w:val="0"/>
          <w:numId w:val="166"/>
        </w:numPr>
        <w:spacing w:line="256" w:lineRule="auto"/>
        <w:contextualSpacing/>
        <w:rPr>
          <w:rFonts w:eastAsiaTheme="minorEastAsia"/>
        </w:rPr>
      </w:pPr>
      <w:r>
        <w:rPr>
          <w:noProof/>
        </w:rPr>
        <mc:AlternateContent>
          <mc:Choice Requires="wps">
            <w:drawing>
              <wp:anchor distT="0" distB="0" distL="114300" distR="114300" simplePos="0" relativeHeight="251658265" behindDoc="0" locked="0" layoutInCell="1" allowOverlap="1" wp14:anchorId="18965A37" wp14:editId="5B0F9E6F">
                <wp:simplePos x="0" y="0"/>
                <wp:positionH relativeFrom="column">
                  <wp:posOffset>3545205</wp:posOffset>
                </wp:positionH>
                <wp:positionV relativeFrom="paragraph">
                  <wp:posOffset>183515</wp:posOffset>
                </wp:positionV>
                <wp:extent cx="205105" cy="249555"/>
                <wp:effectExtent l="0" t="0" r="0" b="0"/>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07093032"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8965A37" id="Text Box 193" o:spid="_x0000_s1059" type="#_x0000_t202" style="position:absolute;left:0;text-align:left;margin-left:279.15pt;margin-top:14.45pt;width:16.15pt;height:19.6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" filled="f" stroked="f">
                <v:textbox>
                  <w:txbxContent>
                    <w:p w14:paraId="07093032"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Pr>
          <w:noProof/>
        </w:rPr>
        <mc:AlternateContent>
          <mc:Choice Requires="wpg">
            <w:drawing>
              <wp:anchor distT="0" distB="0" distL="114300" distR="114300" simplePos="0" relativeHeight="251658264" behindDoc="0" locked="0" layoutInCell="1" allowOverlap="1" wp14:anchorId="013DF9D8" wp14:editId="41A68E10">
                <wp:simplePos x="0" y="0"/>
                <wp:positionH relativeFrom="column">
                  <wp:posOffset>176530</wp:posOffset>
                </wp:positionH>
                <wp:positionV relativeFrom="paragraph">
                  <wp:posOffset>239395</wp:posOffset>
                </wp:positionV>
                <wp:extent cx="3601720" cy="513080"/>
                <wp:effectExtent l="0" t="0" r="0" b="20320"/>
                <wp:wrapNone/>
                <wp:docPr id="192" name="Group 192"/>
                <wp:cNvGraphicFramePr/>
                <a:graphic xmlns:a="http://schemas.openxmlformats.org/drawingml/2006/main">
                  <a:graphicData uri="http://schemas.microsoft.com/office/word/2010/wordprocessingGroup">
                    <wpg:wgp>
                      <wpg:cNvGrpSpPr/>
                      <wpg:grpSpPr>
                        <a:xfrm>
                          <a:off x="0" y="0"/>
                          <a:ext cx="3601085" cy="512445"/>
                          <a:chOff x="0" y="0"/>
                          <a:chExt cx="2743200" cy="1229096"/>
                        </a:xfrm>
                      </wpg:grpSpPr>
                      <wps:wsp>
                        <wps:cNvPr id="34" name="Rectangle 34"/>
                        <wps:cNvSpPr/>
                        <wps:spPr>
                          <a:xfrm>
                            <a:off x="0" y="65314"/>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068A9967"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35"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0E2BB07B" w14:textId="77777777" w:rsidR="00F13E78" w:rsidRDefault="00F13E78" w:rsidP="00F13E78">
                              <w:pPr>
                                <w:rPr>
                                  <w:color w:val="44546A" w:themeColor="text2"/>
                                  <w:sz w:val="12"/>
                                  <w:szCs w:val="12"/>
                                </w:rPr>
                              </w:pPr>
                              <w:r>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13DF9D8" id="Group 192" o:spid="_x0000_s1060" style="position:absolute;left:0;text-align:left;margin-left:13.9pt;margin-top:18.85pt;width:283.6pt;height:40.4pt;z-index:251658264;mso-width-relative:margin;mso-height-relative:margin" coordsize="27432,122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">
                <v:rect id="Rectangle 34" o:spid="_x0000_s1061" style="position:absolute;top:653;width:26185;height:1163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" filled="f" strokecolor="#1f3763 [1604]" strokeweight=".5pt">
                  <v:textbox>
                    <w:txbxContent>
                      <w:p w14:paraId="068A9967" w14:textId="77777777" w:rsidR="00F13E78" w:rsidRDefault="00F13E78" w:rsidP="00F13E78">
                        <w:pPr>
                          <w:jc w:val="right"/>
                        </w:pPr>
                      </w:p>
                    </w:txbxContent>
                  </v:textbox>
                </v:rect>
                <v:shape id="_x0000_s1062"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0E2BB07B" w14:textId="77777777" w:rsidR="00F13E78" w:rsidRDefault="00F13E78" w:rsidP="00F13E78">
                        <w:pPr>
                          <w:rPr>
                            <w:color w:val="44546A" w:themeColor="text2"/>
                            <w:sz w:val="12"/>
                            <w:szCs w:val="12"/>
                          </w:rPr>
                        </w:pPr>
                        <w:r>
                          <w:rPr>
                            <w:color w:val="44546A" w:themeColor="text2"/>
                            <w:sz w:val="12"/>
                            <w:szCs w:val="12"/>
                          </w:rPr>
                          <w:t>1</w:t>
                        </w:r>
                      </w:p>
                    </w:txbxContent>
                  </v:textbox>
                </v:shape>
              </v:group>
            </w:pict>
          </mc:Fallback>
        </mc:AlternateContent>
      </w:r>
      <w:r>
        <w:rPr>
          <w:rFonts w:eastAsiaTheme="minorEastAsia"/>
        </w:rPr>
        <w:t xml:space="preserve">We next calculate the value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oMath>
      <w:r>
        <w:rPr>
          <w:rFonts w:eastAsiaTheme="minorEastAsia"/>
        </w:rPr>
        <w:t>:</w:t>
      </w:r>
    </w:p>
    <w:p w14:paraId="74CFF288" w14:textId="77777777" w:rsidR="00F13E78" w:rsidRDefault="00000000" w:rsidP="00F13E78">
      <w:pPr>
        <w:ind w:left="360"/>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E-FE</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(N-FN)</m:t>
                          </m:r>
                        </m:e>
                        <m:sup>
                          <m:r>
                            <w:rPr>
                              <w:rFonts w:ascii="Cambria Math" w:eastAsiaTheme="minorEastAsia" w:hAnsi="Cambria Math"/>
                            </w:rPr>
                            <m:t>2</m:t>
                          </m:r>
                        </m:sup>
                      </m:sSup>
                    </m:e>
                  </m:d>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e>
              </m:rad>
            </m:num>
            <m:den>
              <m:r>
                <w:rPr>
                  <w:rFonts w:ascii="Cambria Math" w:eastAsiaTheme="minorEastAsia" w:hAnsi="Cambria Math"/>
                </w:rPr>
                <m:t>2a</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den>
          </m:f>
        </m:oMath>
      </m:oMathPara>
    </w:p>
    <w:p w14:paraId="689832F4" w14:textId="77777777" w:rsidR="00F13E78" w:rsidRDefault="00F13E78" w:rsidP="00F13E78">
      <w:pPr>
        <w:ind w:left="360"/>
        <w:rPr>
          <w:rFonts w:eastAsiaTheme="minorEastAsia"/>
        </w:rPr>
      </w:pPr>
      <m:oMath>
        <m:r>
          <w:rPr>
            <w:rFonts w:ascii="Cambria Math" w:eastAsiaTheme="minorEastAsia" w:hAnsi="Cambria Math"/>
          </w:rPr>
          <m:t xml:space="preserve">     =7.91307065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(E-2000000)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N-2000000</m:t>
                        </m:r>
                      </m:e>
                    </m:d>
                  </m:e>
                  <m:sup>
                    <m:r>
                      <w:rPr>
                        <w:rFonts w:ascii="Cambria Math" w:eastAsiaTheme="minorEastAsia" w:hAnsi="Cambria Math"/>
                      </w:rPr>
                      <m:t>2</m:t>
                    </m:r>
                  </m:sup>
                </m:sSup>
              </m:e>
            </m:d>
          </m:e>
        </m:rad>
      </m:oMath>
      <w:r>
        <w:rPr>
          <w:rFonts w:eastAsiaTheme="minorEastAsia"/>
        </w:rPr>
        <w:t xml:space="preserve"> </w:t>
      </w:r>
    </w:p>
    <w:p w14:paraId="31E7BC0B" w14:textId="77777777" w:rsidR="00F13E78" w:rsidRDefault="00F13E78" w:rsidP="00F13E78">
      <w:pPr>
        <w:ind w:left="360"/>
        <w:rPr>
          <w:rFonts w:eastAsiaTheme="minorEastAsia"/>
        </w:rPr>
      </w:pPr>
    </w:p>
    <w:p w14:paraId="2225C013" w14:textId="77777777" w:rsidR="00F13E78" w:rsidRPr="004A3BA3" w:rsidRDefault="00F13E78" w:rsidP="00F13E78">
      <w:pPr>
        <w:pStyle w:val="ListParagraph"/>
        <w:numPr>
          <w:ilvl w:val="0"/>
          <w:numId w:val="166"/>
        </w:numPr>
        <w:contextualSpacing/>
        <w:rPr>
          <w:rFonts w:eastAsiaTheme="minorEastAsia"/>
        </w:rPr>
      </w:pPr>
      <w:r>
        <w:rPr>
          <w:noProof/>
        </w:rPr>
        <mc:AlternateContent>
          <mc:Choice Requires="wps">
            <w:drawing>
              <wp:anchor distT="0" distB="0" distL="114300" distR="114300" simplePos="0" relativeHeight="251658274" behindDoc="0" locked="0" layoutInCell="1" allowOverlap="1" wp14:anchorId="2DA4D74D" wp14:editId="27E481F6">
                <wp:simplePos x="0" y="0"/>
                <wp:positionH relativeFrom="column">
                  <wp:posOffset>195943</wp:posOffset>
                </wp:positionH>
                <wp:positionV relativeFrom="paragraph">
                  <wp:posOffset>257384</wp:posOffset>
                </wp:positionV>
                <wp:extent cx="1167560" cy="354195"/>
                <wp:effectExtent l="0" t="0" r="13970" b="27305"/>
                <wp:wrapNone/>
                <wp:docPr id="200" name="Rectangle 200"/>
                <wp:cNvGraphicFramePr/>
                <a:graphic xmlns:a="http://schemas.openxmlformats.org/drawingml/2006/main">
                  <a:graphicData uri="http://schemas.microsoft.com/office/word/2010/wordprocessingShape">
                    <wps:wsp>
                      <wps:cNvSpPr/>
                      <wps:spPr>
                        <a:xfrm>
                          <a:off x="0" y="0"/>
                          <a:ext cx="1167560" cy="354195"/>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D1E0AAB"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2DA4D74D" id="Rectangle 200" o:spid="_x0000_s1063" style="position:absolute;left:0;text-align:left;margin-left:15.45pt;margin-top:20.25pt;width:91.95pt;height:27.9pt;z-index:25165827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" filled="f" strokecolor="#1f3763 [1604]" strokeweight=".5pt">
                <v:textbox>
                  <w:txbxContent>
                    <w:p w14:paraId="3D1E0AAB" w14:textId="77777777" w:rsidR="00F13E78" w:rsidRDefault="00F13E78" w:rsidP="00F13E78">
                      <w:pPr>
                        <w:jc w:val="right"/>
                      </w:pPr>
                    </w:p>
                  </w:txbxContent>
                </v:textbox>
              </v:rect>
            </w:pict>
          </mc:Fallback>
        </mc:AlternateContent>
      </w:r>
      <w:r>
        <w:rPr>
          <w:noProof/>
        </w:rPr>
        <mc:AlternateContent>
          <mc:Choice Requires="wps">
            <w:drawing>
              <wp:anchor distT="0" distB="0" distL="114300" distR="114300" simplePos="0" relativeHeight="251658273" behindDoc="0" locked="0" layoutInCell="1" allowOverlap="1" wp14:anchorId="045A7DCE" wp14:editId="1E990D99">
                <wp:simplePos x="0" y="0"/>
                <wp:positionH relativeFrom="column">
                  <wp:posOffset>1293495</wp:posOffset>
                </wp:positionH>
                <wp:positionV relativeFrom="paragraph">
                  <wp:posOffset>208915</wp:posOffset>
                </wp:positionV>
                <wp:extent cx="205105" cy="249555"/>
                <wp:effectExtent l="0" t="0" r="0" b="0"/>
                <wp:wrapNone/>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448C0D8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45A7DCE" id="Text Box 194" o:spid="_x0000_s1064" type="#_x0000_t202" style="position:absolute;left:0;text-align:left;margin-left:101.85pt;margin-top:16.45pt;width:16.15pt;height:19.6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" filled="f" stroked="f">
                <v:textbox>
                  <w:txbxContent>
                    <w:p w14:paraId="448C0D8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70AB5E2D" wp14:editId="7948DC01">
                <wp:simplePos x="0" y="0"/>
                <wp:positionH relativeFrom="column">
                  <wp:posOffset>1377315</wp:posOffset>
                </wp:positionH>
                <wp:positionV relativeFrom="paragraph">
                  <wp:posOffset>411480</wp:posOffset>
                </wp:positionV>
                <wp:extent cx="205105" cy="249555"/>
                <wp:effectExtent l="0" t="0" r="0" b="0"/>
                <wp:wrapNone/>
                <wp:docPr id="528503691" name="Text Box 528503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4BEEB700" w14:textId="77777777" w:rsidR="00F13E78" w:rsidRDefault="00F13E78" w:rsidP="00F13E78">
                            <w:pPr>
                              <w:rPr>
                                <w:color w:val="44546A" w:themeColor="text2"/>
                                <w:sz w:val="12"/>
                                <w:szCs w:val="12"/>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0AB5E2D" id="Text Box 528503691" o:spid="_x0000_s1065" type="#_x0000_t202" style="position:absolute;left:0;text-align:left;margin-left:108.45pt;margin-top:32.4pt;width:16.15pt;height:19.6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" filled="f" stroked="f">
                <v:textbox>
                  <w:txbxContent>
                    <w:p w14:paraId="4BEEB700" w14:textId="77777777" w:rsidR="00F13E78" w:rsidRDefault="00F13E78" w:rsidP="00F13E78">
                      <w:pPr>
                        <w:rPr>
                          <w:color w:val="44546A" w:themeColor="text2"/>
                          <w:sz w:val="12"/>
                          <w:szCs w:val="12"/>
                        </w:rPr>
                      </w:pPr>
                    </w:p>
                  </w:txbxContent>
                </v:textbox>
              </v:shape>
            </w:pict>
          </mc:Fallback>
        </mc:AlternateContent>
      </w:r>
      <w:r w:rsidRPr="004A3BA3">
        <w:rPr>
          <w:rFonts w:eastAsiaTheme="minorEastAsia"/>
        </w:rPr>
        <w:t xml:space="preserve">We then calculate the value </w:t>
      </w:r>
      <m:oMath>
        <m:r>
          <w:rPr>
            <w:rFonts w:ascii="Cambria Math" w:eastAsiaTheme="minorEastAsia" w:hAnsi="Cambria Math"/>
          </w:rPr>
          <m:t>χ</m:t>
        </m:r>
      </m:oMath>
      <w:r w:rsidRPr="004A3BA3">
        <w:rPr>
          <w:rFonts w:eastAsiaTheme="minorEastAsia"/>
        </w:rPr>
        <w:t>. For UPS North:</w:t>
      </w:r>
    </w:p>
    <w:p w14:paraId="1D4656B8" w14:textId="77777777" w:rsidR="00F13E78" w:rsidRDefault="00F13E78" w:rsidP="00F13E78">
      <w:pPr>
        <w:ind w:left="360"/>
        <w:rPr>
          <w:rFonts w:eastAsiaTheme="minorEastAsia"/>
        </w:rPr>
      </w:pPr>
      <m:oMathPara>
        <m:oMathParaPr>
          <m:jc m:val="left"/>
        </m:oMathParaPr>
        <m:oMath>
          <m:r>
            <w:rPr>
              <w:rFonts w:ascii="Cambria Math" w:eastAsiaTheme="minorEastAsia" w:hAnsi="Cambria Math"/>
            </w:rPr>
            <m:t xml:space="preserve">χ= </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-2</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func>
        </m:oMath>
      </m:oMathPara>
    </w:p>
    <w:p w14:paraId="2E79A511" w14:textId="77777777" w:rsidR="00F13E78" w:rsidRDefault="00F13E78" w:rsidP="00F13E78">
      <w:pPr>
        <w:ind w:left="360"/>
        <w:rPr>
          <w:rFonts w:eastAsiaTheme="minorEastAsia"/>
        </w:rPr>
      </w:pPr>
    </w:p>
    <w:p w14:paraId="0BBE36F3" w14:textId="77777777" w:rsidR="00F13E78" w:rsidRDefault="00F13E78" w:rsidP="00F13E78">
      <w:pPr>
        <w:pStyle w:val="ListParagraph"/>
        <w:numPr>
          <w:ilvl w:val="0"/>
          <w:numId w:val="166"/>
        </w:numPr>
        <w:spacing w:line="256" w:lineRule="auto"/>
        <w:contextualSpacing/>
        <w:rPr>
          <w:rFonts w:eastAsiaTheme="minorEastAsia"/>
        </w:rPr>
      </w:pPr>
      <w:r>
        <w:rPr>
          <w:noProof/>
        </w:rPr>
        <mc:AlternateContent>
          <mc:Choice Requires="wps">
            <w:drawing>
              <wp:anchor distT="0" distB="0" distL="114300" distR="114300" simplePos="0" relativeHeight="251658269" behindDoc="0" locked="0" layoutInCell="1" allowOverlap="1" wp14:anchorId="7B2D15B6" wp14:editId="0BA6D0FF">
                <wp:simplePos x="0" y="0"/>
                <wp:positionH relativeFrom="column">
                  <wp:posOffset>5842363</wp:posOffset>
                </wp:positionH>
                <wp:positionV relativeFrom="paragraph">
                  <wp:posOffset>153480</wp:posOffset>
                </wp:positionV>
                <wp:extent cx="205105" cy="249555"/>
                <wp:effectExtent l="0" t="0" r="0" b="0"/>
                <wp:wrapNone/>
                <wp:docPr id="1525801650" name="Text Box 1525801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249555"/>
                        </a:xfrm>
                        <a:prstGeom prst="rect">
                          <a:avLst/>
                        </a:prstGeom>
                        <a:noFill/>
                        <a:ln w="9525">
                          <a:noFill/>
                          <a:miter lim="800000"/>
                          <a:headEnd/>
                          <a:tailEnd/>
                        </a:ln>
                      </wps:spPr>
                      <wps:txbx>
                        <w:txbxContent>
                          <w:p w14:paraId="1FEF4A2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B2D15B6" id="Text Box 1525801650" o:spid="_x0000_s1066" type="#_x0000_t202" style="position:absolute;left:0;text-align:left;margin-left:460.05pt;margin-top:12.1pt;width:16.15pt;height:19.6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" filled="f" stroked="f">
                <v:textbox>
                  <w:txbxContent>
                    <w:p w14:paraId="1FEF4A2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v:textbox>
              </v:shape>
            </w:pict>
          </mc:Fallback>
        </mc:AlternateContent>
      </w:r>
      <w:r>
        <w:rPr>
          <w:noProof/>
        </w:rPr>
        <mc:AlternateContent>
          <mc:Choice Requires="wpg">
            <w:drawing>
              <wp:anchor distT="0" distB="0" distL="114300" distR="114300" simplePos="0" relativeHeight="251658268" behindDoc="0" locked="0" layoutInCell="1" allowOverlap="1" wp14:anchorId="19AC6D14" wp14:editId="06E152B7">
                <wp:simplePos x="0" y="0"/>
                <wp:positionH relativeFrom="column">
                  <wp:posOffset>195943</wp:posOffset>
                </wp:positionH>
                <wp:positionV relativeFrom="paragraph">
                  <wp:posOffset>186904</wp:posOffset>
                </wp:positionV>
                <wp:extent cx="6748145" cy="445135"/>
                <wp:effectExtent l="0" t="0" r="0" b="12065"/>
                <wp:wrapNone/>
                <wp:docPr id="905387045" name="Group 905387045"/>
                <wp:cNvGraphicFramePr/>
                <a:graphic xmlns:a="http://schemas.openxmlformats.org/drawingml/2006/main">
                  <a:graphicData uri="http://schemas.microsoft.com/office/word/2010/wordprocessingGroup">
                    <wpg:wgp>
                      <wpg:cNvGrpSpPr/>
                      <wpg:grpSpPr>
                        <a:xfrm>
                          <a:off x="0" y="0"/>
                          <a:ext cx="6748145" cy="445135"/>
                          <a:chOff x="0" y="0"/>
                          <a:chExt cx="2743200" cy="1068109"/>
                        </a:xfrm>
                      </wpg:grpSpPr>
                      <wps:wsp>
                        <wps:cNvPr id="611283775" name="Rectangle 611283775"/>
                        <wps:cNvSpPr/>
                        <wps:spPr>
                          <a:xfrm>
                            <a:off x="0" y="65312"/>
                            <a:ext cx="2326835" cy="1002797"/>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9FB8046"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185705734"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0074BE52" w14:textId="77777777" w:rsidR="00F13E78" w:rsidRDefault="00F13E78" w:rsidP="00F13E78">
                              <w:pPr>
                                <w:rPr>
                                  <w:color w:val="44546A" w:themeColor="text2"/>
                                  <w:sz w:val="12"/>
                                  <w:szCs w:val="12"/>
                                </w:rPr>
                              </w:pPr>
                              <w:r>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AC6D14" id="Group 905387045" o:spid="_x0000_s1067" style="position:absolute;left:0;text-align:left;margin-left:15.45pt;margin-top:14.7pt;width:531.35pt;height:35.05pt;z-index:251658268;mso-width-relative:margin;mso-height-relative:margin" coordsize="27432,106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">
                <v:rect id="Rectangle 611283775" o:spid="_x0000_s1068" style="position:absolute;top:653;width:23268;height:1002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" filled="f" strokecolor="#1f3763 [1604]" strokeweight=".5pt">
                  <v:textbox>
                    <w:txbxContent>
                      <w:p w14:paraId="39FB8046" w14:textId="77777777" w:rsidR="00F13E78" w:rsidRDefault="00F13E78" w:rsidP="00F13E78">
                        <w:pPr>
                          <w:jc w:val="right"/>
                        </w:pPr>
                      </w:p>
                    </w:txbxContent>
                  </v:textbox>
                </v:rect>
                <v:shape id="_x0000_s1069"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" filled="f" stroked="f">
                  <v:textbox>
                    <w:txbxContent>
                      <w:p w14:paraId="0074BE52" w14:textId="77777777" w:rsidR="00F13E78" w:rsidRDefault="00F13E78" w:rsidP="00F13E78">
                        <w:pPr>
                          <w:rPr>
                            <w:color w:val="44546A" w:themeColor="text2"/>
                            <w:sz w:val="12"/>
                            <w:szCs w:val="12"/>
                          </w:rPr>
                        </w:pPr>
                        <w:r>
                          <w:rPr>
                            <w:color w:val="44546A" w:themeColor="text2"/>
                            <w:sz w:val="12"/>
                            <w:szCs w:val="12"/>
                          </w:rPr>
                          <w:t>1</w:t>
                        </w:r>
                      </w:p>
                    </w:txbxContent>
                  </v:textbox>
                </v:shape>
              </v:group>
            </w:pict>
          </mc:Fallback>
        </mc:AlternateContent>
      </w:r>
      <w:r>
        <w:rPr>
          <w:rFonts w:eastAsiaTheme="minorEastAsia"/>
        </w:rPr>
        <w:t xml:space="preserve">We then find </w:t>
      </w:r>
      <m:oMath>
        <m:r>
          <w:rPr>
            <w:rFonts w:ascii="Cambria Math" w:eastAsiaTheme="minorEastAsia" w:hAnsi="Cambria Math"/>
          </w:rPr>
          <m:t>φ</m:t>
        </m:r>
      </m:oMath>
      <w:r>
        <w:rPr>
          <w:rFonts w:eastAsiaTheme="minorEastAsia"/>
        </w:rPr>
        <w:t>:</w:t>
      </w:r>
    </w:p>
    <w:p w14:paraId="1B4EBD7B" w14:textId="77777777" w:rsidR="00F13E78" w:rsidRPr="00453B8F" w:rsidRDefault="00F13E78" w:rsidP="00F13E78">
      <w:pPr>
        <w:ind w:left="360"/>
        <w:rPr>
          <w:rFonts w:eastAsiaTheme="minorEastAsia"/>
          <w:sz w:val="16"/>
          <w:szCs w:val="16"/>
        </w:rPr>
      </w:pPr>
      <m:oMathPara>
        <m:oMathParaPr>
          <m:jc m:val="left"/>
        </m:oMathParaPr>
        <m:oMath>
          <m:r>
            <w:rPr>
              <w:rFonts w:ascii="Cambria Math" w:eastAsiaTheme="minorEastAsia" w:hAnsi="Cambria Math"/>
              <w:sz w:val="16"/>
              <w:szCs w:val="16"/>
            </w:rPr>
            <m:t xml:space="preserve">φ= </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r>
                    <w:rPr>
                      <w:rFonts w:ascii="Cambria Math" w:eastAsiaTheme="minorEastAsia" w:hAnsi="Cambria Math"/>
                      <w:sz w:val="16"/>
                      <w:szCs w:val="16"/>
                    </w:rPr>
                    <m:t>180</m:t>
                  </m:r>
                </m:num>
                <m:den>
                  <m:r>
                    <w:rPr>
                      <w:rFonts w:ascii="Cambria Math" w:eastAsiaTheme="minorEastAsia" w:hAnsi="Cambria Math"/>
                      <w:sz w:val="16"/>
                      <w:szCs w:val="16"/>
                    </w:rPr>
                    <m:t>π</m:t>
                  </m:r>
                </m:den>
              </m:f>
            </m:e>
          </m:d>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χ+</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2</m:t>
                          </m:r>
                        </m:sup>
                      </m:sSup>
                    </m:num>
                    <m:den>
                      <m:r>
                        <w:rPr>
                          <w:rFonts w:ascii="Cambria Math" w:eastAsiaTheme="minorEastAsia" w:hAnsi="Cambria Math"/>
                          <w:sz w:val="16"/>
                          <w:szCs w:val="16"/>
                        </w:rPr>
                        <m:t>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5</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4</m:t>
                          </m:r>
                        </m:sup>
                      </m:sSup>
                    </m:num>
                    <m:den>
                      <m:r>
                        <w:rPr>
                          <w:rFonts w:ascii="Cambria Math" w:eastAsiaTheme="minorEastAsia" w:hAnsi="Cambria Math"/>
                          <w:sz w:val="16"/>
                          <w:szCs w:val="16"/>
                        </w:rPr>
                        <m:t>24</m:t>
                      </m:r>
                    </m:den>
                  </m:f>
                  <m:r>
                    <w:rPr>
                      <w:rFonts w:ascii="Cambria Math" w:eastAsiaTheme="minorEastAsia" w:hAnsi="Cambria Math"/>
                      <w:sz w:val="16"/>
                      <w:szCs w:val="16"/>
                    </w:rPr>
                    <m:t>+</m:t>
                  </m:r>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12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13</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360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2χ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4</m:t>
                          </m:r>
                        </m:sup>
                      </m:sSup>
                    </m:num>
                    <m:den>
                      <m:r>
                        <w:rPr>
                          <w:rFonts w:ascii="Cambria Math" w:eastAsiaTheme="minorEastAsia" w:hAnsi="Cambria Math"/>
                          <w:sz w:val="16"/>
                          <w:szCs w:val="16"/>
                        </w:rPr>
                        <m:t>48</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29</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240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11520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4χ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6</m:t>
                          </m:r>
                        </m:sup>
                      </m:sSup>
                    </m:num>
                    <m:den>
                      <m:r>
                        <w:rPr>
                          <w:rFonts w:ascii="Cambria Math" w:eastAsiaTheme="minorEastAsia" w:hAnsi="Cambria Math"/>
                          <w:sz w:val="16"/>
                          <w:szCs w:val="16"/>
                        </w:rPr>
                        <m:t>120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6χ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4279e</m:t>
                          </m:r>
                        </m:e>
                        <m:sup>
                          <m:r>
                            <w:rPr>
                              <w:rFonts w:ascii="Cambria Math" w:eastAsiaTheme="minorEastAsia" w:hAnsi="Cambria Math"/>
                              <w:sz w:val="16"/>
                              <w:szCs w:val="16"/>
                            </w:rPr>
                            <m:t>8</m:t>
                          </m:r>
                        </m:sup>
                      </m:sSup>
                    </m:num>
                    <m:den>
                      <m:r>
                        <w:rPr>
                          <w:rFonts w:ascii="Cambria Math" w:eastAsiaTheme="minorEastAsia" w:hAnsi="Cambria Math"/>
                          <w:sz w:val="16"/>
                          <w:szCs w:val="16"/>
                        </w:rPr>
                        <m:t>161280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8χ</m:t>
                      </m:r>
                    </m:e>
                  </m:d>
                </m:e>
              </m:func>
            </m:e>
          </m:d>
        </m:oMath>
      </m:oMathPara>
    </w:p>
    <w:p w14:paraId="36C7C9D0" w14:textId="77777777" w:rsidR="00F13E78" w:rsidRDefault="00F13E78" w:rsidP="00F13E78">
      <w:pPr>
        <w:ind w:left="360"/>
        <w:rPr>
          <w:rFonts w:eastAsiaTheme="minorEastAsia"/>
        </w:rPr>
      </w:pPr>
      <m:oMath>
        <m:r>
          <w:rPr>
            <w:rFonts w:ascii="Cambria Math" w:eastAsiaTheme="minorEastAsia" w:hAnsi="Cambria Math"/>
          </w:rPr>
          <m:t xml:space="preserve">    =</m:t>
        </m:r>
      </m:oMath>
      <w:r>
        <w:rPr>
          <w:rFonts w:eastAsiaTheme="minorEastAsia"/>
        </w:rPr>
        <w:t xml:space="preserve"> </w:t>
      </w:r>
      <m:oMath>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180</m:t>
                </m:r>
              </m:num>
              <m:den>
                <m:r>
                  <w:rPr>
                    <w:rFonts w:ascii="Cambria Math" w:eastAsiaTheme="minorEastAsia" w:hAnsi="Cambria Math"/>
                    <w:sz w:val="18"/>
                    <w:szCs w:val="18"/>
                  </w:rPr>
                  <m:t>π</m:t>
                </m:r>
              </m:den>
            </m:f>
          </m:e>
        </m:d>
        <m:d>
          <m:dPr>
            <m:begChr m:val="["/>
            <m:endChr m:val="]"/>
            <m:ctrlPr>
              <w:rPr>
                <w:rFonts w:ascii="Cambria Math" w:eastAsiaTheme="minorEastAsia" w:hAnsi="Cambria Math"/>
                <w:i/>
                <w:sz w:val="18"/>
                <w:szCs w:val="18"/>
              </w:rPr>
            </m:ctrlPr>
          </m:dPr>
          <m:e>
            <m:eqArr>
              <m:eqArrPr>
                <m:ctrlPr>
                  <w:rPr>
                    <w:rFonts w:ascii="Cambria Math" w:eastAsiaTheme="minorEastAsia" w:hAnsi="Cambria Math"/>
                    <w:i/>
                    <w:sz w:val="18"/>
                    <w:szCs w:val="18"/>
                  </w:rPr>
                </m:ctrlPr>
              </m:eqArrPr>
              <m:e>
                <m:r>
                  <w:rPr>
                    <w:rFonts w:ascii="Cambria Math" w:eastAsiaTheme="minorEastAsia" w:hAnsi="Cambria Math"/>
                    <w:sz w:val="18"/>
                    <w:szCs w:val="18"/>
                  </w:rPr>
                  <m:t>χ+3.35655147×</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-3</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2χ</m:t>
                        </m:r>
                      </m:e>
                    </m:d>
                    <m:r>
                      <w:rPr>
                        <w:rFonts w:ascii="Cambria Math" w:eastAsiaTheme="minorEastAsia" w:hAnsi="Cambria Math"/>
                        <w:sz w:val="18"/>
                        <w:szCs w:val="18"/>
                      </w:rPr>
                      <m:t>+</m:t>
                    </m:r>
                  </m:e>
                </m:func>
              </m:e>
              <m:e>
                <m:r>
                  <w:rPr>
                    <w:rFonts w:ascii="Cambria Math" w:eastAsiaTheme="minorEastAsia" w:hAnsi="Cambria Math"/>
                    <w:sz w:val="18"/>
                    <w:szCs w:val="18"/>
                  </w:rPr>
                  <m:t>6.57187270×</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-6</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4χ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1.76456433×</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-8</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6χ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5.32847842×</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-11</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8χ</m:t>
                        </m:r>
                      </m:e>
                    </m:d>
                  </m:e>
                </m:func>
              </m:e>
            </m:eqArr>
          </m:e>
        </m:d>
      </m:oMath>
    </w:p>
    <w:p w14:paraId="2995F7E5" w14:textId="77777777" w:rsidR="00F13E78" w:rsidRDefault="00F13E78" w:rsidP="00F13E78">
      <w:pPr>
        <w:ind w:left="360"/>
        <w:rPr>
          <w:rFonts w:eastAsiaTheme="minorEastAsia"/>
        </w:rPr>
      </w:pPr>
    </w:p>
    <w:p w14:paraId="7953E308" w14:textId="77777777" w:rsidR="00F13E78" w:rsidRPr="00453B8F" w:rsidRDefault="00F13E78" w:rsidP="00F13E78">
      <w:pPr>
        <w:pStyle w:val="ListParagraph"/>
        <w:numPr>
          <w:ilvl w:val="0"/>
          <w:numId w:val="166"/>
        </w:numPr>
        <w:spacing w:line="256" w:lineRule="auto"/>
        <w:contextualSpacing/>
        <w:rPr>
          <w:rFonts w:eastAsiaTheme="minorEastAsia"/>
        </w:rPr>
      </w:pPr>
      <w:r>
        <w:rPr>
          <w:noProof/>
        </w:rPr>
        <mc:AlternateContent>
          <mc:Choice Requires="wpg">
            <w:drawing>
              <wp:anchor distT="0" distB="0" distL="114300" distR="114300" simplePos="0" relativeHeight="251658270" behindDoc="0" locked="0" layoutInCell="1" allowOverlap="1" wp14:anchorId="0D2EDDAC" wp14:editId="59FAC2E2">
                <wp:simplePos x="0" y="0"/>
                <wp:positionH relativeFrom="column">
                  <wp:posOffset>854710</wp:posOffset>
                </wp:positionH>
                <wp:positionV relativeFrom="paragraph">
                  <wp:posOffset>137160</wp:posOffset>
                </wp:positionV>
                <wp:extent cx="3449955" cy="617220"/>
                <wp:effectExtent l="0" t="0" r="0" b="11430"/>
                <wp:wrapNone/>
                <wp:docPr id="530151073" name="Group 530151073"/>
                <wp:cNvGraphicFramePr/>
                <a:graphic xmlns:a="http://schemas.openxmlformats.org/drawingml/2006/main">
                  <a:graphicData uri="http://schemas.microsoft.com/office/word/2010/wordprocessingGroup">
                    <wpg:wgp>
                      <wpg:cNvGrpSpPr/>
                      <wpg:grpSpPr>
                        <a:xfrm>
                          <a:off x="0" y="0"/>
                          <a:ext cx="3449955" cy="617220"/>
                          <a:chOff x="0" y="0"/>
                          <a:chExt cx="2743200" cy="1302022"/>
                        </a:xfrm>
                      </wpg:grpSpPr>
                      <wps:wsp>
                        <wps:cNvPr id="1651185240" name="Rectangle 1651185240"/>
                        <wps:cNvSpPr/>
                        <wps:spPr>
                          <a:xfrm>
                            <a:off x="0" y="65314"/>
                            <a:ext cx="2618509" cy="1236708"/>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19B60ECE"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1973165009"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7862C575" w14:textId="77777777" w:rsidR="00F13E78" w:rsidRDefault="00F13E78" w:rsidP="00F13E78">
                              <w:pPr>
                                <w:rPr>
                                  <w:color w:val="44546A" w:themeColor="text2"/>
                                  <w:sz w:val="12"/>
                                  <w:szCs w:val="12"/>
                                </w:rPr>
                              </w:pPr>
                              <w:r>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D2EDDAC" id="Group 530151073" o:spid="_x0000_s1070" style="position:absolute;left:0;text-align:left;margin-left:67.3pt;margin-top:10.8pt;width:271.65pt;height:48.6pt;z-index:251658270;mso-width-relative:margin;mso-height-relative:margin" coordsize="27432,130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">
                <v:rect id="Rectangle 1651185240" o:spid="_x0000_s1071" style="position:absolute;top:653;width:26185;height:1236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" filled="f" strokecolor="#1f3763 [1604]" strokeweight=".5pt">
                  <v:textbox>
                    <w:txbxContent>
                      <w:p w14:paraId="19B60ECE" w14:textId="77777777" w:rsidR="00F13E78" w:rsidRDefault="00F13E78" w:rsidP="00F13E78">
                        <w:pPr>
                          <w:jc w:val="right"/>
                        </w:pPr>
                      </w:p>
                    </w:txbxContent>
                  </v:textbox>
                </v:rect>
                <v:shape id="_x0000_s1072"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" filled="f" stroked="f">
                  <v:textbox>
                    <w:txbxContent>
                      <w:p w14:paraId="7862C575" w14:textId="77777777" w:rsidR="00F13E78" w:rsidRDefault="00F13E78" w:rsidP="00F13E78">
                        <w:pPr>
                          <w:rPr>
                            <w:color w:val="44546A" w:themeColor="text2"/>
                            <w:sz w:val="12"/>
                            <w:szCs w:val="12"/>
                          </w:rPr>
                        </w:pPr>
                        <w:r>
                          <w:rPr>
                            <w:color w:val="44546A" w:themeColor="text2"/>
                            <w:sz w:val="12"/>
                            <w:szCs w:val="12"/>
                          </w:rPr>
                          <w:t>1</w:t>
                        </w:r>
                      </w:p>
                    </w:txbxContent>
                  </v:textbox>
                </v:shape>
              </v:group>
            </w:pict>
          </mc:Fallback>
        </mc:AlternateContent>
      </w:r>
      <w:r>
        <w:rPr>
          <w:noProof/>
        </w:rPr>
        <mc:AlternateContent>
          <mc:Choice Requires="wps">
            <w:drawing>
              <wp:anchor distT="0" distB="0" distL="114300" distR="114300" simplePos="0" relativeHeight="251658271" behindDoc="0" locked="0" layoutInCell="1" allowOverlap="1" wp14:anchorId="0413492C" wp14:editId="72EAD421">
                <wp:simplePos x="0" y="0"/>
                <wp:positionH relativeFrom="column">
                  <wp:posOffset>4081145</wp:posOffset>
                </wp:positionH>
                <wp:positionV relativeFrom="paragraph">
                  <wp:posOffset>104396</wp:posOffset>
                </wp:positionV>
                <wp:extent cx="205105" cy="249555"/>
                <wp:effectExtent l="0" t="0" r="0" b="0"/>
                <wp:wrapNone/>
                <wp:docPr id="1900367579" name="Text Box 1900367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249555"/>
                        </a:xfrm>
                        <a:prstGeom prst="rect">
                          <a:avLst/>
                        </a:prstGeom>
                        <a:noFill/>
                        <a:ln w="9525">
                          <a:noFill/>
                          <a:miter lim="800000"/>
                          <a:headEnd/>
                          <a:tailEnd/>
                        </a:ln>
                      </wps:spPr>
                      <wps:txbx>
                        <w:txbxContent>
                          <w:p w14:paraId="003E0FEF"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413492C" id="Text Box 1900367579" o:spid="_x0000_s1073" type="#_x0000_t202" style="position:absolute;left:0;text-align:left;margin-left:321.35pt;margin-top:8.2pt;width:16.15pt;height:19.6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" filled="f" stroked="f">
                <v:textbox>
                  <w:txbxContent>
                    <w:p w14:paraId="003E0FEF"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t xml:space="preserve">Finally </w:t>
      </w:r>
    </w:p>
    <w:p w14:paraId="223997C1" w14:textId="77777777" w:rsidR="00F13E78" w:rsidRDefault="00F13E78" w:rsidP="00F13E78">
      <w:pPr>
        <w:pStyle w:val="ListParagraph"/>
        <w:spacing w:line="256" w:lineRule="auto"/>
        <w:ind w:firstLine="720"/>
        <w:rPr>
          <w:rFonts w:eastAsiaTheme="minorEastAsia"/>
        </w:rPr>
      </w:pPr>
      <w:r>
        <w:t xml:space="preserve">if </w:t>
      </w:r>
      <m:oMath>
        <m:r>
          <w:rPr>
            <w:rFonts w:ascii="Cambria Math" w:eastAsiaTheme="minorEastAsia" w:hAnsi="Cambria Math"/>
          </w:rPr>
          <m:t>E</m:t>
        </m:r>
      </m:oMath>
      <w:r>
        <w:rPr>
          <w:rFonts w:eastAsiaTheme="minorEastAsia"/>
        </w:rPr>
        <w:t xml:space="preserve"> </w:t>
      </w:r>
      <w:r w:rsidRPr="008649BA">
        <w:rPr>
          <w:rFonts w:ascii="Cambria Math" w:hAnsi="Cambria Math"/>
        </w:rPr>
        <w:t>=</w:t>
      </w:r>
      <w:r>
        <w:rPr>
          <w:rFonts w:ascii="Cambria Math" w:hAnsi="Cambria Math"/>
        </w:rPr>
        <w:t xml:space="preserve"> </w:t>
      </w:r>
      <w:r w:rsidRPr="008649BA">
        <w:rPr>
          <w:rFonts w:ascii="Cambria Math" w:hAnsi="Cambria Math"/>
        </w:rPr>
        <w:t>2000000</w:t>
      </w:r>
      <w:r>
        <w:t xml:space="preserve">, </w:t>
      </w:r>
      <m:oMath>
        <m:r>
          <w:rPr>
            <w:rFonts w:ascii="Cambria Math" w:hAnsi="Cambria Math"/>
          </w:rPr>
          <m:t>λ=0°</m:t>
        </m:r>
      </m:oMath>
    </w:p>
    <w:p w14:paraId="167F85AE" w14:textId="77777777" w:rsidR="00F13E78" w:rsidRDefault="00F13E78" w:rsidP="00F13E78">
      <w:pPr>
        <w:ind w:left="1440"/>
        <w:rPr>
          <w:rFonts w:eastAsiaTheme="minorEastAsia"/>
        </w:rPr>
      </w:pPr>
      <w:r>
        <w:rPr>
          <w:rFonts w:eastAsiaTheme="minorEastAsia"/>
        </w:rPr>
        <w:t xml:space="preserve">else, </w:t>
      </w:r>
      <m:oMath>
        <m:r>
          <w:rPr>
            <w:rFonts w:ascii="Cambria Math" w:hAnsi="Cambria Math"/>
          </w:rPr>
          <m:t>λ=</m:t>
        </m:r>
        <m:func>
          <m:funcPr>
            <m:ctrlPr>
              <w:rPr>
                <w:rFonts w:ascii="Cambria Math" w:hAnsi="Cambria Math"/>
                <w:i/>
              </w:rPr>
            </m:ctrlPr>
          </m:funcPr>
          <m:fName>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m:rPr>
                <m:sty m:val="p"/>
              </m:rPr>
              <w:rPr>
                <w:rFonts w:ascii="Cambria Math" w:hAnsi="Cambria Math"/>
              </w:rPr>
              <m:t>atan2</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E-2000000</m:t>
                    </m:r>
                  </m:e>
                </m:d>
                <m:r>
                  <w:rPr>
                    <w:rFonts w:ascii="Cambria Math" w:hAnsi="Cambria Math"/>
                  </w:rPr>
                  <m:t>,</m:t>
                </m:r>
                <m:d>
                  <m:dPr>
                    <m:ctrlPr>
                      <w:rPr>
                        <w:rFonts w:ascii="Cambria Math" w:hAnsi="Cambria Math"/>
                        <w:i/>
                      </w:rPr>
                    </m:ctrlPr>
                  </m:dPr>
                  <m:e>
                    <m:r>
                      <w:rPr>
                        <w:rFonts w:ascii="Cambria Math" w:hAnsi="Cambria Math"/>
                      </w:rPr>
                      <m:t>2000000-N</m:t>
                    </m:r>
                  </m:e>
                </m:d>
              </m:e>
            </m:d>
          </m:e>
        </m:func>
      </m:oMath>
      <w:r>
        <w:rPr>
          <w:rFonts w:ascii="Cambria Math" w:eastAsiaTheme="minorEastAsia" w:hAnsi="Cambria Math" w:cs="Cambria Math"/>
        </w:rPr>
        <w:t xml:space="preserve">  </w:t>
      </w:r>
      <w:r>
        <w:rPr>
          <w:rFonts w:ascii="Cambria Math" w:hAnsi="Cambria Math" w:cs="Cambria Math"/>
          <w:color w:val="202122"/>
          <w:shd w:val="clear" w:color="auto" w:fill="FFFFFF"/>
        </w:rPr>
        <w:t>∎</w:t>
      </w:r>
    </w:p>
    <w:p w14:paraId="35383163" w14:textId="7F4BEAA7" w:rsidR="00F13E78" w:rsidRDefault="00F13E78" w:rsidP="002D7DEE">
      <w:pPr>
        <w:pStyle w:val="Heading2"/>
        <w:numPr>
          <w:ilvl w:val="1"/>
          <w:numId w:val="221"/>
        </w:numPr>
      </w:pPr>
      <w:bookmarkStart w:id="3284" w:name="_Toc194067264"/>
      <w:r>
        <w:t>Conversion from UPS South to WGS 84</w:t>
      </w:r>
      <w:bookmarkEnd w:id="3284"/>
    </w:p>
    <w:p w14:paraId="47CB8040" w14:textId="560AA467" w:rsidR="00F13E78" w:rsidRPr="003642D0" w:rsidRDefault="00796BD0" w:rsidP="00F13E78">
      <w:pPr>
        <w:pStyle w:val="ListParagraph"/>
        <w:numPr>
          <w:ilvl w:val="0"/>
          <w:numId w:val="167"/>
        </w:numPr>
        <w:contextualSpacing/>
        <w:rPr>
          <w:rFonts w:ascii="Cambria Math" w:eastAsiaTheme="minorEastAsia" w:hAnsi="Cambria Math"/>
        </w:rPr>
      </w:pPr>
      <w:r>
        <w:rPr>
          <w:noProof/>
        </w:rPr>
        <mc:AlternateContent>
          <mc:Choice Requires="wpg">
            <w:drawing>
              <wp:anchor distT="0" distB="0" distL="114300" distR="114300" simplePos="0" relativeHeight="251658275" behindDoc="0" locked="0" layoutInCell="1" allowOverlap="1" wp14:anchorId="35D8EA34" wp14:editId="37987948">
                <wp:simplePos x="0" y="0"/>
                <wp:positionH relativeFrom="column">
                  <wp:posOffset>177800</wp:posOffset>
                </wp:positionH>
                <wp:positionV relativeFrom="paragraph">
                  <wp:posOffset>496570</wp:posOffset>
                </wp:positionV>
                <wp:extent cx="2784475" cy="1607820"/>
                <wp:effectExtent l="0" t="0" r="0" b="11430"/>
                <wp:wrapNone/>
                <wp:docPr id="202" name="Group 202"/>
                <wp:cNvGraphicFramePr/>
                <a:graphic xmlns:a="http://schemas.openxmlformats.org/drawingml/2006/main">
                  <a:graphicData uri="http://schemas.microsoft.com/office/word/2010/wordprocessingGroup">
                    <wpg:wgp>
                      <wpg:cNvGrpSpPr/>
                      <wpg:grpSpPr>
                        <a:xfrm>
                          <a:off x="0" y="0"/>
                          <a:ext cx="2784475" cy="1607820"/>
                          <a:chOff x="0" y="-80703"/>
                          <a:chExt cx="2743200" cy="1536955"/>
                        </a:xfrm>
                      </wpg:grpSpPr>
                      <wps:wsp>
                        <wps:cNvPr id="203" name="Rectangle 203"/>
                        <wps:cNvSpPr/>
                        <wps:spPr>
                          <a:xfrm>
                            <a:off x="0" y="-80703"/>
                            <a:ext cx="2618509" cy="1536955"/>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67F5E76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4" name="Text Box 2"/>
                        <wps:cNvSpPr txBox="1">
                          <a:spLocks noChangeArrowheads="1"/>
                        </wps:cNvSpPr>
                        <wps:spPr bwMode="auto">
                          <a:xfrm>
                            <a:off x="2541319" y="13991"/>
                            <a:ext cx="201881" cy="207645"/>
                          </a:xfrm>
                          <a:prstGeom prst="rect">
                            <a:avLst/>
                          </a:prstGeom>
                          <a:noFill/>
                          <a:ln w="9525">
                            <a:noFill/>
                            <a:miter lim="800000"/>
                            <a:headEnd/>
                            <a:tailEnd/>
                          </a:ln>
                        </wps:spPr>
                        <wps:txbx>
                          <w:txbxContent>
                            <w:p w14:paraId="5FBBB210"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5D8EA34" id="Group 202" o:spid="_x0000_s1074" style="position:absolute;left:0;text-align:left;margin-left:14pt;margin-top:39.1pt;width:219.25pt;height:126.6pt;z-index:251658275;mso-width-relative:margin;mso-height-relative:margin" coordorigin=",-807" coordsize="27432,15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">
                <v:rect id="Rectangle 203" o:spid="_x0000_s1075" style="position:absolute;top:-807;width:26185;height:1536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" filled="f" strokecolor="#1f3763 [1604]" strokeweight=".5pt">
                  <v:textbox>
                    <w:txbxContent>
                      <w:p w14:paraId="67F5E76A" w14:textId="77777777" w:rsidR="00F13E78" w:rsidRPr="009D35BB" w:rsidRDefault="00F13E78" w:rsidP="00F13E78">
                        <w:pPr>
                          <w:jc w:val="right"/>
                        </w:pPr>
                      </w:p>
                    </w:txbxContent>
                  </v:textbox>
                </v:rect>
                <v:shape id="_x0000_s1076" type="#_x0000_t202" style="position:absolute;left:25413;top:139;width:2019;height:2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wvhxgAAAOE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GghvB8FN+AXDwAAAD//wMAUEsBAi0AFAAGAAgAAAAhANvh9svuAAAAhQEAABMAAAAAAAAA&#13;&#10;AAAAAAAAAAAAAFtDb250ZW50X1R5cGVzXS54bWxQSwECLQAUAAYACAAAACEAWvQsW78AAAAVAQAA&#13;&#10;CwAAAAAAAAAAAAAAAAAfAQAAX3JlbHMvLnJlbHNQSwECLQAUAAYACAAAACEACYsL4cYAAADhAAAA&#13;&#10;DwAAAAAAAAAAAAAAAAAHAgAAZHJzL2Rvd25yZXYueG1sUEsFBgAAAAADAAMAtwAAAPoCAAAAAA==&#13;&#10;" filled="f" stroked="f">
                  <v:textbox>
                    <w:txbxContent>
                      <w:p w14:paraId="5FBBB210"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v:group>
            </w:pict>
          </mc:Fallback>
        </mc:AlternateContent>
      </w:r>
      <w:r w:rsidR="00F13E78">
        <w:t xml:space="preserve">For the calculation of latitude </w:t>
      </w:r>
      <m:oMath>
        <m:r>
          <w:rPr>
            <w:rFonts w:ascii="Cambria Math" w:eastAsiaTheme="minorEastAsia" w:hAnsi="Cambria Math"/>
          </w:rPr>
          <m:t>φ</m:t>
        </m:r>
      </m:oMath>
      <w:r w:rsidR="00F13E78" w:rsidRPr="003642D0">
        <w:rPr>
          <w:rFonts w:eastAsiaTheme="minorEastAsia"/>
        </w:rPr>
        <w:t xml:space="preserve"> and longitude </w:t>
      </w:r>
      <m:oMath>
        <m:r>
          <w:rPr>
            <w:rFonts w:ascii="Cambria Math" w:eastAsiaTheme="minorEastAsia" w:hAnsi="Cambria Math"/>
          </w:rPr>
          <m:t>λ</m:t>
        </m:r>
      </m:oMath>
      <w:r w:rsidR="00F13E78" w:rsidRPr="003642D0">
        <w:rPr>
          <w:rFonts w:eastAsiaTheme="minorEastAsia"/>
        </w:rPr>
        <w:t xml:space="preserve"> (both in degrees of arc) from easting </w:t>
      </w:r>
      <w:r w:rsidR="00F13E78" w:rsidRPr="009B4A44">
        <w:rPr>
          <w:rFonts w:ascii="Cambria Math" w:eastAsiaTheme="minorEastAsia" w:hAnsi="Cambria Math"/>
          <w:i/>
        </w:rPr>
        <w:t>E</w:t>
      </w:r>
      <w:r w:rsidR="00F13E78" w:rsidRPr="003642D0">
        <w:rPr>
          <w:rFonts w:eastAsiaTheme="minorEastAsia"/>
        </w:rPr>
        <w:t xml:space="preserve"> and northing </w:t>
      </w:r>
      <w:r w:rsidR="00F13E78" w:rsidRPr="009B4A44">
        <w:rPr>
          <w:rFonts w:ascii="Cambria Math" w:eastAsiaTheme="minorEastAsia" w:hAnsi="Cambria Math"/>
          <w:i/>
        </w:rPr>
        <w:t>N</w:t>
      </w:r>
      <w:r w:rsidR="00F13E78" w:rsidRPr="003642D0">
        <w:rPr>
          <w:rFonts w:ascii="Cambria Math" w:eastAsiaTheme="minorEastAsia" w:hAnsi="Cambria Math"/>
        </w:rPr>
        <w:t xml:space="preserve"> </w:t>
      </w:r>
      <w:r w:rsidR="00F13E78">
        <w:rPr>
          <w:rFonts w:eastAsiaTheme="minorEastAsia" w:cstheme="minorHAnsi"/>
        </w:rPr>
        <w:t>(both in mete</w:t>
      </w:r>
      <w:r w:rsidR="00F13E78" w:rsidRPr="003642D0">
        <w:rPr>
          <w:rFonts w:eastAsiaTheme="minorEastAsia" w:cstheme="minorHAnsi"/>
        </w:rPr>
        <w:t>rs)</w:t>
      </w:r>
      <w:r w:rsidR="00F13E78" w:rsidRPr="003642D0">
        <w:rPr>
          <w:rFonts w:ascii="Cambria Math" w:eastAsiaTheme="minorEastAsia" w:hAnsi="Cambria Math"/>
        </w:rPr>
        <w:t xml:space="preserve"> </w:t>
      </w:r>
      <w:r w:rsidR="00F13E78" w:rsidRPr="003642D0">
        <w:rPr>
          <w:rFonts w:eastAsiaTheme="minorEastAsia" w:cstheme="minorHAnsi"/>
        </w:rPr>
        <w:t xml:space="preserve">from </w:t>
      </w:r>
      <w:r w:rsidR="00F13E78">
        <w:rPr>
          <w:rFonts w:eastAsiaTheme="minorEastAsia" w:cstheme="minorHAnsi"/>
        </w:rPr>
        <w:t>the UPS South</w:t>
      </w:r>
      <w:r w:rsidR="00F13E78" w:rsidRPr="003642D0">
        <w:rPr>
          <w:rFonts w:eastAsiaTheme="minorEastAsia" w:cstheme="minorHAnsi"/>
        </w:rPr>
        <w:t xml:space="preserve"> </w:t>
      </w:r>
      <w:r w:rsidR="00F13E78">
        <w:rPr>
          <w:rFonts w:eastAsiaTheme="minorEastAsia" w:cstheme="minorHAnsi"/>
        </w:rPr>
        <w:t>CRS</w:t>
      </w:r>
      <w:r w:rsidR="00F13E78" w:rsidRPr="003642D0">
        <w:rPr>
          <w:rFonts w:eastAsiaTheme="minorEastAsia" w:cstheme="minorHAnsi"/>
        </w:rPr>
        <w:t xml:space="preserve"> w</w:t>
      </w:r>
      <w:r w:rsidR="00F13E78">
        <w:rPr>
          <w:rFonts w:eastAsiaTheme="minorEastAsia" w:cstheme="minorHAnsi"/>
        </w:rPr>
        <w:t xml:space="preserve">ith </w:t>
      </w:r>
      <w:r w:rsidR="00F13E78" w:rsidRPr="003642D0">
        <w:rPr>
          <w:rFonts w:eastAsiaTheme="minorEastAsia" w:cstheme="minorHAnsi"/>
        </w:rPr>
        <w:t xml:space="preserve">a geodetic CRS of WGS 84, it is given </w:t>
      </w:r>
      <w:r w:rsidR="00F13E78">
        <w:rPr>
          <w:rFonts w:eastAsiaTheme="minorEastAsia" w:cstheme="minorHAnsi"/>
        </w:rPr>
        <w:t>that</w:t>
      </w:r>
      <w:r w:rsidR="00F13E78" w:rsidRPr="003642D0">
        <w:rPr>
          <w:rFonts w:eastAsiaTheme="minorEastAsia" w:cstheme="minorHAnsi"/>
        </w:rPr>
        <w:t>:</w:t>
      </w:r>
      <w:r w:rsidR="00F13E78" w:rsidRPr="003642D0">
        <w:rPr>
          <w:rFonts w:ascii="Cambria Math" w:eastAsiaTheme="minorEastAsia" w:hAnsi="Cambria Math"/>
        </w:rPr>
        <w:t xml:space="preserve"> </w:t>
      </w:r>
    </w:p>
    <w:p w14:paraId="6503F68F" w14:textId="6C74C085" w:rsidR="00F13E78" w:rsidRDefault="00F13E78" w:rsidP="00F13E78">
      <w:pPr>
        <w:spacing w:line="240" w:lineRule="auto"/>
        <w:ind w:left="360"/>
        <w:rPr>
          <w:rFonts w:ascii="Cambria Math" w:eastAsiaTheme="minorEastAsia" w:hAnsi="Cambria Math"/>
        </w:rPr>
      </w:pPr>
      <w:r>
        <w:rPr>
          <w:rFonts w:eastAsiaTheme="minorEastAsia"/>
        </w:rPr>
        <w:t xml:space="preserve">False easting </w:t>
      </w:r>
      <w:r w:rsidRPr="00F54BEE">
        <w:rPr>
          <w:rFonts w:ascii="Cambria Math" w:eastAsiaTheme="minorEastAsia" w:hAnsi="Cambria Math"/>
          <w:i/>
        </w:rPr>
        <w:t>FE</w:t>
      </w:r>
      <w:r>
        <w:rPr>
          <w:rFonts w:ascii="Cambria Math" w:eastAsiaTheme="minorEastAsia" w:hAnsi="Cambria Math"/>
        </w:rPr>
        <w:t xml:space="preserve">                  = 2000000 m</w:t>
      </w:r>
    </w:p>
    <w:p w14:paraId="6416A796"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False northing </w:t>
      </w:r>
      <w:r w:rsidRPr="00F54BEE">
        <w:rPr>
          <w:rFonts w:ascii="Cambria Math" w:eastAsiaTheme="minorEastAsia" w:hAnsi="Cambria Math"/>
          <w:i/>
        </w:rPr>
        <w:t>F</w:t>
      </w:r>
      <w:r>
        <w:rPr>
          <w:rFonts w:ascii="Cambria Math" w:eastAsiaTheme="minorEastAsia" w:hAnsi="Cambria Math"/>
          <w:i/>
        </w:rPr>
        <w:t>N</w:t>
      </w:r>
      <w:r>
        <w:rPr>
          <w:rFonts w:ascii="Cambria Math" w:eastAsiaTheme="minorEastAsia" w:hAnsi="Cambria Math"/>
        </w:rPr>
        <w:t xml:space="preserve">               = 2000000 m   </w:t>
      </w:r>
    </w:p>
    <w:p w14:paraId="542804F3" w14:textId="77777777" w:rsidR="00F13E78" w:rsidRDefault="00F13E78" w:rsidP="00F13E78">
      <w:pPr>
        <w:spacing w:line="240" w:lineRule="auto"/>
        <w:ind w:left="360"/>
        <w:rPr>
          <w:rFonts w:ascii="Cambria Math" w:eastAsiaTheme="minorEastAsia" w:hAnsi="Cambria Math"/>
        </w:rPr>
      </w:pPr>
      <w:r>
        <w:rPr>
          <w:rFonts w:eastAsiaTheme="minorEastAsia"/>
        </w:rPr>
        <w:t xml:space="preserve">Scale at natural origin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=0.994</m:t>
        </m:r>
      </m:oMath>
      <w:r>
        <w:rPr>
          <w:rFonts w:eastAsiaTheme="minorEastAsia"/>
        </w:rPr>
        <w:t xml:space="preserve"> </w:t>
      </w:r>
    </w:p>
    <w:p w14:paraId="1E52C7DB"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Semi-major axis </w:t>
      </w:r>
      <w:r w:rsidRPr="00F54BEE">
        <w:rPr>
          <w:rFonts w:ascii="Cambria Math" w:eastAsiaTheme="minorEastAsia" w:hAnsi="Cambria Math"/>
          <w:i/>
        </w:rPr>
        <w:t>a</w:t>
      </w:r>
      <w:r>
        <w:rPr>
          <w:rFonts w:ascii="Cambria Math" w:eastAsiaTheme="minorEastAsia" w:hAnsi="Cambria Math"/>
        </w:rPr>
        <w:t xml:space="preserve">               = 6378137.000 m </w:t>
      </w:r>
    </w:p>
    <w:p w14:paraId="68C9CD69"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Inverse flattening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Pr>
          <w:rFonts w:ascii="Cambria Math" w:eastAsiaTheme="minorEastAsia" w:hAnsi="Cambria Math"/>
        </w:rPr>
        <w:t xml:space="preserve">           = 298.257223563 </w:t>
      </w:r>
    </w:p>
    <w:p w14:paraId="20DA1F78" w14:textId="77777777" w:rsidR="00F13E78" w:rsidRDefault="00F13E78" w:rsidP="00F13E78">
      <w:pPr>
        <w:spacing w:line="240" w:lineRule="auto"/>
        <w:ind w:left="360"/>
        <w:rPr>
          <w:rFonts w:ascii="Cambria Math" w:eastAsiaTheme="minorEastAsia" w:hAnsi="Cambria Math"/>
        </w:rPr>
      </w:pPr>
      <w:r>
        <w:rPr>
          <w:noProof/>
        </w:rPr>
        <mc:AlternateContent>
          <mc:Choice Requires="wps">
            <w:drawing>
              <wp:anchor distT="0" distB="0" distL="114300" distR="114300" simplePos="0" relativeHeight="251658277" behindDoc="0" locked="0" layoutInCell="1" allowOverlap="1" wp14:anchorId="027FB7B7" wp14:editId="78B79C01">
                <wp:simplePos x="0" y="0"/>
                <wp:positionH relativeFrom="column">
                  <wp:posOffset>1567858</wp:posOffset>
                </wp:positionH>
                <wp:positionV relativeFrom="paragraph">
                  <wp:posOffset>180320</wp:posOffset>
                </wp:positionV>
                <wp:extent cx="204919" cy="249743"/>
                <wp:effectExtent l="0" t="0" r="0" b="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3EAAEEE6" w14:textId="77777777" w:rsidR="00F13E78" w:rsidRPr="001D286B" w:rsidRDefault="00F13E78" w:rsidP="00F13E78">
                            <w:pPr>
                              <w:rPr>
                                <w:color w:val="44546A" w:themeColor="text2"/>
                                <w:sz w:val="12"/>
                                <w:szCs w:val="12"/>
                              </w:rPr>
                            </w:pPr>
                            <w:r>
                              <w:rPr>
                                <w:color w:val="44546A" w:themeColor="text2"/>
                                <w:sz w:val="12"/>
                                <w:szCs w:val="12"/>
                              </w:rPr>
                              <w:t>2</w:t>
                            </w:r>
                          </w:p>
                        </w:txbxContent>
                      </wps:txbx>
                      <wps:bodyPr rot="0" vert="horz" wrap="square" lIns="91440" tIns="45720" rIns="91440" bIns="45720" anchor="t" anchorCtr="0">
                        <a:noAutofit/>
                      </wps:bodyPr>
                    </wps:wsp>
                  </a:graphicData>
                </a:graphic>
              </wp:anchor>
            </w:drawing>
          </mc:Choice>
          <mc:Fallback>
            <w:pict>
              <v:shape w14:anchorId="027FB7B7" id="_x0000_s1077" type="#_x0000_t202" style="position:absolute;left:0;text-align:left;margin-left:123.45pt;margin-top:14.2pt;width:16.15pt;height:19.6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" filled="f" stroked="f">
                <v:textbox>
                  <w:txbxContent>
                    <w:p w14:paraId="3EAAEEE6" w14:textId="77777777" w:rsidR="00F13E78" w:rsidRPr="001D286B" w:rsidRDefault="00F13E78" w:rsidP="00F13E78">
                      <w:pPr>
                        <w:rPr>
                          <w:color w:val="44546A" w:themeColor="text2"/>
                          <w:sz w:val="12"/>
                          <w:szCs w:val="12"/>
                        </w:rPr>
                      </w:pPr>
                      <w:r>
                        <w:rPr>
                          <w:color w:val="44546A" w:themeColor="text2"/>
                          <w:sz w:val="12"/>
                          <w:szCs w:val="12"/>
                        </w:rPr>
                        <w:t>2</w:t>
                      </w:r>
                    </w:p>
                  </w:txbxContent>
                </v:textbox>
              </v:shape>
            </w:pict>
          </mc:Fallback>
        </mc:AlternateContent>
      </w:r>
      <w:r>
        <w:rPr>
          <w:noProof/>
        </w:rPr>
        <mc:AlternateContent>
          <mc:Choice Requires="wpg">
            <w:drawing>
              <wp:anchor distT="0" distB="0" distL="114300" distR="114300" simplePos="0" relativeHeight="251658283" behindDoc="0" locked="0" layoutInCell="1" allowOverlap="1" wp14:anchorId="36E8B8DE" wp14:editId="1908F9C9">
                <wp:simplePos x="0" y="0"/>
                <wp:positionH relativeFrom="column">
                  <wp:posOffset>732081</wp:posOffset>
                </wp:positionH>
                <wp:positionV relativeFrom="paragraph">
                  <wp:posOffset>252964</wp:posOffset>
                </wp:positionV>
                <wp:extent cx="948059" cy="246832"/>
                <wp:effectExtent l="0" t="19050" r="42545" b="20320"/>
                <wp:wrapNone/>
                <wp:docPr id="206" name="Group 206"/>
                <wp:cNvGraphicFramePr/>
                <a:graphic xmlns:a="http://schemas.openxmlformats.org/drawingml/2006/main">
                  <a:graphicData uri="http://schemas.microsoft.com/office/word/2010/wordprocessingGroup">
                    <wpg:wgp>
                      <wpg:cNvGrpSpPr/>
                      <wpg:grpSpPr>
                        <a:xfrm>
                          <a:off x="0" y="0"/>
                          <a:ext cx="948059" cy="246832"/>
                          <a:chOff x="0" y="0"/>
                          <a:chExt cx="2743200" cy="1229096"/>
                        </a:xfrm>
                      </wpg:grpSpPr>
                      <wps:wsp>
                        <wps:cNvPr id="207" name="Rectangle 207"/>
                        <wps:cNvSpPr/>
                        <wps:spPr>
                          <a:xfrm>
                            <a:off x="0" y="65314"/>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E9BB44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8"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76604057" w14:textId="77777777" w:rsidR="00F13E78" w:rsidRPr="001D286B" w:rsidRDefault="00F13E78" w:rsidP="00F13E78">
                              <w:pPr>
                                <w:rPr>
                                  <w:color w:val="44546A" w:themeColor="text2"/>
                                  <w:sz w:val="12"/>
                                  <w:szCs w:val="12"/>
                                </w:rPr>
                              </w:pPr>
                              <w:r>
                                <w:rPr>
                                  <w:color w:val="44546A" w:themeColor="text2"/>
                                  <w:sz w:val="12"/>
                                  <w:szCs w:val="12"/>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6E8B8DE" id="Group 206" o:spid="_x0000_s1078" style="position:absolute;left:0;text-align:left;margin-left:57.65pt;margin-top:19.9pt;width:74.65pt;height:19.45pt;z-index:251658283;mso-width-relative:margin;mso-height-relative:margin" coordsize="27432,122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">
                <v:rect id="Rectangle 207" o:spid="_x0000_s1079" style="position:absolute;top:653;width:26185;height:1163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" filled="f" strokecolor="#1f3763 [1604]" strokeweight=".5pt">
                  <v:textbox>
                    <w:txbxContent>
                      <w:p w14:paraId="3E9BB44A" w14:textId="77777777" w:rsidR="00F13E78" w:rsidRPr="009D35BB" w:rsidRDefault="00F13E78" w:rsidP="00F13E78">
                        <w:pPr>
                          <w:jc w:val="right"/>
                        </w:pPr>
                      </w:p>
                    </w:txbxContent>
                  </v:textbox>
                </v:rect>
                <v:shape id="_x0000_s1080"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" filled="f" stroked="f">
                  <v:textbox>
                    <w:txbxContent>
                      <w:p w14:paraId="76604057" w14:textId="77777777" w:rsidR="00F13E78" w:rsidRPr="001D286B" w:rsidRDefault="00F13E78" w:rsidP="00F13E78">
                        <w:pPr>
                          <w:rPr>
                            <w:color w:val="44546A" w:themeColor="text2"/>
                            <w:sz w:val="12"/>
                            <w:szCs w:val="12"/>
                          </w:rPr>
                        </w:pPr>
                        <w:r>
                          <w:rPr>
                            <w:color w:val="44546A" w:themeColor="text2"/>
                            <w:sz w:val="12"/>
                            <w:szCs w:val="12"/>
                          </w:rPr>
                          <w:t>2</w:t>
                        </w:r>
                      </w:p>
                    </w:txbxContent>
                  </v:textbox>
                </v:shape>
              </v:group>
            </w:pict>
          </mc:Fallback>
        </mc:AlternateContent>
      </w:r>
      <w:r>
        <w:rPr>
          <w:rFonts w:eastAsiaTheme="minorEastAsia"/>
        </w:rPr>
        <w:t xml:space="preserve">it follows that </w:t>
      </w:r>
      <w:r w:rsidRPr="00F54BEE">
        <w:rPr>
          <w:rFonts w:ascii="Cambria Math" w:eastAsiaTheme="minorEastAsia" w:hAnsi="Cambria Math"/>
          <w:i/>
        </w:rPr>
        <w:t>f</w:t>
      </w:r>
      <w:r>
        <w:rPr>
          <w:rFonts w:ascii="Cambria Math" w:eastAsiaTheme="minorEastAsia" w:hAnsi="Cambria Math"/>
        </w:rPr>
        <w:t xml:space="preserve">  = 3.35281066475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6AF60EC4" w14:textId="77777777" w:rsidR="00F13E78" w:rsidRDefault="00F13E78" w:rsidP="00F13E78">
      <w:pPr>
        <w:spacing w:after="0" w:line="360" w:lineRule="auto"/>
        <w:ind w:left="360"/>
        <w:rPr>
          <w:rFonts w:eastAsiaTheme="minorEastAsia"/>
        </w:rPr>
      </w:pPr>
      <w:r>
        <w:rPr>
          <w:rFonts w:eastAsiaTheme="minorEastAsia"/>
        </w:rPr>
        <w:t xml:space="preserve">and that </w:t>
      </w:r>
      <m:oMath>
        <m:r>
          <w:rPr>
            <w:rFonts w:ascii="Cambria Math" w:eastAsiaTheme="minorEastAsia" w:hAnsi="Cambria Math"/>
          </w:rPr>
          <m:t xml:space="preserve">e= </m:t>
        </m:r>
        <m:rad>
          <m:radPr>
            <m:degHide m:val="1"/>
            <m:ctrlPr>
              <w:rPr>
                <w:rFonts w:ascii="Cambria Math" w:eastAsiaTheme="minorEastAsia" w:hAnsi="Cambria Math"/>
                <w:i/>
              </w:rPr>
            </m:ctrlPr>
          </m:radPr>
          <m:deg/>
          <m:e>
            <m:r>
              <w:rPr>
                <w:rFonts w:ascii="Cambria Math" w:eastAsiaTheme="minorEastAsia" w:hAnsi="Cambria Math"/>
              </w:rPr>
              <m:t>2f-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e>
        </m:rad>
        <m:r>
          <w:rPr>
            <w:rFonts w:ascii="Cambria Math" w:eastAsiaTheme="minorEastAsia" w:hAnsi="Cambria Math"/>
          </w:rPr>
          <m:t xml:space="preserve">=8.18191908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Pr>
          <w:rFonts w:eastAsiaTheme="minorEastAsia"/>
        </w:rPr>
        <w:t xml:space="preserve">   </w:t>
      </w:r>
    </w:p>
    <w:p w14:paraId="7CA15CAD" w14:textId="687CA195" w:rsidR="00F13E78" w:rsidRPr="00544E4A" w:rsidRDefault="00F13E78" w:rsidP="00F13E78">
      <w:pPr>
        <w:pStyle w:val="ListParagraph"/>
        <w:numPr>
          <w:ilvl w:val="0"/>
          <w:numId w:val="167"/>
        </w:numPr>
        <w:contextualSpacing/>
        <w:rPr>
          <w:rFonts w:eastAsiaTheme="minorEastAsia"/>
        </w:rPr>
      </w:pPr>
      <w:r>
        <w:rPr>
          <w:noProof/>
        </w:rPr>
        <mc:AlternateContent>
          <mc:Choice Requires="wpg">
            <w:drawing>
              <wp:anchor distT="0" distB="0" distL="114300" distR="114300" simplePos="0" relativeHeight="251658284" behindDoc="0" locked="0" layoutInCell="1" allowOverlap="1" wp14:anchorId="08636565" wp14:editId="104FB1DD">
                <wp:simplePos x="0" y="0"/>
                <wp:positionH relativeFrom="column">
                  <wp:posOffset>181468</wp:posOffset>
                </wp:positionH>
                <wp:positionV relativeFrom="paragraph">
                  <wp:posOffset>682197</wp:posOffset>
                </wp:positionV>
                <wp:extent cx="3719308" cy="1351965"/>
                <wp:effectExtent l="0" t="0" r="0" b="19685"/>
                <wp:wrapNone/>
                <wp:docPr id="209" name="Group 209"/>
                <wp:cNvGraphicFramePr/>
                <a:graphic xmlns:a="http://schemas.openxmlformats.org/drawingml/2006/main">
                  <a:graphicData uri="http://schemas.microsoft.com/office/word/2010/wordprocessingGroup">
                    <wpg:wgp>
                      <wpg:cNvGrpSpPr/>
                      <wpg:grpSpPr>
                        <a:xfrm>
                          <a:off x="0" y="0"/>
                          <a:ext cx="3719308" cy="1351965"/>
                          <a:chOff x="-89731" y="0"/>
                          <a:chExt cx="2832931" cy="3240636"/>
                        </a:xfrm>
                      </wpg:grpSpPr>
                      <wps:wsp>
                        <wps:cNvPr id="210" name="Rectangle 210"/>
                        <wps:cNvSpPr/>
                        <wps:spPr>
                          <a:xfrm>
                            <a:off x="-89731" y="2337096"/>
                            <a:ext cx="897308" cy="90354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6591320E"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1"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0E3A2505"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8636565" id="Group 209" o:spid="_x0000_s1081" style="position:absolute;left:0;text-align:left;margin-left:14.3pt;margin-top:53.7pt;width:292.85pt;height:106.45pt;z-index:251658284;mso-width-relative:margin;mso-height-relative:margin" coordorigin="-897" coordsize="28329,324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">
                <v:rect id="Rectangle 210" o:spid="_x0000_s1082" style="position:absolute;left:-897;top:23370;width:8972;height:9036;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" filled="f" strokecolor="#1f3763 [1604]" strokeweight=".5pt">
                  <v:textbox>
                    <w:txbxContent>
                      <w:p w14:paraId="6591320E" w14:textId="77777777" w:rsidR="00F13E78" w:rsidRPr="009D35BB" w:rsidRDefault="00F13E78" w:rsidP="00F13E78">
                        <w:pPr>
                          <w:jc w:val="right"/>
                        </w:pPr>
                      </w:p>
                    </w:txbxContent>
                  </v:textbox>
                </v:rect>
                <v:shape id="_x0000_s1083"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" filled="f" stroked="f">
                  <v:textbox>
                    <w:txbxContent>
                      <w:p w14:paraId="0E3A2505"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v:textbox>
                </v:shape>
              </v:group>
            </w:pict>
          </mc:Fallback>
        </mc:AlternateContent>
      </w:r>
      <w:r>
        <w:rPr>
          <w:noProof/>
        </w:rPr>
        <mc:AlternateContent>
          <mc:Choice Requires="wps">
            <w:drawing>
              <wp:anchor distT="0" distB="0" distL="114300" distR="114300" simplePos="0" relativeHeight="251658276" behindDoc="0" locked="0" layoutInCell="1" allowOverlap="1" wp14:anchorId="6A107CF6" wp14:editId="0E8C4584">
                <wp:simplePos x="0" y="0"/>
                <wp:positionH relativeFrom="column">
                  <wp:posOffset>3545143</wp:posOffset>
                </wp:positionH>
                <wp:positionV relativeFrom="paragraph">
                  <wp:posOffset>183600</wp:posOffset>
                </wp:positionV>
                <wp:extent cx="204919" cy="249743"/>
                <wp:effectExtent l="0" t="0" r="0" b="0"/>
                <wp:wrapNone/>
                <wp:docPr id="2033259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67AAF3C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6A107CF6" id="_x0000_s1084" type="#_x0000_t202" style="position:absolute;left:0;text-align:left;margin-left:279.15pt;margin-top:14.45pt;width:16.15pt;height:19.6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" filled="f" stroked="f">
                <v:textbox>
                  <w:txbxContent>
                    <w:p w14:paraId="67AAF3C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sidRPr="00C52FBD">
        <w:rPr>
          <w:rFonts w:eastAsiaTheme="minorEastAsia"/>
        </w:rPr>
        <w:t xml:space="preserve">We </w:t>
      </w:r>
      <w:r>
        <w:rPr>
          <w:rFonts w:eastAsiaTheme="minorEastAsia"/>
        </w:rPr>
        <w:t>next</w:t>
      </w:r>
      <w:r w:rsidRPr="00C52FBD">
        <w:rPr>
          <w:rFonts w:eastAsiaTheme="minorEastAsia"/>
        </w:rPr>
        <w:t xml:space="preserve"> calculate </w:t>
      </w:r>
      <w:r>
        <w:rPr>
          <w:rFonts w:eastAsiaTheme="minorEastAsia"/>
        </w:rPr>
        <w:t xml:space="preserve">the value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oMath>
      <w:r w:rsidRPr="00C52FBD">
        <w:rPr>
          <w:rFonts w:eastAsiaTheme="minorEastAsia"/>
        </w:rPr>
        <w:t>:</w:t>
      </w:r>
    </w:p>
    <w:p w14:paraId="556D5334" w14:textId="77777777" w:rsidR="00F13E78" w:rsidRPr="00544E4A" w:rsidRDefault="00000000" w:rsidP="00F13E78">
      <w:pPr>
        <w:ind w:left="360"/>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E-FE</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(N-FN)</m:t>
                          </m:r>
                        </m:e>
                        <m:sup>
                          <m:r>
                            <w:rPr>
                              <w:rFonts w:ascii="Cambria Math" w:eastAsiaTheme="minorEastAsia" w:hAnsi="Cambria Math"/>
                            </w:rPr>
                            <m:t>2</m:t>
                          </m:r>
                        </m:sup>
                      </m:sSup>
                    </m:e>
                  </m:d>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e>
              </m:rad>
            </m:num>
            <m:den>
              <m:r>
                <w:rPr>
                  <w:rFonts w:ascii="Cambria Math" w:eastAsiaTheme="minorEastAsia" w:hAnsi="Cambria Math"/>
                </w:rPr>
                <m:t>2a</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den>
          </m:f>
        </m:oMath>
      </m:oMathPara>
    </w:p>
    <w:p w14:paraId="5E1DE38E" w14:textId="77777777" w:rsidR="00F13E78" w:rsidRDefault="00F13E78" w:rsidP="00F13E78">
      <w:pPr>
        <w:ind w:left="360"/>
        <w:rPr>
          <w:rFonts w:eastAsiaTheme="minorEastAsia"/>
        </w:rPr>
      </w:pPr>
      <m:oMath>
        <m:r>
          <w:rPr>
            <w:rFonts w:ascii="Cambria Math" w:eastAsiaTheme="minorEastAsia" w:hAnsi="Cambria Math"/>
          </w:rPr>
          <m:t xml:space="preserve">     =7.91307065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(E-2000000)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N-2000000</m:t>
                        </m:r>
                      </m:e>
                    </m:d>
                  </m:e>
                  <m:sup>
                    <m:r>
                      <w:rPr>
                        <w:rFonts w:ascii="Cambria Math" w:eastAsiaTheme="minorEastAsia" w:hAnsi="Cambria Math"/>
                      </w:rPr>
                      <m:t>2</m:t>
                    </m:r>
                  </m:sup>
                </m:sSup>
              </m:e>
            </m:d>
          </m:e>
        </m:rad>
      </m:oMath>
      <w:r w:rsidRPr="00544E4A">
        <w:rPr>
          <w:rFonts w:eastAsiaTheme="minorEastAsia"/>
        </w:rPr>
        <w:t xml:space="preserve"> </w:t>
      </w:r>
    </w:p>
    <w:p w14:paraId="3BAFAD7B" w14:textId="77777777" w:rsidR="00F13E78" w:rsidRPr="00544E4A" w:rsidRDefault="00F13E78" w:rsidP="00F13E78">
      <w:pPr>
        <w:ind w:left="360"/>
        <w:rPr>
          <w:rFonts w:eastAsiaTheme="minorEastAsia"/>
        </w:rPr>
      </w:pPr>
    </w:p>
    <w:p w14:paraId="5D9F1AED" w14:textId="5BE9C70E" w:rsidR="00F13E78" w:rsidRPr="00C36E66" w:rsidRDefault="00F13E78" w:rsidP="00F13E78">
      <w:pPr>
        <w:pStyle w:val="ListParagraph"/>
        <w:numPr>
          <w:ilvl w:val="0"/>
          <w:numId w:val="167"/>
        </w:numPr>
        <w:contextualSpacing/>
        <w:rPr>
          <w:rFonts w:eastAsiaTheme="minorEastAsia"/>
        </w:rPr>
      </w:pPr>
      <w:r>
        <w:rPr>
          <w:noProof/>
        </w:rPr>
        <mc:AlternateContent>
          <mc:Choice Requires="wps">
            <w:drawing>
              <wp:anchor distT="0" distB="0" distL="114300" distR="114300" simplePos="0" relativeHeight="251658285" behindDoc="0" locked="0" layoutInCell="1" allowOverlap="1" wp14:anchorId="55EEB146" wp14:editId="676F0BD0">
                <wp:simplePos x="0" y="0"/>
                <wp:positionH relativeFrom="column">
                  <wp:posOffset>1281640</wp:posOffset>
                </wp:positionH>
                <wp:positionV relativeFrom="paragraph">
                  <wp:posOffset>197696</wp:posOffset>
                </wp:positionV>
                <wp:extent cx="204919" cy="249743"/>
                <wp:effectExtent l="0" t="0" r="0" b="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3764230A"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55EEB146" id="_x0000_s1085" type="#_x0000_t202" style="position:absolute;left:0;text-align:left;margin-left:100.9pt;margin-top:15.55pt;width:16.15pt;height:19.65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" filled="f" stroked="f">
                <v:textbox>
                  <w:txbxContent>
                    <w:p w14:paraId="3764230A"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Pr>
          <w:noProof/>
        </w:rPr>
        <mc:AlternateContent>
          <mc:Choice Requires="wps">
            <w:drawing>
              <wp:anchor distT="0" distB="0" distL="114300" distR="114300" simplePos="0" relativeHeight="251658278" behindDoc="0" locked="0" layoutInCell="1" allowOverlap="1" wp14:anchorId="2DBF0CA1" wp14:editId="15545761">
                <wp:simplePos x="0" y="0"/>
                <wp:positionH relativeFrom="column">
                  <wp:posOffset>1377576</wp:posOffset>
                </wp:positionH>
                <wp:positionV relativeFrom="paragraph">
                  <wp:posOffset>411406</wp:posOffset>
                </wp:positionV>
                <wp:extent cx="204919" cy="249743"/>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17A10250" w14:textId="77777777" w:rsidR="00F13E78" w:rsidRPr="001D286B" w:rsidRDefault="00F13E78" w:rsidP="00F13E78">
                            <w:pPr>
                              <w:rPr>
                                <w:color w:val="44546A" w:themeColor="text2"/>
                                <w:sz w:val="12"/>
                                <w:szCs w:val="12"/>
                              </w:rPr>
                            </w:pPr>
                          </w:p>
                        </w:txbxContent>
                      </wps:txbx>
                      <wps:bodyPr rot="0" vert="horz" wrap="square" lIns="91440" tIns="45720" rIns="91440" bIns="45720" anchor="t" anchorCtr="0">
                        <a:noAutofit/>
                      </wps:bodyPr>
                    </wps:wsp>
                  </a:graphicData>
                </a:graphic>
              </wp:anchor>
            </w:drawing>
          </mc:Choice>
          <mc:Fallback>
            <w:pict>
              <v:shape w14:anchorId="2DBF0CA1" id="_x0000_s1086" type="#_x0000_t202" style="position:absolute;left:0;text-align:left;margin-left:108.45pt;margin-top:32.4pt;width:16.15pt;height:19.6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" filled="f" stroked="f">
                <v:textbox>
                  <w:txbxContent>
                    <w:p w14:paraId="17A10250" w14:textId="77777777" w:rsidR="00F13E78" w:rsidRPr="001D286B" w:rsidRDefault="00F13E78" w:rsidP="00F13E78">
                      <w:pPr>
                        <w:rPr>
                          <w:color w:val="44546A" w:themeColor="text2"/>
                          <w:sz w:val="12"/>
                          <w:szCs w:val="12"/>
                        </w:rPr>
                      </w:pPr>
                    </w:p>
                  </w:txbxContent>
                </v:textbox>
              </v:shape>
            </w:pict>
          </mc:Fallback>
        </mc:AlternateContent>
      </w:r>
      <w:r w:rsidRPr="00C36E66">
        <w:rPr>
          <w:rFonts w:eastAsiaTheme="minorEastAsia"/>
        </w:rPr>
        <w:t xml:space="preserve">We then calculate the value </w:t>
      </w:r>
      <m:oMath>
        <m:r>
          <w:rPr>
            <w:rFonts w:ascii="Cambria Math" w:eastAsiaTheme="minorEastAsia" w:hAnsi="Cambria Math"/>
          </w:rPr>
          <m:t>χ</m:t>
        </m:r>
      </m:oMath>
      <w:r w:rsidRPr="00C36E66">
        <w:rPr>
          <w:rFonts w:eastAsiaTheme="minorEastAsia"/>
        </w:rPr>
        <w:t xml:space="preserve">. For UPS </w:t>
      </w:r>
      <w:r>
        <w:rPr>
          <w:rFonts w:eastAsiaTheme="minorEastAsia"/>
        </w:rPr>
        <w:t>Sou</w:t>
      </w:r>
      <w:r w:rsidRPr="00C36E66">
        <w:rPr>
          <w:rFonts w:eastAsiaTheme="minorEastAsia"/>
        </w:rPr>
        <w:t>th:</w:t>
      </w:r>
    </w:p>
    <w:p w14:paraId="3BD8EEBC" w14:textId="77777777" w:rsidR="00F13E78" w:rsidRPr="00F416D8" w:rsidRDefault="00F13E78" w:rsidP="00F13E78">
      <w:pPr>
        <w:ind w:left="360"/>
        <w:rPr>
          <w:rFonts w:eastAsiaTheme="minorEastAsia"/>
        </w:rPr>
      </w:pPr>
      <m:oMathPara>
        <m:oMathParaPr>
          <m:jc m:val="left"/>
        </m:oMathParaPr>
        <m:oMath>
          <m:r>
            <w:rPr>
              <w:rFonts w:ascii="Cambria Math" w:eastAsiaTheme="minorEastAsia" w:hAnsi="Cambria Math"/>
            </w:rPr>
            <m:t>χ= 2</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m:oMathPara>
    </w:p>
    <w:p w14:paraId="0C4B66B6" w14:textId="32865B73" w:rsidR="00F13E78" w:rsidRDefault="00F13E78" w:rsidP="00F13E78">
      <w:pPr>
        <w:rPr>
          <w:rFonts w:eastAsiaTheme="minorEastAsia"/>
        </w:rPr>
      </w:pPr>
      <w:r>
        <w:rPr>
          <w:noProof/>
        </w:rPr>
        <mc:AlternateContent>
          <mc:Choice Requires="wpg">
            <w:drawing>
              <wp:anchor distT="0" distB="0" distL="114300" distR="114300" simplePos="0" relativeHeight="251658279" behindDoc="0" locked="0" layoutInCell="1" allowOverlap="1" wp14:anchorId="69ACEE14" wp14:editId="6A964EA0">
                <wp:simplePos x="0" y="0"/>
                <wp:positionH relativeFrom="column">
                  <wp:posOffset>63500</wp:posOffset>
                </wp:positionH>
                <wp:positionV relativeFrom="paragraph">
                  <wp:posOffset>218440</wp:posOffset>
                </wp:positionV>
                <wp:extent cx="5966460" cy="1660525"/>
                <wp:effectExtent l="0" t="0" r="15240" b="15875"/>
                <wp:wrapNone/>
                <wp:docPr id="217" name="Group 217"/>
                <wp:cNvGraphicFramePr/>
                <a:graphic xmlns:a="http://schemas.openxmlformats.org/drawingml/2006/main">
                  <a:graphicData uri="http://schemas.microsoft.com/office/word/2010/wordprocessingGroup">
                    <wpg:wgp>
                      <wpg:cNvGrpSpPr/>
                      <wpg:grpSpPr>
                        <a:xfrm>
                          <a:off x="0" y="0"/>
                          <a:ext cx="5966460" cy="1660525"/>
                          <a:chOff x="650414" y="169366"/>
                          <a:chExt cx="2638729" cy="945836"/>
                        </a:xfrm>
                      </wpg:grpSpPr>
                      <wps:wsp>
                        <wps:cNvPr id="218" name="Rectangle 218"/>
                        <wps:cNvSpPr/>
                        <wps:spPr>
                          <a:xfrm>
                            <a:off x="650414" y="169366"/>
                            <a:ext cx="2638729" cy="945836"/>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09BEA38C"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9" name="Text Box 2"/>
                        <wps:cNvSpPr txBox="1">
                          <a:spLocks noChangeArrowheads="1"/>
                        </wps:cNvSpPr>
                        <wps:spPr bwMode="auto">
                          <a:xfrm>
                            <a:off x="2797441" y="308106"/>
                            <a:ext cx="201881" cy="207645"/>
                          </a:xfrm>
                          <a:prstGeom prst="rect">
                            <a:avLst/>
                          </a:prstGeom>
                          <a:noFill/>
                          <a:ln w="9525">
                            <a:noFill/>
                            <a:miter lim="800000"/>
                            <a:headEnd/>
                            <a:tailEnd/>
                          </a:ln>
                        </wps:spPr>
                        <wps:txbx>
                          <w:txbxContent>
                            <w:p w14:paraId="7194DFA3"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9ACEE14" id="Group 217" o:spid="_x0000_s1087" style="position:absolute;margin-left:5pt;margin-top:17.2pt;width:469.8pt;height:130.75pt;z-index:251658279;mso-width-relative:margin;mso-height-relative:margin" coordorigin="6504,1693" coordsize="26387,94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">
                <v:rect id="Rectangle 218" o:spid="_x0000_s1088" style="position:absolute;left:6504;top:1693;width:26387;height:945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" filled="f" strokecolor="#1f3763 [1604]" strokeweight=".5pt">
                  <v:textbox>
                    <w:txbxContent>
                      <w:p w14:paraId="09BEA38C" w14:textId="77777777" w:rsidR="00F13E78" w:rsidRPr="009D35BB" w:rsidRDefault="00F13E78" w:rsidP="00F13E78">
                        <w:pPr>
                          <w:jc w:val="right"/>
                        </w:pPr>
                      </w:p>
                    </w:txbxContent>
                  </v:textbox>
                </v:rect>
                <v:shape id="_x0000_s1089" type="#_x0000_t202" style="position:absolute;left:27974;top:3081;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" filled="f" stroked="f">
                  <v:textbox>
                    <w:txbxContent>
                      <w:p w14:paraId="7194DFA3"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v:textbox>
                </v:shape>
              </v:group>
            </w:pict>
          </mc:Fallback>
        </mc:AlternateContent>
      </w:r>
    </w:p>
    <w:p w14:paraId="43B00160" w14:textId="7C7543AC" w:rsidR="00F13E78" w:rsidRPr="00C36E66" w:rsidRDefault="00F13E78" w:rsidP="00F13E78">
      <w:pPr>
        <w:pStyle w:val="ListParagraph"/>
        <w:numPr>
          <w:ilvl w:val="0"/>
          <w:numId w:val="167"/>
        </w:numPr>
        <w:contextualSpacing/>
        <w:rPr>
          <w:rFonts w:eastAsiaTheme="minorEastAsia"/>
        </w:rPr>
      </w:pPr>
      <w:r>
        <w:rPr>
          <w:noProof/>
        </w:rPr>
        <mc:AlternateContent>
          <mc:Choice Requires="wps">
            <w:drawing>
              <wp:anchor distT="0" distB="0" distL="114300" distR="114300" simplePos="0" relativeHeight="251658280" behindDoc="0" locked="0" layoutInCell="1" allowOverlap="1" wp14:anchorId="5FA8E460" wp14:editId="04A0A506">
                <wp:simplePos x="0" y="0"/>
                <wp:positionH relativeFrom="column">
                  <wp:posOffset>2543175</wp:posOffset>
                </wp:positionH>
                <wp:positionV relativeFrom="paragraph">
                  <wp:posOffset>901700</wp:posOffset>
                </wp:positionV>
                <wp:extent cx="204919" cy="249743"/>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16E27C13"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5FA8E460" id="_x0000_s1090" type="#_x0000_t202" style="position:absolute;left:0;text-align:left;margin-left:200.25pt;margin-top:71pt;width:16.15pt;height:19.6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" filled="f" stroked="f">
                <v:textbox>
                  <w:txbxContent>
                    <w:p w14:paraId="16E27C13"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v:textbox>
              </v:shape>
            </w:pict>
          </mc:Fallback>
        </mc:AlternateContent>
      </w:r>
      <w:r w:rsidRPr="00C36E66">
        <w:rPr>
          <w:rFonts w:eastAsiaTheme="minorEastAsia"/>
        </w:rPr>
        <w:t xml:space="preserve">We then find </w:t>
      </w:r>
      <m:oMath>
        <m:r>
          <w:rPr>
            <w:rFonts w:ascii="Cambria Math" w:eastAsiaTheme="minorEastAsia" w:hAnsi="Cambria Math"/>
          </w:rPr>
          <m:t>φ</m:t>
        </m:r>
      </m:oMath>
      <w:r w:rsidRPr="00C36E66">
        <w:rPr>
          <w:rFonts w:eastAsiaTheme="minorEastAsia"/>
        </w:rPr>
        <w:t>:</w:t>
      </w:r>
    </w:p>
    <w:p w14:paraId="52318EA0" w14:textId="77777777" w:rsidR="00F13E78" w:rsidRPr="00544E4A" w:rsidRDefault="00F13E78" w:rsidP="00F13E78">
      <w:pPr>
        <w:ind w:left="360"/>
        <w:rPr>
          <w:rFonts w:eastAsiaTheme="minorEastAsia"/>
          <w:sz w:val="18"/>
        </w:rPr>
      </w:pPr>
      <m:oMathPara>
        <m:oMathParaPr>
          <m:jc m:val="left"/>
        </m:oMathParaPr>
        <m:oMath>
          <m:r>
            <w:rPr>
              <w:rFonts w:ascii="Cambria Math" w:eastAsiaTheme="minorEastAsia" w:hAnsi="Cambria Math"/>
              <w:sz w:val="16"/>
              <w:szCs w:val="16"/>
            </w:rPr>
            <m:t xml:space="preserve">φ= </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r>
                    <w:rPr>
                      <w:rFonts w:ascii="Cambria Math" w:eastAsiaTheme="minorEastAsia" w:hAnsi="Cambria Math"/>
                      <w:sz w:val="16"/>
                      <w:szCs w:val="16"/>
                    </w:rPr>
                    <m:t>180</m:t>
                  </m:r>
                </m:num>
                <m:den>
                  <m:r>
                    <w:rPr>
                      <w:rFonts w:ascii="Cambria Math" w:eastAsiaTheme="minorEastAsia" w:hAnsi="Cambria Math"/>
                      <w:sz w:val="16"/>
                      <w:szCs w:val="16"/>
                    </w:rPr>
                    <m:t>π</m:t>
                  </m:r>
                </m:den>
              </m:f>
            </m:e>
          </m:d>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χ+</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2</m:t>
                          </m:r>
                        </m:sup>
                      </m:sSup>
                    </m:num>
                    <m:den>
                      <m:r>
                        <w:rPr>
                          <w:rFonts w:ascii="Cambria Math" w:eastAsiaTheme="minorEastAsia" w:hAnsi="Cambria Math"/>
                          <w:sz w:val="16"/>
                          <w:szCs w:val="16"/>
                        </w:rPr>
                        <m:t>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5</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4</m:t>
                          </m:r>
                        </m:sup>
                      </m:sSup>
                    </m:num>
                    <m:den>
                      <m:r>
                        <w:rPr>
                          <w:rFonts w:ascii="Cambria Math" w:eastAsiaTheme="minorEastAsia" w:hAnsi="Cambria Math"/>
                          <w:sz w:val="16"/>
                          <w:szCs w:val="16"/>
                        </w:rPr>
                        <m:t>24</m:t>
                      </m:r>
                    </m:den>
                  </m:f>
                  <m:r>
                    <w:rPr>
                      <w:rFonts w:ascii="Cambria Math" w:eastAsiaTheme="minorEastAsia" w:hAnsi="Cambria Math"/>
                      <w:sz w:val="16"/>
                      <w:szCs w:val="16"/>
                    </w:rPr>
                    <m:t>+</m:t>
                  </m:r>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12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13</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360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2χ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4</m:t>
                          </m:r>
                        </m:sup>
                      </m:sSup>
                    </m:num>
                    <m:den>
                      <m:r>
                        <w:rPr>
                          <w:rFonts w:ascii="Cambria Math" w:eastAsiaTheme="minorEastAsia" w:hAnsi="Cambria Math"/>
                          <w:sz w:val="16"/>
                          <w:szCs w:val="16"/>
                        </w:rPr>
                        <m:t>48</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29</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240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11520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4χ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6</m:t>
                          </m:r>
                        </m:sup>
                      </m:sSup>
                    </m:num>
                    <m:den>
                      <m:r>
                        <w:rPr>
                          <w:rFonts w:ascii="Cambria Math" w:eastAsiaTheme="minorEastAsia" w:hAnsi="Cambria Math"/>
                          <w:sz w:val="16"/>
                          <w:szCs w:val="16"/>
                        </w:rPr>
                        <m:t>120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6χ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4279e</m:t>
                          </m:r>
                        </m:e>
                        <m:sup>
                          <m:r>
                            <w:rPr>
                              <w:rFonts w:ascii="Cambria Math" w:eastAsiaTheme="minorEastAsia" w:hAnsi="Cambria Math"/>
                              <w:sz w:val="16"/>
                              <w:szCs w:val="16"/>
                            </w:rPr>
                            <m:t>8</m:t>
                          </m:r>
                        </m:sup>
                      </m:sSup>
                    </m:num>
                    <m:den>
                      <m:r>
                        <w:rPr>
                          <w:rFonts w:ascii="Cambria Math" w:eastAsiaTheme="minorEastAsia" w:hAnsi="Cambria Math"/>
                          <w:sz w:val="16"/>
                          <w:szCs w:val="16"/>
                        </w:rPr>
                        <m:t>161280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8χ</m:t>
                      </m:r>
                    </m:e>
                  </m:d>
                </m:e>
              </m:func>
            </m:e>
          </m:d>
        </m:oMath>
      </m:oMathPara>
    </w:p>
    <w:p w14:paraId="5239664B" w14:textId="77777777" w:rsidR="00F13E78" w:rsidRDefault="00F13E78" w:rsidP="00F13E78">
      <w:pPr>
        <w:ind w:left="360"/>
        <w:rPr>
          <w:rFonts w:eastAsiaTheme="minorEastAsia"/>
        </w:rPr>
      </w:pPr>
      <m:oMath>
        <m:r>
          <w:rPr>
            <w:rFonts w:ascii="Cambria Math" w:eastAsiaTheme="minorEastAsia" w:hAnsi="Cambria Math"/>
          </w:rPr>
          <m:t xml:space="preserve">    =</m:t>
        </m:r>
      </m:oMath>
      <w:r w:rsidRPr="00544E4A">
        <w:rPr>
          <w:rFonts w:eastAsiaTheme="minorEastAsia"/>
        </w:rPr>
        <w:t xml:space="preserve"> </w:t>
      </w:r>
      <m:oMath>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180</m:t>
                </m:r>
              </m:num>
              <m:den>
                <m:r>
                  <w:rPr>
                    <w:rFonts w:ascii="Cambria Math" w:eastAsiaTheme="minorEastAsia" w:hAnsi="Cambria Math"/>
                    <w:sz w:val="18"/>
                    <w:szCs w:val="18"/>
                  </w:rPr>
                  <m:t>π</m:t>
                </m:r>
              </m:den>
            </m:f>
          </m:e>
        </m:d>
        <m:d>
          <m:dPr>
            <m:begChr m:val="["/>
            <m:endChr m:val="]"/>
            <m:ctrlPr>
              <w:rPr>
                <w:rFonts w:ascii="Cambria Math" w:eastAsiaTheme="minorEastAsia" w:hAnsi="Cambria Math"/>
                <w:i/>
                <w:sz w:val="18"/>
                <w:szCs w:val="18"/>
              </w:rPr>
            </m:ctrlPr>
          </m:dPr>
          <m:e>
            <m:eqArr>
              <m:eqArrPr>
                <m:ctrlPr>
                  <w:rPr>
                    <w:rFonts w:ascii="Cambria Math" w:eastAsiaTheme="minorEastAsia" w:hAnsi="Cambria Math"/>
                    <w:i/>
                    <w:sz w:val="18"/>
                    <w:szCs w:val="18"/>
                  </w:rPr>
                </m:ctrlPr>
              </m:eqArrPr>
              <m:e>
                <m:r>
                  <w:rPr>
                    <w:rFonts w:ascii="Cambria Math" w:eastAsiaTheme="minorEastAsia" w:hAnsi="Cambria Math"/>
                    <w:sz w:val="18"/>
                    <w:szCs w:val="18"/>
                  </w:rPr>
                  <m:t>χ+3.35655147×</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-3</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2χ</m:t>
                        </m:r>
                      </m:e>
                    </m:d>
                    <m:r>
                      <w:rPr>
                        <w:rFonts w:ascii="Cambria Math" w:eastAsiaTheme="minorEastAsia" w:hAnsi="Cambria Math"/>
                        <w:sz w:val="18"/>
                        <w:szCs w:val="18"/>
                      </w:rPr>
                      <m:t>+</m:t>
                    </m:r>
                  </m:e>
                </m:func>
              </m:e>
              <m:e>
                <m:r>
                  <w:rPr>
                    <w:rFonts w:ascii="Cambria Math" w:eastAsiaTheme="minorEastAsia" w:hAnsi="Cambria Math"/>
                    <w:sz w:val="18"/>
                    <w:szCs w:val="18"/>
                  </w:rPr>
                  <m:t>6.57187270×</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-6</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4χ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1.76456433×</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-8</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6χ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5.32847842×</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-11</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8χ</m:t>
                        </m:r>
                      </m:e>
                    </m:d>
                  </m:e>
                </m:func>
              </m:e>
            </m:eqArr>
          </m:e>
        </m:d>
      </m:oMath>
    </w:p>
    <w:p w14:paraId="7F1620BC" w14:textId="77777777" w:rsidR="00F13E78" w:rsidRPr="00544E4A" w:rsidRDefault="00F13E78" w:rsidP="00F13E78">
      <w:pPr>
        <w:ind w:left="360"/>
        <w:rPr>
          <w:rFonts w:eastAsiaTheme="minorEastAsia"/>
        </w:rPr>
      </w:pPr>
    </w:p>
    <w:p w14:paraId="0EF2D62B" w14:textId="3613CB14" w:rsidR="00F13E78" w:rsidRPr="00453B8F" w:rsidRDefault="00F13E78" w:rsidP="00F13E78">
      <w:pPr>
        <w:pStyle w:val="ListParagraph"/>
        <w:numPr>
          <w:ilvl w:val="0"/>
          <w:numId w:val="167"/>
        </w:numPr>
        <w:contextualSpacing/>
        <w:rPr>
          <w:rFonts w:eastAsiaTheme="minorEastAsia"/>
        </w:rPr>
      </w:pPr>
      <w:r>
        <w:rPr>
          <w:noProof/>
        </w:rPr>
        <mc:AlternateContent>
          <mc:Choice Requires="wpg">
            <w:drawing>
              <wp:anchor distT="0" distB="0" distL="114300" distR="114300" simplePos="0" relativeHeight="251658281" behindDoc="0" locked="0" layoutInCell="1" allowOverlap="1" wp14:anchorId="5FF343A0" wp14:editId="47527CB8">
                <wp:simplePos x="0" y="0"/>
                <wp:positionH relativeFrom="column">
                  <wp:posOffset>855980</wp:posOffset>
                </wp:positionH>
                <wp:positionV relativeFrom="paragraph">
                  <wp:posOffset>47625</wp:posOffset>
                </wp:positionV>
                <wp:extent cx="3449955" cy="696595"/>
                <wp:effectExtent l="0" t="0" r="0" b="27305"/>
                <wp:wrapNone/>
                <wp:docPr id="221" name="Group 221"/>
                <wp:cNvGraphicFramePr/>
                <a:graphic xmlns:a="http://schemas.openxmlformats.org/drawingml/2006/main">
                  <a:graphicData uri="http://schemas.microsoft.com/office/word/2010/wordprocessingGroup">
                    <wpg:wgp>
                      <wpg:cNvGrpSpPr/>
                      <wpg:grpSpPr>
                        <a:xfrm>
                          <a:off x="0" y="0"/>
                          <a:ext cx="3449955" cy="696595"/>
                          <a:chOff x="0" y="0"/>
                          <a:chExt cx="2743200" cy="1229096"/>
                        </a:xfrm>
                      </wpg:grpSpPr>
                      <wps:wsp>
                        <wps:cNvPr id="222" name="Rectangle 222"/>
                        <wps:cNvSpPr/>
                        <wps:spPr>
                          <a:xfrm>
                            <a:off x="0" y="65314"/>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7D4FABD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23"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7480D6AF"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FF343A0" id="Group 221" o:spid="_x0000_s1091" style="position:absolute;left:0;text-align:left;margin-left:67.4pt;margin-top:3.75pt;width:271.65pt;height:54.85pt;z-index:251658281;mso-width-relative:margin;mso-height-relative:margin" coordsize="27432,122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">
                <v:rect id="Rectangle 222" o:spid="_x0000_s1092" style="position:absolute;top:653;width:26185;height:1163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" filled="f" strokecolor="#1f3763 [1604]" strokeweight=".5pt">
                  <v:textbox>
                    <w:txbxContent>
                      <w:p w14:paraId="7D4FABDA" w14:textId="77777777" w:rsidR="00F13E78" w:rsidRPr="009D35BB" w:rsidRDefault="00F13E78" w:rsidP="00F13E78">
                        <w:pPr>
                          <w:jc w:val="right"/>
                        </w:pPr>
                      </w:p>
                    </w:txbxContent>
                  </v:textbox>
                </v:rect>
                <v:shape id="_x0000_s1093"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" filled="f" stroked="f">
                  <v:textbox>
                    <w:txbxContent>
                      <w:p w14:paraId="7480D6AF"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v:textbox>
                </v:shape>
              </v:group>
            </w:pict>
          </mc:Fallback>
        </mc:AlternateContent>
      </w:r>
      <w:r>
        <w:rPr>
          <w:noProof/>
        </w:rPr>
        <mc:AlternateContent>
          <mc:Choice Requires="wps">
            <w:drawing>
              <wp:anchor distT="0" distB="0" distL="114300" distR="114300" simplePos="0" relativeHeight="251658282" behindDoc="0" locked="0" layoutInCell="1" allowOverlap="1" wp14:anchorId="028AF935" wp14:editId="580DBC9A">
                <wp:simplePos x="0" y="0"/>
                <wp:positionH relativeFrom="column">
                  <wp:posOffset>4081145</wp:posOffset>
                </wp:positionH>
                <wp:positionV relativeFrom="paragraph">
                  <wp:posOffset>128682</wp:posOffset>
                </wp:positionV>
                <wp:extent cx="204470" cy="249555"/>
                <wp:effectExtent l="0" t="0" r="0"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77546FB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028AF935" id="_x0000_s1094" type="#_x0000_t202" style="position:absolute;left:0;text-align:left;margin-left:321.35pt;margin-top:10.15pt;width:16.1pt;height:19.6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" filled="f" stroked="f">
                <v:textbox>
                  <w:txbxContent>
                    <w:p w14:paraId="77546FB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t>Finally</w:t>
      </w:r>
    </w:p>
    <w:p w14:paraId="150EEB7E" w14:textId="77777777" w:rsidR="00F13E78" w:rsidRPr="00C36E66" w:rsidRDefault="00F13E78" w:rsidP="00F13E78">
      <w:pPr>
        <w:pStyle w:val="ListParagraph"/>
        <w:ind w:firstLine="720"/>
        <w:rPr>
          <w:rFonts w:eastAsiaTheme="minorEastAsia"/>
        </w:rPr>
      </w:pPr>
      <w:r>
        <w:t xml:space="preserve">if </w:t>
      </w:r>
      <m:oMath>
        <m:r>
          <w:rPr>
            <w:rFonts w:ascii="Cambria Math" w:eastAsiaTheme="minorEastAsia" w:hAnsi="Cambria Math"/>
          </w:rPr>
          <m:t>E</m:t>
        </m:r>
      </m:oMath>
      <w:r w:rsidRPr="008649BA">
        <w:rPr>
          <w:rFonts w:ascii="Cambria Math" w:eastAsiaTheme="minorEastAsia" w:hAnsi="Cambria Math"/>
        </w:rPr>
        <w:t xml:space="preserve"> </w:t>
      </w:r>
      <w:r w:rsidRPr="008649BA">
        <w:rPr>
          <w:rFonts w:ascii="Cambria Math" w:hAnsi="Cambria Math"/>
        </w:rPr>
        <w:t>= 2000000</w:t>
      </w:r>
      <w:r>
        <w:t xml:space="preserve">, </w:t>
      </w:r>
      <m:oMath>
        <m:r>
          <w:rPr>
            <w:rFonts w:ascii="Cambria Math" w:hAnsi="Cambria Math"/>
          </w:rPr>
          <m:t>λ=0°</m:t>
        </m:r>
      </m:oMath>
    </w:p>
    <w:p w14:paraId="786CF944" w14:textId="77777777" w:rsidR="00F13E78" w:rsidRDefault="00F13E78" w:rsidP="00F13E78">
      <w:pPr>
        <w:ind w:left="1440"/>
        <w:rPr>
          <w:rFonts w:eastAsiaTheme="minorEastAsia"/>
        </w:rPr>
      </w:pPr>
      <w:r w:rsidRPr="00544E4A">
        <w:rPr>
          <w:rFonts w:eastAsiaTheme="minorEastAsia"/>
        </w:rPr>
        <w:t>else</w:t>
      </w:r>
      <w:r>
        <w:rPr>
          <w:rFonts w:eastAsiaTheme="minorEastAsia"/>
        </w:rPr>
        <w:t xml:space="preserve">, </w:t>
      </w:r>
      <m:oMath>
        <m:r>
          <w:rPr>
            <w:rFonts w:ascii="Cambria Math" w:hAnsi="Cambria Math"/>
          </w:rPr>
          <m:t>λ=</m:t>
        </m:r>
        <m:func>
          <m:funcPr>
            <m:ctrlPr>
              <w:rPr>
                <w:rFonts w:ascii="Cambria Math" w:hAnsi="Cambria Math"/>
                <w:i/>
              </w:rPr>
            </m:ctrlPr>
          </m:funcPr>
          <m:fName>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m:rPr>
                <m:sty m:val="p"/>
              </m:rPr>
              <w:rPr>
                <w:rFonts w:ascii="Cambria Math" w:hAnsi="Cambria Math"/>
              </w:rPr>
              <m:t>atan2</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E-2000000</m:t>
                    </m:r>
                  </m:e>
                </m:d>
                <m:r>
                  <w:rPr>
                    <w:rFonts w:ascii="Cambria Math" w:hAnsi="Cambria Math"/>
                  </w:rPr>
                  <m:t>,</m:t>
                </m:r>
                <m:d>
                  <m:dPr>
                    <m:ctrlPr>
                      <w:rPr>
                        <w:rFonts w:ascii="Cambria Math" w:hAnsi="Cambria Math"/>
                        <w:i/>
                      </w:rPr>
                    </m:ctrlPr>
                  </m:dPr>
                  <m:e>
                    <m:r>
                      <w:rPr>
                        <w:rFonts w:ascii="Cambria Math" w:hAnsi="Cambria Math"/>
                      </w:rPr>
                      <m:t>N-2000000</m:t>
                    </m:r>
                  </m:e>
                </m:d>
              </m:e>
            </m:d>
          </m:e>
        </m:func>
      </m:oMath>
      <w:r w:rsidRPr="00544E4A">
        <w:rPr>
          <w:rFonts w:ascii="Cambria Math" w:eastAsiaTheme="minorEastAsia" w:hAnsi="Cambria Math" w:cs="Cambria Math"/>
        </w:rPr>
        <w:t xml:space="preserve">  </w:t>
      </w:r>
      <w:r w:rsidRPr="00544E4A">
        <w:rPr>
          <w:rFonts w:ascii="Cambria Math" w:hAnsi="Cambria Math" w:cs="Cambria Math"/>
          <w:color w:val="202122"/>
          <w:shd w:val="clear" w:color="auto" w:fill="FFFFFF"/>
        </w:rPr>
        <w:t>∎</w:t>
      </w:r>
    </w:p>
    <w:p w14:paraId="07A3A443" w14:textId="77777777" w:rsidR="00F13E78" w:rsidRPr="00453B8F" w:rsidRDefault="00F13E78" w:rsidP="00F13E78">
      <w:pPr>
        <w:ind w:left="1440"/>
        <w:rPr>
          <w:rFonts w:eastAsiaTheme="minorEastAsia"/>
        </w:rPr>
      </w:pPr>
    </w:p>
    <w:p w14:paraId="2BE149E0" w14:textId="0CF5661A" w:rsidR="00F13E78" w:rsidRDefault="00F13E78" w:rsidP="002D7DEE">
      <w:pPr>
        <w:pStyle w:val="Heading2"/>
        <w:numPr>
          <w:ilvl w:val="1"/>
          <w:numId w:val="221"/>
        </w:numPr>
        <w:rPr>
          <w:ins w:id="3285" w:author="Jonathan Pritchard" w:date="2025-03-11T14:50:00Z" w16du:dateUtc="2025-03-11T14:50:00Z"/>
        </w:rPr>
      </w:pPr>
      <w:bookmarkStart w:id="3286" w:name="_Toc194067265"/>
      <w:r>
        <w:t>References</w:t>
      </w:r>
      <w:ins w:id="3287" w:author="Jonathan Pritchard" w:date="2025-03-11T14:50:00Z" w16du:dateUtc="2025-03-11T14:50:00Z">
        <w:r w:rsidR="00B42BF5">
          <w:t xml:space="preserve"> [Informative]</w:t>
        </w:r>
        <w:bookmarkEnd w:id="3286"/>
      </w:ins>
    </w:p>
    <w:p w14:paraId="40698933" w14:textId="5779936B" w:rsidR="00B42BF5" w:rsidRPr="00B42BF5" w:rsidRDefault="00B42BF5">
      <w:pPr>
        <w:pPrChange w:id="3288" w:author="Jonathan Pritchard" w:date="2025-03-11T14:50:00Z" w16du:dateUtc="2025-03-11T14:50:00Z">
          <w:pPr>
            <w:pStyle w:val="Heading2"/>
            <w:numPr>
              <w:numId w:val="221"/>
            </w:numPr>
          </w:pPr>
        </w:pPrChange>
      </w:pPr>
      <w:ins w:id="3289" w:author="Jonathan Pritchard" w:date="2025-03-11T14:51:00Z" w16du:dateUtc="2025-03-11T14:51:00Z">
        <w:r>
          <w:t>The following references are provided for background, and to explain the origin of the formulas stated in this specification.</w:t>
        </w:r>
      </w:ins>
    </w:p>
    <w:p w14:paraId="7CDBDE4E" w14:textId="77777777" w:rsidR="00F13E78" w:rsidRDefault="00F13E78" w:rsidP="00F13E78">
      <w:pPr>
        <w:pStyle w:val="ListParagraph"/>
        <w:numPr>
          <w:ilvl w:val="0"/>
          <w:numId w:val="164"/>
        </w:numPr>
        <w:contextualSpacing/>
      </w:pPr>
      <w:bookmarkStart w:id="3290" w:name="_Ref184814621"/>
      <w:r w:rsidRPr="00585857">
        <w:t>“EPSG Geodetic Parameter Dataset</w:t>
      </w:r>
      <w:r>
        <w:t>”</w:t>
      </w:r>
      <w:r w:rsidRPr="00585857">
        <w:t xml:space="preserve"> v. 11.023</w:t>
      </w:r>
      <w:r>
        <w:t>,</w:t>
      </w:r>
      <w:r w:rsidRPr="00585857">
        <w:t xml:space="preserve"> </w:t>
      </w:r>
      <w:r>
        <w:t xml:space="preserve">5 </w:t>
      </w:r>
      <w:r w:rsidRPr="00585857">
        <w:t xml:space="preserve">December </w:t>
      </w:r>
      <w:r>
        <w:t>2024,</w:t>
      </w:r>
      <w:r w:rsidRPr="00585857">
        <w:t xml:space="preserve"> http</w:t>
      </w:r>
      <w:r>
        <w:t>s://epsg.org/</w:t>
      </w:r>
      <w:bookmarkEnd w:id="3290"/>
      <w:r w:rsidRPr="00585857">
        <w:t xml:space="preserve"> </w:t>
      </w:r>
    </w:p>
    <w:p w14:paraId="19EC3E90" w14:textId="77777777" w:rsidR="00F13E78" w:rsidRDefault="00F13E78" w:rsidP="00F13E78">
      <w:pPr>
        <w:pStyle w:val="ListParagraph"/>
        <w:numPr>
          <w:ilvl w:val="0"/>
          <w:numId w:val="164"/>
        </w:numPr>
        <w:contextualSpacing/>
      </w:pPr>
      <w:bookmarkStart w:id="3291" w:name="_Ref184814645"/>
      <w:r>
        <w:t>IOGP Report 373-07-02 “Coordinate conversions and transformations including formulas” v. 68, August 2024, https://epsg.org/guidance-notes.html, p. 7</w:t>
      </w:r>
      <w:bookmarkEnd w:id="3291"/>
    </w:p>
    <w:p w14:paraId="1728E744" w14:textId="77777777" w:rsidR="00F13E78" w:rsidRDefault="00F13E78" w:rsidP="00F13E78">
      <w:pPr>
        <w:pStyle w:val="ListParagraph"/>
        <w:numPr>
          <w:ilvl w:val="0"/>
          <w:numId w:val="164"/>
        </w:numPr>
        <w:contextualSpacing/>
      </w:pPr>
      <w:bookmarkStart w:id="3292" w:name="_Ref184814718"/>
      <w:r>
        <w:t>IOGP Report 373-07-02, p. 60</w:t>
      </w:r>
      <w:bookmarkEnd w:id="3292"/>
    </w:p>
    <w:p w14:paraId="173CE416" w14:textId="77777777" w:rsidR="00F13E78" w:rsidRDefault="00F13E78" w:rsidP="00F13E78">
      <w:pPr>
        <w:pStyle w:val="ListParagraph"/>
        <w:numPr>
          <w:ilvl w:val="0"/>
          <w:numId w:val="164"/>
        </w:numPr>
        <w:contextualSpacing/>
      </w:pPr>
      <w:bookmarkStart w:id="3293" w:name="_Ref184814728"/>
      <w:r>
        <w:t>IOGP Report 373-07-02, p. 61</w:t>
      </w:r>
      <w:bookmarkEnd w:id="3293"/>
    </w:p>
    <w:p w14:paraId="1606E54E" w14:textId="77777777" w:rsidR="00F13E78" w:rsidRDefault="00F13E78" w:rsidP="00F13E78">
      <w:pPr>
        <w:pStyle w:val="ListParagraph"/>
        <w:numPr>
          <w:ilvl w:val="0"/>
          <w:numId w:val="164"/>
        </w:numPr>
        <w:contextualSpacing/>
      </w:pPr>
      <w:bookmarkStart w:id="3294" w:name="_Ref184814844"/>
      <w:r>
        <w:t>IOGP Report 373-07-02, p. 84</w:t>
      </w:r>
      <w:bookmarkEnd w:id="3294"/>
    </w:p>
    <w:p w14:paraId="2197957D" w14:textId="77777777" w:rsidR="00F13E78" w:rsidRDefault="00F13E78" w:rsidP="00F13E78"/>
    <w:p w14:paraId="4F4EA012" w14:textId="77777777" w:rsidR="00F13E78" w:rsidRDefault="00F13E78" w:rsidP="00F13E78"/>
    <w:p w14:paraId="165FAD35" w14:textId="77777777" w:rsidR="00F13E78" w:rsidRPr="00C52FBD" w:rsidRDefault="00F13E78" w:rsidP="00F13E78"/>
    <w:p w14:paraId="520BD61A" w14:textId="77777777" w:rsidR="00D343CC" w:rsidRDefault="00D343CC" w:rsidP="00E85AE1">
      <w:pPr>
        <w:spacing w:after="120" w:line="240" w:lineRule="auto"/>
        <w:jc w:val="both"/>
      </w:pPr>
    </w:p>
    <w:p w14:paraId="67810D92" w14:textId="77777777" w:rsidR="00D343CC" w:rsidRPr="00E85AE1" w:rsidRDefault="00D343CC" w:rsidP="00E85AE1">
      <w:pPr>
        <w:spacing w:after="120" w:line="240" w:lineRule="auto"/>
        <w:jc w:val="both"/>
      </w:pPr>
    </w:p>
    <w:p w14:paraId="44F2AE27" w14:textId="77777777" w:rsidR="0065597A" w:rsidRPr="00A527F0" w:rsidRDefault="0065597A" w:rsidP="00700B73"/>
    <w:p w14:paraId="2D4D4BE8" w14:textId="77777777" w:rsidR="00EC6DA6" w:rsidRPr="00D56521" w:rsidRDefault="00EC6DA6" w:rsidP="004E61EE">
      <w:pPr>
        <w:spacing w:line="240" w:lineRule="auto"/>
      </w:pPr>
    </w:p>
    <w:sectPr w:rsidR="00EC6DA6" w:rsidRPr="00D56521" w:rsidSect="00686450">
      <w:pgSz w:w="11906" w:h="16838" w:code="9"/>
      <w:pgMar w:top="1440" w:right="1400" w:bottom="1440" w:left="14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7" w:author="Grant, David M (52400) CIV USN NIWC ATLANTIC VA (USA)" w:date="2025-02-24T11:18:00Z" w:initials="DG">
    <w:p w14:paraId="23A0FA56" w14:textId="77777777" w:rsidR="00131A93" w:rsidRDefault="00131A93" w:rsidP="00131A93">
      <w:pPr>
        <w:pStyle w:val="CommentText"/>
      </w:pPr>
      <w:r>
        <w:rPr>
          <w:rStyle w:val="CommentReference"/>
        </w:rPr>
        <w:annotationRef/>
      </w:r>
      <w:r>
        <w:t>Update all references throughout and ensure consistency “clause x.y” or “section x.y”, etc.</w:t>
      </w:r>
    </w:p>
  </w:comment>
  <w:comment w:id="44" w:author="Stamenkovich, Miroslav  (52400) CIV USN NIWC ATLANTIC SC (USA)" w:date="2025-02-13T08:38:00Z" w:initials="MS">
    <w:p w14:paraId="0CEAAC04" w14:textId="710EC13B" w:rsidR="00DD4220" w:rsidRDefault="00DD4220" w:rsidP="00DD4220">
      <w:pPr>
        <w:pStyle w:val="CommentText"/>
      </w:pPr>
      <w:r>
        <w:rPr>
          <w:rStyle w:val="CommentReference"/>
        </w:rPr>
        <w:annotationRef/>
      </w:r>
      <w:r>
        <w:t xml:space="preserve">“...describe levels 1 and 2 respectively.”  </w:t>
      </w:r>
    </w:p>
  </w:comment>
  <w:comment w:id="84" w:author="Grant, David M (52400) CIV USN NIWC ATLANTIC VA (USA)" w:date="2025-02-19T15:28:00Z" w:initials="DG">
    <w:p w14:paraId="1B42EC48" w14:textId="77777777" w:rsidR="0097690D" w:rsidRDefault="0097690D" w:rsidP="0097690D">
      <w:pPr>
        <w:pStyle w:val="CommentText"/>
      </w:pPr>
      <w:r>
        <w:rPr>
          <w:rStyle w:val="CommentReference"/>
        </w:rPr>
        <w:annotationRef/>
      </w:r>
      <w:r>
        <w:t>Remove “some”</w:t>
      </w:r>
    </w:p>
  </w:comment>
  <w:comment w:id="139" w:author="Grant, David M (52400) CIV USN NIWC ATLANTIC VA (USA)" w:date="2025-02-19T15:44:00Z" w:initials="DG">
    <w:p w14:paraId="0692DA07" w14:textId="77777777" w:rsidR="005F06E1" w:rsidRDefault="005F06E1" w:rsidP="005F06E1">
      <w:pPr>
        <w:pStyle w:val="CommentText"/>
      </w:pPr>
      <w:r>
        <w:rPr>
          <w:rStyle w:val="CommentReference"/>
        </w:rPr>
        <w:annotationRef/>
      </w:r>
      <w:r>
        <w:t>Why upper-case?</w:t>
      </w:r>
    </w:p>
  </w:comment>
  <w:comment w:id="148" w:author="Grant, David M (52400) CIV USN NIWC ATLANTIC VA (USA)" w:date="2025-02-21T12:36:00Z" w:initials="DG">
    <w:p w14:paraId="0AEB07A3" w14:textId="723F2FAD" w:rsidR="007D00EC" w:rsidRDefault="007D00EC" w:rsidP="007D00EC">
      <w:pPr>
        <w:pStyle w:val="CommentText"/>
      </w:pPr>
      <w:r>
        <w:rPr>
          <w:rStyle w:val="CommentReference"/>
        </w:rPr>
        <w:annotationRef/>
      </w:r>
      <w:r>
        <w:t>Must?</w:t>
      </w:r>
    </w:p>
  </w:comment>
  <w:comment w:id="151" w:author="Grant, David M (52400) CIV USN NIWC ATLANTIC VA (USA)" w:date="2025-02-21T12:36:00Z" w:initials="DG">
    <w:p w14:paraId="0CD1A6AE" w14:textId="068B77EC" w:rsidR="00573FA0" w:rsidRDefault="00573FA0" w:rsidP="00573FA0">
      <w:pPr>
        <w:pStyle w:val="CommentText"/>
      </w:pPr>
      <w:r>
        <w:rPr>
          <w:rStyle w:val="CommentReference"/>
        </w:rPr>
        <w:annotationRef/>
      </w:r>
      <w:r>
        <w:t>Remove - covered in first sentence.</w:t>
      </w:r>
    </w:p>
  </w:comment>
  <w:comment w:id="157" w:author="Grant, David M (52400) CIV USN NIWC ATLANTIC VA (USA)" w:date="2025-02-21T12:37:00Z" w:initials="DG">
    <w:p w14:paraId="78BE47AC" w14:textId="77777777" w:rsidR="007D00EC" w:rsidRDefault="007D00EC" w:rsidP="007D00EC">
      <w:pPr>
        <w:pStyle w:val="CommentText"/>
      </w:pPr>
      <w:r>
        <w:rPr>
          <w:rStyle w:val="CommentReference"/>
        </w:rPr>
        <w:annotationRef/>
      </w:r>
      <w:r>
        <w:t>Update or remove</w:t>
      </w:r>
    </w:p>
  </w:comment>
  <w:comment w:id="162" w:author="Grant, David M (52400) CIV USN NIWC ATLANTIC VA (USA)" w:date="2025-02-21T12:40:00Z" w:initials="DG">
    <w:p w14:paraId="50840DD2" w14:textId="77777777" w:rsidR="003F6441" w:rsidRDefault="003F6441" w:rsidP="003F6441">
      <w:pPr>
        <w:pStyle w:val="CommentText"/>
      </w:pPr>
      <w:r>
        <w:rPr>
          <w:rStyle w:val="CommentReference"/>
        </w:rPr>
        <w:annotationRef/>
      </w:r>
      <w:r>
        <w:t>Must?</w:t>
      </w:r>
    </w:p>
  </w:comment>
  <w:comment w:id="188" w:author="Grant, David M (52400) CIV USN NIWC ATLANTIC VA (USA)" w:date="2025-02-21T12:43:00Z" w:initials="DG">
    <w:p w14:paraId="23DB7690" w14:textId="77777777" w:rsidR="003D35CC" w:rsidRDefault="003D35CC" w:rsidP="003D35CC">
      <w:pPr>
        <w:pStyle w:val="CommentText"/>
      </w:pPr>
      <w:r>
        <w:rPr>
          <w:rStyle w:val="CommentReference"/>
        </w:rPr>
        <w:annotationRef/>
      </w:r>
      <w:r>
        <w:t>S-101 ENC data as the base layer (augmented by S-57 ENC data during the transition period)</w:t>
      </w:r>
    </w:p>
  </w:comment>
  <w:comment w:id="190" w:author="Grant, David M (52400) CIV USN NIWC ATLANTIC VA (USA)" w:date="2025-02-21T12:44:00Z" w:initials="DG">
    <w:p w14:paraId="359F8375" w14:textId="77777777" w:rsidR="0089074D" w:rsidRDefault="0089074D" w:rsidP="0089074D">
      <w:pPr>
        <w:pStyle w:val="CommentText"/>
      </w:pPr>
      <w:r>
        <w:rPr>
          <w:rStyle w:val="CommentReference"/>
        </w:rPr>
        <w:annotationRef/>
      </w:r>
      <w:r>
        <w:t>Augmented by S-104 when WLA is enabled;</w:t>
      </w:r>
    </w:p>
  </w:comment>
  <w:comment w:id="196" w:author="Grant, David M (52400) CIV USN NIWC ATLANTIC VA (USA)" w:date="2025-02-21T12:43:00Z" w:initials="DG">
    <w:p w14:paraId="45986DCE" w14:textId="058E286F" w:rsidR="00F1002C" w:rsidRDefault="00F1002C" w:rsidP="00F1002C">
      <w:pPr>
        <w:pStyle w:val="CommentText"/>
      </w:pPr>
      <w:r>
        <w:rPr>
          <w:rStyle w:val="CommentReference"/>
        </w:rPr>
        <w:annotationRef/>
      </w:r>
      <w:r>
        <w:t>Remove - not displayed directly.</w:t>
      </w:r>
    </w:p>
  </w:comment>
  <w:comment w:id="226" w:author="Grant, David M (52400) CIV USN NIWC ATLANTIC VA (USA)" w:date="2025-02-21T12:49:00Z" w:initials="DG">
    <w:p w14:paraId="14E978BB" w14:textId="77777777" w:rsidR="00C470C5" w:rsidRDefault="00C470C5" w:rsidP="00C470C5">
      <w:pPr>
        <w:pStyle w:val="CommentText"/>
      </w:pPr>
      <w:r>
        <w:rPr>
          <w:rStyle w:val="CommentReference"/>
        </w:rPr>
        <w:annotationRef/>
      </w:r>
      <w:r>
        <w:t>This requirement likely conflicts with the interoperability requirement, especially if data substitution is used.</w:t>
      </w:r>
    </w:p>
  </w:comment>
  <w:comment w:id="227" w:author="Jonathan Pritchard" w:date="2025-03-10T07:51:00Z" w:initials="jp">
    <w:p w14:paraId="5BC95155" w14:textId="77777777" w:rsidR="00C470C5" w:rsidRDefault="00C470C5" w:rsidP="00C470C5">
      <w:pPr>
        <w:pStyle w:val="CommentText"/>
      </w:pPr>
      <w:r>
        <w:rPr>
          <w:rStyle w:val="CommentReference"/>
        </w:rPr>
        <w:annotationRef/>
      </w:r>
      <w:r>
        <w:t>Needs clarification for the cases when WLA/USSC is enabled etc… Broadly this is true so need to add exceptions.</w:t>
      </w:r>
    </w:p>
  </w:comment>
  <w:comment w:id="228" w:author="Jonathan Pritchard" w:date="2025-03-25T05:34:00Z" w:initials="JP">
    <w:p w14:paraId="55421AF2" w14:textId="77777777" w:rsidR="00C470C5" w:rsidRDefault="00C470C5" w:rsidP="00C470C5">
      <w:r>
        <w:rPr>
          <w:rStyle w:val="CommentReference"/>
        </w:rPr>
        <w:annotationRef/>
      </w:r>
      <w:r>
        <w:rPr>
          <w:color w:val="000000"/>
        </w:rPr>
        <w:t>Adjust in respect of re-written para 6.1</w:t>
      </w:r>
    </w:p>
  </w:comment>
  <w:comment w:id="249" w:author="Grant, David M (52400) CIV USN NIWC ATLANTIC VA (USA)" w:date="2025-02-21T12:47:00Z" w:initials="DG">
    <w:p w14:paraId="073BB9F1" w14:textId="77777777" w:rsidR="006E0A55" w:rsidRDefault="006E0A55" w:rsidP="006E0A55">
      <w:pPr>
        <w:pStyle w:val="CommentText"/>
      </w:pPr>
      <w:r>
        <w:rPr>
          <w:rStyle w:val="CommentReference"/>
        </w:rPr>
        <w:annotationRef/>
      </w:r>
      <w:r>
        <w:t>Remove. This should be tested/verified by S-164.</w:t>
      </w:r>
    </w:p>
  </w:comment>
  <w:comment w:id="270" w:author="Grant, David M (52400) CIV USN NIWC ATLANTIC VA (USA)" w:date="2025-02-21T12:48:00Z" w:initials="DG">
    <w:p w14:paraId="7DF2E111" w14:textId="77777777" w:rsidR="00B16E76" w:rsidRDefault="00B16E76" w:rsidP="00B16E76">
      <w:pPr>
        <w:pStyle w:val="CommentText"/>
      </w:pPr>
      <w:r>
        <w:rPr>
          <w:rStyle w:val="CommentReference"/>
        </w:rPr>
        <w:annotationRef/>
      </w:r>
      <w:r>
        <w:t>typo</w:t>
      </w:r>
    </w:p>
  </w:comment>
  <w:comment w:id="271" w:author="Jonathan Pritchard" w:date="2025-03-10T07:51:00Z" w:initials="jp">
    <w:p w14:paraId="237AB2CA" w14:textId="77777777" w:rsidR="00F77BB5" w:rsidRDefault="00F77BB5" w:rsidP="00F77BB5">
      <w:pPr>
        <w:pStyle w:val="CommentText"/>
      </w:pPr>
      <w:r>
        <w:rPr>
          <w:rStyle w:val="CommentReference"/>
        </w:rPr>
        <w:annotationRef/>
      </w:r>
      <w:r>
        <w:t>S-98 interoperability is not used. Suggest we lose this sentence for now and reinstate when it is live...</w:t>
      </w:r>
    </w:p>
  </w:comment>
  <w:comment w:id="276" w:author="Stamenkovich, Miroslav  (52400) CIV USN NIWC ATLANTIC SC (USA)" w:date="2025-02-13T13:59:00Z" w:initials="MS">
    <w:p w14:paraId="046E15E2" w14:textId="1EC98B8A" w:rsidR="00435C52" w:rsidRDefault="00435C52" w:rsidP="00435C52">
      <w:pPr>
        <w:pStyle w:val="CommentText"/>
      </w:pPr>
      <w:r>
        <w:rPr>
          <w:rStyle w:val="CommentReference"/>
        </w:rPr>
        <w:annotationRef/>
      </w:r>
      <w:r>
        <w:t>Link not found, needs correction.</w:t>
      </w:r>
    </w:p>
  </w:comment>
  <w:comment w:id="279" w:author="Grant, David M (52400) CIV USN NIWC ATLANTIC VA (USA)" w:date="2025-02-21T12:49:00Z" w:initials="DG">
    <w:p w14:paraId="643F6D7D" w14:textId="77777777" w:rsidR="00680855" w:rsidRDefault="00680855" w:rsidP="00680855">
      <w:pPr>
        <w:pStyle w:val="CommentText"/>
      </w:pPr>
      <w:r>
        <w:rPr>
          <w:rStyle w:val="CommentReference"/>
        </w:rPr>
        <w:annotationRef/>
      </w:r>
      <w:r>
        <w:t>This requirement likely conflicts with the interoperability requirement, especially if data substitution is used.</w:t>
      </w:r>
    </w:p>
  </w:comment>
  <w:comment w:id="280" w:author="Jonathan Pritchard" w:date="2025-03-10T07:51:00Z" w:initials="jp">
    <w:p w14:paraId="3DA238CC" w14:textId="77777777" w:rsidR="00F77BB5" w:rsidRDefault="00F77BB5" w:rsidP="00F77BB5">
      <w:pPr>
        <w:pStyle w:val="CommentText"/>
      </w:pPr>
      <w:r>
        <w:rPr>
          <w:rStyle w:val="CommentReference"/>
        </w:rPr>
        <w:annotationRef/>
      </w:r>
      <w:r>
        <w:t>Needs clarification for the cases when WLA/USSC is enabled etc… Broadly this is true so need to add exceptions.</w:t>
      </w:r>
    </w:p>
  </w:comment>
  <w:comment w:id="281" w:author="Jonathan Pritchard" w:date="2025-03-25T05:34:00Z" w:initials="JP">
    <w:p w14:paraId="5075A53A" w14:textId="77777777" w:rsidR="004A6E2D" w:rsidRDefault="004A6E2D" w:rsidP="004A6E2D">
      <w:r>
        <w:rPr>
          <w:rStyle w:val="CommentReference"/>
        </w:rPr>
        <w:annotationRef/>
      </w:r>
      <w:r>
        <w:rPr>
          <w:color w:val="000000"/>
        </w:rPr>
        <w:t>Adjust in respect of re-written para 6.1</w:t>
      </w:r>
    </w:p>
  </w:comment>
  <w:comment w:id="301" w:author="Grant, David M (52400) CIV USN NIWC ATLANTIC VA (USA)" w:date="2025-02-21T12:58:00Z" w:initials="DG">
    <w:p w14:paraId="68BE5383" w14:textId="20F621B6" w:rsidR="00633C60" w:rsidRDefault="00633C60" w:rsidP="00633C60">
      <w:pPr>
        <w:pStyle w:val="CommentText"/>
      </w:pPr>
      <w:r>
        <w:rPr>
          <w:rStyle w:val="CommentReference"/>
        </w:rPr>
        <w:annotationRef/>
      </w:r>
      <w:r>
        <w:t>Remove - already described above.</w:t>
      </w:r>
    </w:p>
  </w:comment>
  <w:comment w:id="302" w:author="Jonathan Pritchard" w:date="2025-03-10T07:52:00Z" w:initials="jp">
    <w:p w14:paraId="182E696A" w14:textId="77777777" w:rsidR="00F77BB5" w:rsidRDefault="00F77BB5" w:rsidP="00F77BB5">
      <w:pPr>
        <w:pStyle w:val="CommentText"/>
      </w:pPr>
      <w:r>
        <w:rPr>
          <w:rStyle w:val="CommentReference"/>
        </w:rPr>
        <w:annotationRef/>
      </w:r>
      <w:r>
        <w:t>agree</w:t>
      </w:r>
    </w:p>
  </w:comment>
  <w:comment w:id="314" w:author="Grant, David M (52400) CIV USN NIWC ATLANTIC VA (USA)" w:date="2025-02-21T13:03:00Z" w:initials="DG">
    <w:p w14:paraId="58AEAE63" w14:textId="25F2D7C0" w:rsidR="00041E41" w:rsidRDefault="00041E41" w:rsidP="00041E41">
      <w:pPr>
        <w:pStyle w:val="CommentText"/>
      </w:pPr>
      <w:r>
        <w:rPr>
          <w:rStyle w:val="CommentReference"/>
        </w:rPr>
        <w:annotationRef/>
      </w:r>
      <w:r>
        <w:t>Tokens are not restricted to five chars</w:t>
      </w:r>
    </w:p>
  </w:comment>
  <w:comment w:id="317" w:author="Grant, David M (52400) CIV USN NIWC ATLANTIC VA (USA)" w:date="2025-02-21T13:05:00Z" w:initials="DG">
    <w:p w14:paraId="50141E4E" w14:textId="77777777" w:rsidR="00716164" w:rsidRDefault="00716164" w:rsidP="00716164">
      <w:pPr>
        <w:pStyle w:val="CommentText"/>
      </w:pPr>
      <w:r>
        <w:rPr>
          <w:rStyle w:val="CommentReference"/>
        </w:rPr>
        <w:annotationRef/>
      </w:r>
      <w:r>
        <w:t>Color profiles don’t necessarily contain multiple palettes</w:t>
      </w:r>
    </w:p>
  </w:comment>
  <w:comment w:id="324" w:author="Grant, David M (52400) CIV USN NIWC ATLANTIC VA (USA)" w:date="2025-02-21T13:07:00Z" w:initials="DG">
    <w:p w14:paraId="45221F6D" w14:textId="77777777" w:rsidR="00CF4B20" w:rsidRDefault="00A20E43" w:rsidP="00CF4B20">
      <w:pPr>
        <w:pStyle w:val="CommentText"/>
      </w:pPr>
      <w:r>
        <w:rPr>
          <w:rStyle w:val="CommentReference"/>
        </w:rPr>
        <w:annotationRef/>
      </w:r>
      <w:r w:rsidR="00CF4B20">
        <w:t>This is specific to S-101. Recommend replace with something more generic: “These symbols are encoded as SVG files which conform to the S-100 SVG profile.”</w:t>
      </w:r>
    </w:p>
  </w:comment>
  <w:comment w:id="330" w:author="Grant, David M (52400) CIV USN NIWC ATLANTIC VA (USA)" w:date="2025-02-21T13:12:00Z" w:initials="DG">
    <w:p w14:paraId="364AA0B8" w14:textId="77777777" w:rsidR="00114A3C" w:rsidRDefault="00114A3C" w:rsidP="00114A3C">
      <w:pPr>
        <w:pStyle w:val="CommentText"/>
      </w:pPr>
      <w:r>
        <w:rPr>
          <w:rStyle w:val="CommentReference"/>
        </w:rPr>
        <w:annotationRef/>
      </w:r>
      <w:r>
        <w:t>This has some technical issues and is already described in Part 9.</w:t>
      </w:r>
    </w:p>
  </w:comment>
  <w:comment w:id="334" w:author="Grant, David M (52400) CIV USN NIWC ATLANTIC VA (USA)" w:date="2025-02-21T13:09:00Z" w:initials="DG">
    <w:p w14:paraId="0E2D0FFF" w14:textId="0E76CB9C" w:rsidR="005B34C2" w:rsidRDefault="005B34C2" w:rsidP="005B34C2">
      <w:pPr>
        <w:pStyle w:val="CommentText"/>
      </w:pPr>
      <w:r>
        <w:rPr>
          <w:rStyle w:val="CommentReference"/>
        </w:rPr>
        <w:annotationRef/>
      </w:r>
      <w:r>
        <w:t>S-101 specific</w:t>
      </w:r>
    </w:p>
  </w:comment>
  <w:comment w:id="337" w:author="Grant, David M (52400) CIV USN NIWC ATLANTIC VA (USA)" w:date="2025-02-21T13:13:00Z" w:initials="DG">
    <w:p w14:paraId="2DAB7B63" w14:textId="77777777" w:rsidR="00C76912" w:rsidRDefault="00C76912" w:rsidP="00C76912">
      <w:pPr>
        <w:pStyle w:val="CommentText"/>
      </w:pPr>
      <w:r>
        <w:rPr>
          <w:rStyle w:val="CommentReference"/>
        </w:rPr>
        <w:annotationRef/>
      </w:r>
      <w:r>
        <w:t>Already noted above</w:t>
      </w:r>
    </w:p>
  </w:comment>
  <w:comment w:id="347" w:author="Stamenkovich, Miroslav  (52400) CIV USN NIWC ATLANTIC SC (USA)" w:date="2025-02-13T14:04:00Z" w:initials="MS">
    <w:p w14:paraId="068A28A3" w14:textId="49545311" w:rsidR="00672B5F" w:rsidRDefault="00672B5F" w:rsidP="00672B5F">
      <w:pPr>
        <w:pStyle w:val="CommentText"/>
      </w:pPr>
      <w:r>
        <w:rPr>
          <w:rStyle w:val="CommentReference"/>
        </w:rPr>
        <w:annotationRef/>
      </w:r>
      <w:r>
        <w:t>Affect?</w:t>
      </w:r>
    </w:p>
  </w:comment>
  <w:comment w:id="342" w:author="Grant, David M (52400) CIV USN NIWC ATLANTIC VA (USA)" w:date="2025-02-21T13:16:00Z" w:initials="DG">
    <w:p w14:paraId="6431E4C8" w14:textId="77777777" w:rsidR="00955A8A" w:rsidRDefault="00955A8A" w:rsidP="00955A8A">
      <w:pPr>
        <w:pStyle w:val="CommentText"/>
      </w:pPr>
      <w:r>
        <w:rPr>
          <w:rStyle w:val="CommentReference"/>
        </w:rPr>
        <w:annotationRef/>
      </w:r>
      <w:r>
        <w:t>What does this mean and how does this help implementers?</w:t>
      </w:r>
    </w:p>
  </w:comment>
  <w:comment w:id="357" w:author="Grant, David M (52400) CIV USN NIWC ATLANTIC VA (USA)" w:date="2025-02-21T13:17:00Z" w:initials="DG">
    <w:p w14:paraId="41D69972" w14:textId="77777777" w:rsidR="00600C1C" w:rsidRDefault="00600C1C" w:rsidP="00600C1C">
      <w:pPr>
        <w:pStyle w:val="CommentText"/>
      </w:pPr>
      <w:r>
        <w:rPr>
          <w:rStyle w:val="CommentReference"/>
        </w:rPr>
        <w:annotationRef/>
      </w:r>
      <w:r>
        <w:t>Line styles are not restricted to curve geometry, especially if augmented geometry is considered.</w:t>
      </w:r>
    </w:p>
  </w:comment>
  <w:comment w:id="376" w:author="Grant, David M (52400) CIV USN NIWC ATLANTIC VA (USA)" w:date="2025-02-21T13:28:00Z" w:initials="DG">
    <w:p w14:paraId="36294CF1" w14:textId="77777777" w:rsidR="00915FF3" w:rsidRDefault="00915FF3" w:rsidP="00915FF3">
      <w:pPr>
        <w:pStyle w:val="CommentText"/>
      </w:pPr>
      <w:r>
        <w:rPr>
          <w:rStyle w:val="CommentReference"/>
        </w:rPr>
        <w:annotationRef/>
      </w:r>
      <w:r>
        <w:t>Display priorities are only restricted to xs:int (unless restricted as part of registration).</w:t>
      </w:r>
    </w:p>
  </w:comment>
  <w:comment w:id="378" w:author="Grant, David M (52400) CIV USN NIWC ATLANTIC VA (USA)" w:date="2025-02-21T13:29:00Z" w:initials="DG">
    <w:p w14:paraId="1817401A" w14:textId="77777777" w:rsidR="00A4504B" w:rsidRDefault="00A4504B" w:rsidP="00A4504B">
      <w:pPr>
        <w:pStyle w:val="CommentText"/>
      </w:pPr>
      <w:r>
        <w:rPr>
          <w:rStyle w:val="CommentReference"/>
        </w:rPr>
        <w:annotationRef/>
      </w:r>
      <w:r>
        <w:t>Covered in the drawing algorithm</w:t>
      </w:r>
    </w:p>
  </w:comment>
  <w:comment w:id="406" w:author="Grant, David M (52400) CIV USN NIWC ATLANTIC VA (USA)" w:date="2025-02-21T13:35:00Z" w:initials="DG">
    <w:p w14:paraId="4F512196" w14:textId="77777777" w:rsidR="0092394C" w:rsidRDefault="0092394C" w:rsidP="0092394C">
      <w:pPr>
        <w:pStyle w:val="CommentText"/>
      </w:pPr>
      <w:r>
        <w:rPr>
          <w:rStyle w:val="CommentReference"/>
        </w:rPr>
        <w:annotationRef/>
      </w:r>
      <w:r>
        <w:t>Misleading. Context parameters are intended to be shared across PC’s (different versions of the same product, and different products).</w:t>
      </w:r>
    </w:p>
  </w:comment>
  <w:comment w:id="409" w:author="Grant, David M (52400) CIV USN NIWC ATLANTIC VA (USA)" w:date="2025-02-21T13:37:00Z" w:initials="DG">
    <w:p w14:paraId="22125E79" w14:textId="77777777" w:rsidR="00DF76DF" w:rsidRDefault="00DF76DF" w:rsidP="00DF76DF">
      <w:pPr>
        <w:pStyle w:val="CommentText"/>
      </w:pPr>
      <w:r>
        <w:rPr>
          <w:rStyle w:val="CommentReference"/>
        </w:rPr>
        <w:annotationRef/>
      </w:r>
      <w:r>
        <w:t>Seems like too much detail in this informative (?) section</w:t>
      </w:r>
    </w:p>
  </w:comment>
  <w:comment w:id="417" w:author="Grant, David M (52400) CIV USN NIWC ATLANTIC VA (USA)" w:date="2025-02-21T15:57:00Z" w:initials="DG">
    <w:p w14:paraId="34CE4988" w14:textId="77777777" w:rsidR="00680162" w:rsidRDefault="00680162" w:rsidP="00680162">
      <w:pPr>
        <w:pStyle w:val="CommentText"/>
      </w:pPr>
      <w:r>
        <w:rPr>
          <w:rStyle w:val="CommentReference"/>
        </w:rPr>
        <w:annotationRef/>
      </w:r>
      <w:r>
        <w:t>Products?</w:t>
      </w:r>
    </w:p>
  </w:comment>
  <w:comment w:id="422" w:author="Grant, David M (52400) CIV USN NIWC ATLANTIC VA (USA)" w:date="2025-02-21T15:57:00Z" w:initials="DG">
    <w:p w14:paraId="4B107325" w14:textId="77777777" w:rsidR="0043396A" w:rsidRDefault="0043396A" w:rsidP="0043396A">
      <w:pPr>
        <w:pStyle w:val="CommentText"/>
      </w:pPr>
      <w:r>
        <w:rPr>
          <w:rStyle w:val="CommentReference"/>
        </w:rPr>
        <w:annotationRef/>
      </w:r>
      <w:r>
        <w:t>“An interoperability catalogue”</w:t>
      </w:r>
    </w:p>
  </w:comment>
  <w:comment w:id="429" w:author="Grant, David M (52400) CIV USN NIWC ATLANTIC VA (USA)" w:date="2025-02-21T15:59:00Z" w:initials="DG">
    <w:p w14:paraId="7E86E5AE" w14:textId="77777777" w:rsidR="001D0D9A" w:rsidRDefault="001D0D9A" w:rsidP="001D0D9A">
      <w:pPr>
        <w:pStyle w:val="CommentText"/>
      </w:pPr>
      <w:r>
        <w:rPr>
          <w:rStyle w:val="CommentReference"/>
        </w:rPr>
        <w:annotationRef/>
      </w:r>
      <w:r>
        <w:t>It can’t be a min if preceding paragraph says support is not required.</w:t>
      </w:r>
    </w:p>
  </w:comment>
  <w:comment w:id="431" w:author="Grant, David M (52400) CIV USN NIWC ATLANTIC VA (USA)" w:date="2025-02-21T15:58:00Z" w:initials="DG">
    <w:p w14:paraId="3ABEE266" w14:textId="77777777" w:rsidR="00355053" w:rsidRDefault="00355053" w:rsidP="00355053">
      <w:pPr>
        <w:pStyle w:val="CommentText"/>
      </w:pPr>
      <w:r>
        <w:rPr>
          <w:rStyle w:val="CommentReference"/>
        </w:rPr>
        <w:annotationRef/>
      </w:r>
      <w:r>
        <w:t>an</w:t>
      </w:r>
    </w:p>
  </w:comment>
  <w:comment w:id="437" w:author="Grant, David M (52400) CIV USN NIWC ATLANTIC VA (USA)" w:date="2025-02-21T15:59:00Z" w:initials="DG">
    <w:p w14:paraId="76E74DDD" w14:textId="77777777" w:rsidR="00D47630" w:rsidRDefault="00843798" w:rsidP="00D47630">
      <w:pPr>
        <w:pStyle w:val="CommentText"/>
      </w:pPr>
      <w:r>
        <w:rPr>
          <w:rStyle w:val="CommentReference"/>
        </w:rPr>
        <w:annotationRef/>
      </w:r>
      <w:r w:rsidR="00D47630">
        <w:t>It can’t be a min if preceding paragraph says support is not required.</w:t>
      </w:r>
    </w:p>
  </w:comment>
  <w:comment w:id="449" w:author="Grant, David M (52400) CIV USN NIWC ATLANTIC VA (USA)" w:date="2025-02-24T11:05:00Z" w:initials="DG">
    <w:p w14:paraId="4301F37F" w14:textId="77777777" w:rsidR="000A3339" w:rsidRDefault="000A3339" w:rsidP="000A3339">
      <w:pPr>
        <w:pStyle w:val="CommentText"/>
      </w:pPr>
      <w:r>
        <w:rPr>
          <w:rStyle w:val="CommentReference"/>
        </w:rPr>
        <w:annotationRef/>
      </w:r>
      <w:r>
        <w:t>RADAR</w:t>
      </w:r>
    </w:p>
  </w:comment>
  <w:comment w:id="472" w:author="Grant, David M (52400) CIV USN NIWC ATLANTIC VA (USA)" w:date="2025-02-24T11:13:00Z" w:initials="DG">
    <w:p w14:paraId="7EDF4A92" w14:textId="77777777" w:rsidR="007F2B27" w:rsidRDefault="007F2B27" w:rsidP="007F2B27">
      <w:pPr>
        <w:pStyle w:val="CommentText"/>
      </w:pPr>
      <w:r>
        <w:rPr>
          <w:rStyle w:val="CommentReference"/>
        </w:rPr>
        <w:annotationRef/>
      </w:r>
      <w:r>
        <w:t>“Position”. Or does this imply metadata must also be shown?</w:t>
      </w:r>
    </w:p>
    <w:p w14:paraId="573CC424" w14:textId="77777777" w:rsidR="007F2B27" w:rsidRDefault="007F2B27" w:rsidP="007F2B27">
      <w:pPr>
        <w:pStyle w:val="CommentText"/>
      </w:pPr>
    </w:p>
    <w:p w14:paraId="214E172B" w14:textId="77777777" w:rsidR="007F2B27" w:rsidRDefault="007F2B27" w:rsidP="007F2B27">
      <w:pPr>
        <w:pStyle w:val="CommentText"/>
      </w:pPr>
      <w:r>
        <w:t>Which position? Cursor? Ship?</w:t>
      </w:r>
    </w:p>
  </w:comment>
  <w:comment w:id="475" w:author="Grant, David M (52400) CIV USN NIWC ATLANTIC VA (USA)" w:date="2025-02-24T11:15:00Z" w:initials="DG">
    <w:p w14:paraId="36C1C243" w14:textId="77777777" w:rsidR="007124A6" w:rsidRDefault="007124A6" w:rsidP="007124A6">
      <w:pPr>
        <w:pStyle w:val="CommentText"/>
      </w:pPr>
      <w:r>
        <w:rPr>
          <w:rStyle w:val="CommentReference"/>
        </w:rPr>
        <w:annotationRef/>
      </w:r>
      <w:r>
        <w:t>This is a requirement, it needs clarity. Which specific textual information is required to be shown on demand?</w:t>
      </w:r>
    </w:p>
  </w:comment>
  <w:comment w:id="505" w:author="Grant, David M (52400) CIV USN NIWC ATLANTIC VA (USA)" w:date="2025-02-24T11:34:00Z" w:initials="DG">
    <w:p w14:paraId="25DB86E0" w14:textId="77777777" w:rsidR="003541A2" w:rsidRDefault="003541A2" w:rsidP="003541A2">
      <w:pPr>
        <w:pStyle w:val="CommentText"/>
      </w:pPr>
      <w:r>
        <w:rPr>
          <w:rStyle w:val="CommentReference"/>
        </w:rPr>
        <w:annotationRef/>
      </w:r>
      <w:r>
        <w:t>This can have multiple values.</w:t>
      </w:r>
    </w:p>
  </w:comment>
  <w:comment w:id="514" w:author="Grant, David M (52400) CIV USN NIWC ATLANTIC VA (USA)" w:date="2025-02-24T11:35:00Z" w:initials="DG">
    <w:p w14:paraId="39B5F6F6" w14:textId="77777777" w:rsidR="004A27F9" w:rsidRDefault="004A27F9" w:rsidP="004A27F9">
      <w:pPr>
        <w:pStyle w:val="CommentText"/>
      </w:pPr>
      <w:r>
        <w:rPr>
          <w:rStyle w:val="CommentReference"/>
        </w:rPr>
        <w:annotationRef/>
      </w:r>
      <w:r>
        <w:t>Shouldn’t be plural; only applies to the S-101 dataset currently displayed at the selected position.</w:t>
      </w:r>
    </w:p>
  </w:comment>
  <w:comment w:id="519" w:author="Grant, David M (52400) CIV USN NIWC ATLANTIC VA (USA)" w:date="2025-02-24T11:36:00Z" w:initials="DG">
    <w:p w14:paraId="453BE1D5" w14:textId="77777777" w:rsidR="004A27F9" w:rsidRDefault="004A27F9" w:rsidP="004A27F9">
      <w:pPr>
        <w:pStyle w:val="CommentText"/>
      </w:pPr>
      <w:r>
        <w:rPr>
          <w:rStyle w:val="CommentReference"/>
        </w:rPr>
        <w:annotationRef/>
      </w:r>
      <w:r>
        <w:t>As above</w:t>
      </w:r>
    </w:p>
  </w:comment>
  <w:comment w:id="522" w:author="Grant, David M (52400) CIV USN NIWC ATLANTIC VA (USA)" w:date="2025-02-24T11:39:00Z" w:initials="DG">
    <w:p w14:paraId="5D6E3891" w14:textId="77777777" w:rsidR="001C3D4C" w:rsidRDefault="001C3D4C" w:rsidP="001C3D4C">
      <w:pPr>
        <w:pStyle w:val="CommentText"/>
      </w:pPr>
      <w:r>
        <w:rPr>
          <w:rStyle w:val="CommentReference"/>
        </w:rPr>
        <w:annotationRef/>
      </w:r>
      <w:r>
        <w:t>Remove “ENC”; the projection applies to the display, not to a specific product</w:t>
      </w:r>
    </w:p>
  </w:comment>
  <w:comment w:id="530" w:author="Grant, David M (52400) CIV USN NIWC ATLANTIC VA (USA)" w:date="2025-02-24T11:37:00Z" w:initials="DG">
    <w:p w14:paraId="58FDD13A" w14:textId="44D87847" w:rsidR="00517E4E" w:rsidRDefault="00517E4E" w:rsidP="00517E4E">
      <w:pPr>
        <w:pStyle w:val="CommentText"/>
      </w:pPr>
      <w:r>
        <w:rPr>
          <w:rStyle w:val="CommentReference"/>
        </w:rPr>
        <w:annotationRef/>
      </w:r>
      <w:r>
        <w:t>The first para says this only applies to S-101</w:t>
      </w:r>
    </w:p>
  </w:comment>
  <w:comment w:id="542" w:author="Grant, David M (52400) CIV USN NIWC ATLANTIC VA (USA)" w:date="2025-02-24T11:45:00Z" w:initials="DG">
    <w:p w14:paraId="4B132331" w14:textId="77777777" w:rsidR="00DB51AE" w:rsidRDefault="00DB51AE" w:rsidP="00DB51AE">
      <w:pPr>
        <w:pStyle w:val="CommentText"/>
      </w:pPr>
      <w:r>
        <w:rPr>
          <w:rStyle w:val="CommentReference"/>
        </w:rPr>
        <w:annotationRef/>
      </w:r>
      <w:r>
        <w:t>Handled by PC</w:t>
      </w:r>
    </w:p>
  </w:comment>
  <w:comment w:id="630" w:author="Grant, David M (52400) CIV USN NIWC ATLANTIC VA (USA)" w:date="2025-02-24T11:50:00Z" w:initials="DG">
    <w:p w14:paraId="1BDFE93B" w14:textId="77777777" w:rsidR="00AE6478" w:rsidRDefault="00AE6478" w:rsidP="00AE6478">
      <w:pPr>
        <w:pStyle w:val="CommentText"/>
      </w:pPr>
      <w:r>
        <w:rPr>
          <w:rStyle w:val="CommentReference"/>
        </w:rPr>
        <w:annotationRef/>
      </w:r>
      <w:r>
        <w:t>Undefined. The PC has no concept of IMS, they are implemented using viewing group layers which are not included in any display mode.</w:t>
      </w:r>
    </w:p>
    <w:p w14:paraId="78033E84" w14:textId="77777777" w:rsidR="00AE6478" w:rsidRDefault="00AE6478" w:rsidP="00AE6478">
      <w:pPr>
        <w:pStyle w:val="CommentText"/>
      </w:pPr>
    </w:p>
    <w:p w14:paraId="1D9A234F" w14:textId="77777777" w:rsidR="00AE6478" w:rsidRDefault="00AE6478" w:rsidP="00AE6478">
      <w:pPr>
        <w:pStyle w:val="CommentText"/>
      </w:pPr>
      <w:r>
        <w:t>“CP’s and VGL’s provided in PC’s must be exposed to the user through the UI”. […]</w:t>
      </w:r>
    </w:p>
  </w:comment>
  <w:comment w:id="671" w:author="Grant, David M (52400) CIV USN NIWC ATLANTIC VA (USA)" w:date="2025-02-24T12:47:00Z" w:initials="DG">
    <w:p w14:paraId="370F02BE" w14:textId="77777777" w:rsidR="00015268" w:rsidRDefault="00015268" w:rsidP="00015268">
      <w:pPr>
        <w:pStyle w:val="CommentText"/>
      </w:pPr>
      <w:r>
        <w:rPr>
          <w:rStyle w:val="CommentReference"/>
        </w:rPr>
        <w:annotationRef/>
      </w:r>
      <w:r>
        <w:t>No added value.</w:t>
      </w:r>
    </w:p>
  </w:comment>
  <w:comment w:id="690" w:author="Grant, David M (52400) CIV USN NIWC ATLANTIC VA (USA)" w:date="2025-02-24T12:52:00Z" w:initials="DG">
    <w:p w14:paraId="1CC94B07" w14:textId="77777777" w:rsidR="00E163C7" w:rsidRDefault="00E163C7" w:rsidP="00E163C7">
      <w:pPr>
        <w:pStyle w:val="CommentText"/>
      </w:pPr>
      <w:r>
        <w:rPr>
          <w:rStyle w:val="CommentReference"/>
        </w:rPr>
        <w:annotationRef/>
      </w:r>
      <w:r>
        <w:t>These are test documents and should not be the origin for requirements. The min res is (currently) required by S-52 6.0 section 5 and should be carried forward in this document.</w:t>
      </w:r>
    </w:p>
  </w:comment>
  <w:comment w:id="705" w:author="jon pritchard" w:date="2025-03-25T15:17:00Z" w:initials="jp">
    <w:p w14:paraId="3AA72A27" w14:textId="77777777" w:rsidR="00494538" w:rsidRDefault="00494538" w:rsidP="00494538">
      <w:r>
        <w:rPr>
          <w:rStyle w:val="CommentReference"/>
        </w:rPr>
        <w:annotationRef/>
      </w:r>
      <w:r>
        <w:rPr>
          <w:color w:val="000000"/>
        </w:rPr>
        <w:t>This is optional under S-52 (check) [OSI]</w:t>
      </w:r>
    </w:p>
  </w:comment>
  <w:comment w:id="708" w:author="Grant, David M (52400) CIV USN NIWC ATLANTIC VA (USA)" w:date="2025-02-24T12:57:00Z" w:initials="DG">
    <w:p w14:paraId="13746D8B" w14:textId="2C019E4B" w:rsidR="008D207D" w:rsidRDefault="008D207D" w:rsidP="008D207D">
      <w:pPr>
        <w:pStyle w:val="CommentText"/>
      </w:pPr>
      <w:r>
        <w:rPr>
          <w:rStyle w:val="CommentReference"/>
        </w:rPr>
        <w:annotationRef/>
      </w:r>
      <w:r>
        <w:t>This section requires updating. This CP doesn’t exist in the S-101 2.0 PC. There is only a “National language” CP which might be tied to an OEM implementation which supports multiple preferred languages.</w:t>
      </w:r>
    </w:p>
  </w:comment>
  <w:comment w:id="709" w:author="Stamenkovich, Miroslav  (52400) CIV USN NIWC ATLANTIC SC (USA)" w:date="2025-02-14T13:49:00Z" w:initials="MS">
    <w:p w14:paraId="2505B211" w14:textId="0B405785" w:rsidR="007A798E" w:rsidRDefault="007A798E" w:rsidP="007A798E">
      <w:pPr>
        <w:pStyle w:val="CommentText"/>
      </w:pPr>
      <w:r>
        <w:rPr>
          <w:rStyle w:val="CommentReference"/>
        </w:rPr>
        <w:annotationRef/>
      </w:r>
      <w:r>
        <w:fldChar w:fldCharType="begin"/>
      </w:r>
      <w:r>
        <w:instrText>HYPERLINK "mailto:david.m.grant22.civ@us.navy.mil"</w:instrText>
      </w:r>
      <w:bookmarkStart w:id="710" w:name="_@_CC44B0A898A446EEAA28F822A385993AZ"/>
      <w:r>
        <w:fldChar w:fldCharType="separate"/>
      </w:r>
      <w:bookmarkEnd w:id="710"/>
      <w:r w:rsidRPr="007A798E">
        <w:rPr>
          <w:rStyle w:val="Mention"/>
          <w:noProof/>
        </w:rPr>
        <w:t>@Grant, David M (52400) CIV USN NIWC ATLANTIC VA (USA)</w:t>
      </w:r>
      <w:r>
        <w:fldChar w:fldCharType="end"/>
      </w:r>
      <w:r>
        <w:t xml:space="preserve">  Please review example</w:t>
      </w:r>
    </w:p>
  </w:comment>
  <w:comment w:id="729" w:author="Grant, David M (52400) CIV USN NIWC ATLANTIC VA (USA)" w:date="2025-02-24T13:01:00Z" w:initials="DG">
    <w:p w14:paraId="3867D131" w14:textId="77777777" w:rsidR="00A45C75" w:rsidRDefault="00A45C75" w:rsidP="00A45C75">
      <w:pPr>
        <w:pStyle w:val="CommentText"/>
      </w:pPr>
      <w:r>
        <w:rPr>
          <w:rStyle w:val="CommentReference"/>
        </w:rPr>
        <w:annotationRef/>
      </w:r>
      <w:r>
        <w:t>one (the child) is wholly included (a subset) of another (the parent).</w:t>
      </w:r>
    </w:p>
  </w:comment>
  <w:comment w:id="765" w:author="Grant, David M (52400) CIV USN NIWC ATLANTIC VA (USA)" w:date="2025-02-24T13:03:00Z" w:initials="DG">
    <w:p w14:paraId="1BEC4334" w14:textId="77777777" w:rsidR="00313B10" w:rsidRDefault="008B4A1E" w:rsidP="00313B10">
      <w:pPr>
        <w:pStyle w:val="CommentText"/>
      </w:pPr>
      <w:r>
        <w:rPr>
          <w:rStyle w:val="CommentReference"/>
        </w:rPr>
        <w:annotationRef/>
      </w:r>
      <w:r w:rsidR="00313B10">
        <w:t>Reword - there is no explicit grouping of features into DataCoverages.</w:t>
      </w:r>
    </w:p>
  </w:comment>
  <w:comment w:id="782" w:author="Grant, David M (52400) CIV USN NIWC ATLANTIC VA (USA)" w:date="2025-02-24T13:06:00Z" w:initials="DG">
    <w:p w14:paraId="1FB73288" w14:textId="77777777" w:rsidR="002D1B86" w:rsidRDefault="002D1B86" w:rsidP="002D1B86">
      <w:pPr>
        <w:pStyle w:val="CommentText"/>
      </w:pPr>
      <w:r>
        <w:rPr>
          <w:rStyle w:val="CommentReference"/>
        </w:rPr>
        <w:annotationRef/>
      </w:r>
      <w:r>
        <w:t>Not true in general, may want to clarify that this only applies to S-101 ENC.</w:t>
      </w:r>
    </w:p>
  </w:comment>
  <w:comment w:id="803" w:author="Jonathan Pritchard" w:date="2025-03-12T07:23:00Z" w:initials="jp">
    <w:p w14:paraId="6E9C8DC2" w14:textId="77777777" w:rsidR="007E2E86" w:rsidRDefault="007E2E86" w:rsidP="007E2E86">
      <w:pPr>
        <w:pStyle w:val="CommentText"/>
      </w:pPr>
      <w:r>
        <w:rPr>
          <w:rStyle w:val="CommentReference"/>
        </w:rPr>
        <w:annotationRef/>
      </w:r>
      <w:r>
        <w:t>AU.6 Overscale is where the mariner has zoomed larger than the optimumDisplayScale of the ENC data coverage at the vessel location, when the vessel is on the screen, or at the centre of the screen when the vessel position is not on screen.</w:t>
      </w:r>
    </w:p>
  </w:comment>
  <w:comment w:id="845" w:author="Grant, David M (52400) CIV USN NIWC ATLANTIC VA (USA)" w:date="2025-02-24T13:39:00Z" w:initials="DG">
    <w:p w14:paraId="2FF6DBEC" w14:textId="1E1C5673" w:rsidR="0015270C" w:rsidRDefault="0015270C" w:rsidP="0015270C">
      <w:pPr>
        <w:pStyle w:val="CommentText"/>
      </w:pPr>
      <w:r>
        <w:rPr>
          <w:rStyle w:val="CommentReference"/>
        </w:rPr>
        <w:annotationRef/>
      </w:r>
      <w:r>
        <w:t>Only applies to S-101 / S-401. Other products may not use scale bands.</w:t>
      </w:r>
    </w:p>
  </w:comment>
  <w:comment w:id="852" w:author="Grant, David M (52400) CIV USN NIWC ATLANTIC VA (USA)" w:date="2025-02-24T13:41:00Z" w:initials="DG">
    <w:p w14:paraId="1A4A5BAA" w14:textId="77777777" w:rsidR="0054545F" w:rsidRDefault="0054545F" w:rsidP="0054545F">
      <w:pPr>
        <w:pStyle w:val="CommentText"/>
      </w:pPr>
      <w:r>
        <w:rPr>
          <w:rStyle w:val="CommentReference"/>
        </w:rPr>
        <w:annotationRef/>
      </w:r>
      <w:r>
        <w:t>S-101 priority = S-52 priority * 3</w:t>
      </w:r>
    </w:p>
  </w:comment>
  <w:comment w:id="859" w:author="Stamenkovich, Miroslav  (52400) CIV USN NIWC ATLANTIC SC (USA)" w:date="2025-02-19T07:36:00Z" w:initials="MS">
    <w:p w14:paraId="2BE418A2" w14:textId="78DC536A" w:rsidR="00256456" w:rsidRDefault="00256456" w:rsidP="00256456">
      <w:pPr>
        <w:pStyle w:val="CommentText"/>
      </w:pPr>
      <w:r>
        <w:rPr>
          <w:rStyle w:val="CommentReference"/>
        </w:rPr>
        <w:annotationRef/>
      </w:r>
      <w:r>
        <w:t>Case, should be “an”</w:t>
      </w:r>
    </w:p>
  </w:comment>
  <w:comment w:id="863" w:author="Stamenkovich, Miroslav  (52400) CIV USN NIWC ATLANTIC SC (USA)" w:date="2025-02-19T07:39:00Z" w:initials="MS">
    <w:p w14:paraId="520E9B9B" w14:textId="77777777" w:rsidR="00C838A2" w:rsidRDefault="00C838A2" w:rsidP="00C838A2">
      <w:pPr>
        <w:pStyle w:val="CommentText"/>
      </w:pPr>
      <w:r>
        <w:rPr>
          <w:rStyle w:val="CommentReference"/>
        </w:rPr>
        <w:annotationRef/>
      </w:r>
      <w:r>
        <w:t>I think this needs to be quantified.  Is it going to be “three steps” as called out in 12.3.1 or greater that 2X (&gt; 12.5K)?</w:t>
      </w:r>
    </w:p>
  </w:comment>
  <w:comment w:id="898" w:author="jon pritchard" w:date="2025-03-25T15:18:00Z" w:initials="jp">
    <w:p w14:paraId="5C009D74" w14:textId="77777777" w:rsidR="00494538" w:rsidRDefault="00494538" w:rsidP="00494538">
      <w:r>
        <w:rPr>
          <w:rStyle w:val="CommentReference"/>
        </w:rPr>
        <w:annotationRef/>
      </w:r>
      <w:r>
        <w:rPr>
          <w:color w:val="000000"/>
        </w:rPr>
        <w:t>OSI [Suggest these are not graphical]</w:t>
      </w:r>
    </w:p>
  </w:comment>
  <w:comment w:id="912" w:author="Grant, David M (52400) CIV USN NIWC ATLANTIC VA (USA)" w:date="2025-02-24T13:51:00Z" w:initials="DG">
    <w:p w14:paraId="03662557" w14:textId="43B324CC" w:rsidR="002E2B12" w:rsidRDefault="002E2B12" w:rsidP="002E2B12">
      <w:pPr>
        <w:pStyle w:val="CommentText"/>
      </w:pPr>
      <w:r>
        <w:rPr>
          <w:rStyle w:val="CommentReference"/>
        </w:rPr>
        <w:annotationRef/>
      </w:r>
      <w:r>
        <w:t>Prior to drawing any data products. The entire screen may be filled rather than restricting the area.</w:t>
      </w:r>
    </w:p>
  </w:comment>
  <w:comment w:id="914" w:author="jon pritchard" w:date="2025-03-25T15:19:00Z" w:initials="jp">
    <w:p w14:paraId="1E7B409C" w14:textId="77777777" w:rsidR="00494538" w:rsidRDefault="00494538" w:rsidP="00494538">
      <w:r>
        <w:rPr>
          <w:rStyle w:val="CommentReference"/>
        </w:rPr>
        <w:annotationRef/>
      </w:r>
      <w:r>
        <w:rPr>
          <w:color w:val="000000"/>
        </w:rPr>
        <w:t>61174 uses “</w:t>
      </w:r>
      <w:r>
        <w:t xml:space="preserve">No ENC available” [OSI] use 61174 message (check) </w:t>
      </w:r>
    </w:p>
  </w:comment>
  <w:comment w:id="920" w:author="Grant, David M (52400) CIV USN NIWC ATLANTIC VA (USA)" w:date="2025-02-24T13:47:00Z" w:initials="DG">
    <w:p w14:paraId="122ECCAC" w14:textId="7B84998E" w:rsidR="00777775" w:rsidRDefault="00777775" w:rsidP="00777775">
      <w:pPr>
        <w:pStyle w:val="CommentText"/>
      </w:pPr>
      <w:r>
        <w:rPr>
          <w:rStyle w:val="CommentReference"/>
        </w:rPr>
        <w:annotationRef/>
      </w:r>
      <w:r>
        <w:t>?</w:t>
      </w:r>
    </w:p>
  </w:comment>
  <w:comment w:id="931" w:author="Grant, David M (52400) CIV USN NIWC ATLANTIC VA (USA)" w:date="2025-02-24T13:47:00Z" w:initials="DG">
    <w:p w14:paraId="18BFA991" w14:textId="77777777" w:rsidR="00777775" w:rsidRDefault="00777775" w:rsidP="00777775">
      <w:pPr>
        <w:pStyle w:val="CommentText"/>
      </w:pPr>
      <w:r>
        <w:rPr>
          <w:rStyle w:val="CommentReference"/>
        </w:rPr>
        <w:annotationRef/>
      </w:r>
      <w:r>
        <w:t>resolve</w:t>
      </w:r>
    </w:p>
  </w:comment>
  <w:comment w:id="937" w:author="Grant, David M (52400) CIV USN NIWC ATLANTIC VA (USA)" w:date="2025-02-24T13:48:00Z" w:initials="DG">
    <w:p w14:paraId="01DB236E" w14:textId="77777777" w:rsidR="00777775" w:rsidRDefault="00777775" w:rsidP="00777775">
      <w:pPr>
        <w:pStyle w:val="CommentText"/>
      </w:pPr>
      <w:r>
        <w:rPr>
          <w:rStyle w:val="CommentReference"/>
        </w:rPr>
        <w:annotationRef/>
      </w:r>
      <w:r>
        <w:t>?</w:t>
      </w:r>
    </w:p>
  </w:comment>
  <w:comment w:id="981" w:author="Grant, David M (52400) CIV USN NIWC ATLANTIC VA (USA)" w:date="2025-02-24T13:58:00Z" w:initials="DG">
    <w:p w14:paraId="705C261A" w14:textId="77777777" w:rsidR="00AC7687" w:rsidRDefault="00AC7687" w:rsidP="00AC7687">
      <w:pPr>
        <w:pStyle w:val="CommentText"/>
      </w:pPr>
      <w:r>
        <w:rPr>
          <w:rStyle w:val="CommentReference"/>
        </w:rPr>
        <w:annotationRef/>
      </w:r>
      <w:r>
        <w:t>This means that different systems may depict the data boundary differently.</w:t>
      </w:r>
    </w:p>
  </w:comment>
  <w:comment w:id="982" w:author="Grant, David M (52400) CIV USN NIWC ATLANTIC VA (USA)" w:date="2025-02-24T13:59:00Z" w:initials="DG">
    <w:p w14:paraId="0D0F473B" w14:textId="77777777" w:rsidR="00AC7687" w:rsidRDefault="00AC7687" w:rsidP="00AC7687">
      <w:pPr>
        <w:pStyle w:val="CommentText"/>
      </w:pPr>
      <w:r>
        <w:rPr>
          <w:rStyle w:val="CommentReference"/>
        </w:rPr>
        <w:annotationRef/>
      </w:r>
      <w:r>
        <w:t>Disagrees with “must” in 2</w:t>
      </w:r>
      <w:r>
        <w:rPr>
          <w:vertAlign w:val="superscript"/>
        </w:rPr>
        <w:t>nd</w:t>
      </w:r>
      <w:r>
        <w:t xml:space="preserve"> para.</w:t>
      </w:r>
    </w:p>
  </w:comment>
  <w:comment w:id="985" w:author="Grant, David M (52400) CIV USN NIWC ATLANTIC VA (USA)" w:date="2025-02-24T14:00:00Z" w:initials="DG">
    <w:p w14:paraId="667B97C2" w14:textId="77777777" w:rsidR="00AC7687" w:rsidRDefault="00AC7687" w:rsidP="00AC7687">
      <w:pPr>
        <w:pStyle w:val="CommentText"/>
      </w:pPr>
      <w:r>
        <w:rPr>
          <w:rStyle w:val="CommentReference"/>
        </w:rPr>
        <w:annotationRef/>
      </w:r>
      <w:r>
        <w:t>concepts</w:t>
      </w:r>
    </w:p>
  </w:comment>
  <w:comment w:id="990" w:author="Grant, David M (52400) CIV USN NIWC ATLANTIC VA (USA)" w:date="2025-02-24T14:04:00Z" w:initials="DG">
    <w:p w14:paraId="186BCE95" w14:textId="77777777" w:rsidR="009D7A82" w:rsidRDefault="009D7A82" w:rsidP="009D7A82">
      <w:pPr>
        <w:pStyle w:val="CommentText"/>
      </w:pPr>
      <w:r>
        <w:rPr>
          <w:rStyle w:val="CommentReference"/>
        </w:rPr>
        <w:annotationRef/>
      </w:r>
      <w:r>
        <w:t>Rewording MSC.530 5.8, recommend just reference (or remove these paras).</w:t>
      </w:r>
    </w:p>
  </w:comment>
  <w:comment w:id="1022" w:author="Grant, David M (52400) CIV USN NIWC ATLANTIC VA (USA)" w:date="2025-02-24T14:07:00Z" w:initials="DG">
    <w:p w14:paraId="512D742C" w14:textId="77777777" w:rsidR="00203820" w:rsidRDefault="00203820" w:rsidP="00203820">
      <w:pPr>
        <w:pStyle w:val="CommentText"/>
      </w:pPr>
      <w:r>
        <w:rPr>
          <w:rStyle w:val="CommentReference"/>
        </w:rPr>
        <w:annotationRef/>
      </w:r>
      <w:r>
        <w:t>Should not be required to include the 2</w:t>
      </w:r>
      <w:r>
        <w:rPr>
          <w:vertAlign w:val="superscript"/>
        </w:rPr>
        <w:t>nd</w:t>
      </w:r>
      <w:r>
        <w:t xml:space="preserve"> part if the UI shows the date / date range elsewhere.</w:t>
      </w:r>
    </w:p>
  </w:comment>
  <w:comment w:id="1033" w:author="Stamenkovich, Miroslav  (52400) CIV USN NIWC ATLANTIC SC (USA)" w:date="2025-02-19T12:42:00Z" w:initials="MS">
    <w:p w14:paraId="6A2CDA04" w14:textId="3F104C95" w:rsidR="008B6C06" w:rsidRDefault="008B6C06" w:rsidP="008B6C06">
      <w:pPr>
        <w:pStyle w:val="CommentText"/>
      </w:pPr>
      <w:r>
        <w:rPr>
          <w:rStyle w:val="CommentReference"/>
        </w:rPr>
        <w:annotationRef/>
      </w:r>
      <w:r>
        <w:t>Sentence wording is confusing especially after “or it”</w:t>
      </w:r>
    </w:p>
  </w:comment>
  <w:comment w:id="1074" w:author="Grant, David M (52400) CIV USN NIWC ATLANTIC VA (USA)" w:date="2025-02-24T14:14:00Z" w:initials="DG">
    <w:p w14:paraId="34A7620F" w14:textId="77777777" w:rsidR="00815377" w:rsidRDefault="00815377" w:rsidP="00815377">
      <w:pPr>
        <w:pStyle w:val="CommentText"/>
      </w:pPr>
      <w:r>
        <w:rPr>
          <w:rStyle w:val="CommentReference"/>
        </w:rPr>
        <w:annotationRef/>
      </w:r>
      <w:r>
        <w:t>Requirements should not originate from 61174</w:t>
      </w:r>
    </w:p>
  </w:comment>
  <w:comment w:id="1101" w:author="Stamenkovich, Miroslav  (52400) CIV USN NIWC ATLANTIC SC (USA)" w:date="2025-02-25T12:39:00Z" w:initials="MS">
    <w:p w14:paraId="734F06BD" w14:textId="77777777" w:rsidR="00E47B5A" w:rsidRDefault="00E47B5A" w:rsidP="00E47B5A">
      <w:pPr>
        <w:pStyle w:val="CommentText"/>
      </w:pPr>
      <w:r>
        <w:rPr>
          <w:rStyle w:val="CommentReference"/>
        </w:rPr>
        <w:annotationRef/>
      </w:r>
      <w:r>
        <w:t>Recommend not requoting the words, just cite the reference sections in MSC.530.  Generally the rest of S-98 does not requote, but this section is requoting.</w:t>
      </w:r>
    </w:p>
  </w:comment>
  <w:comment w:id="1130" w:author="Grant, David M (52400) CIV USN NIWC ATLANTIC VA (USA)" w:date="2025-02-24T14:19:00Z" w:initials="DG">
    <w:p w14:paraId="56318018" w14:textId="3A2F8B01" w:rsidR="0097158A" w:rsidRDefault="0097158A" w:rsidP="0097158A">
      <w:pPr>
        <w:pStyle w:val="CommentText"/>
      </w:pPr>
      <w:r>
        <w:rPr>
          <w:rStyle w:val="CommentReference"/>
        </w:rPr>
        <w:annotationRef/>
      </w:r>
      <w:r>
        <w:t>Recommend: “data”.</w:t>
      </w:r>
    </w:p>
  </w:comment>
  <w:comment w:id="1159" w:author="Grant, David M (52400) CIV USN NIWC ATLANTIC VA (USA)" w:date="2025-02-24T14:48:00Z" w:initials="DG">
    <w:p w14:paraId="7A38D927" w14:textId="77777777" w:rsidR="00A47A4E" w:rsidRDefault="00260888" w:rsidP="00A47A4E">
      <w:pPr>
        <w:pStyle w:val="CommentText"/>
      </w:pPr>
      <w:r>
        <w:rPr>
          <w:rStyle w:val="CommentReference"/>
        </w:rPr>
        <w:annotationRef/>
      </w:r>
      <w:r w:rsidR="00A47A4E">
        <w:t>Missing text/punctuation? Should describe how the check area should be extended, and should agree with similar S-52 changes.</w:t>
      </w:r>
    </w:p>
  </w:comment>
  <w:comment w:id="1172" w:author="Grant, David M (52400) CIV USN NIWC ATLANTIC VA (USA)" w:date="2025-02-24T14:51:00Z" w:initials="DG">
    <w:p w14:paraId="03F90331" w14:textId="77777777" w:rsidR="00F44532" w:rsidRDefault="00DE39F1" w:rsidP="00F44532">
      <w:pPr>
        <w:pStyle w:val="CommentText"/>
      </w:pPr>
      <w:r>
        <w:rPr>
          <w:rStyle w:val="CommentReference"/>
        </w:rPr>
        <w:annotationRef/>
      </w:r>
      <w:r w:rsidR="00F44532">
        <w:t>Awkward wording</w:t>
      </w:r>
    </w:p>
  </w:comment>
  <w:comment w:id="1183" w:author="Grant, David M (52400) CIV USN NIWC ATLANTIC VA (USA)" w:date="2025-02-24T14:56:00Z" w:initials="DG">
    <w:p w14:paraId="2EF44825" w14:textId="77777777" w:rsidR="0079459A" w:rsidRDefault="0079459A" w:rsidP="0079459A">
      <w:pPr>
        <w:pStyle w:val="CommentText"/>
        <w:numPr>
          <w:ilvl w:val="0"/>
          <w:numId w:val="239"/>
        </w:numPr>
      </w:pPr>
      <w:r>
        <w:rPr>
          <w:rStyle w:val="CommentReference"/>
        </w:rPr>
        <w:annotationRef/>
      </w:r>
      <w:r>
        <w:t>Should be in 10.5.13.1</w:t>
      </w:r>
    </w:p>
    <w:p w14:paraId="582E180C" w14:textId="77777777" w:rsidR="0079459A" w:rsidRDefault="0079459A" w:rsidP="0079459A">
      <w:pPr>
        <w:pStyle w:val="CommentText"/>
        <w:numPr>
          <w:ilvl w:val="0"/>
          <w:numId w:val="239"/>
        </w:numPr>
      </w:pPr>
      <w:r>
        <w:t>The check area should also be extended in the forward direction.</w:t>
      </w:r>
    </w:p>
  </w:comment>
  <w:comment w:id="1185" w:author="Grant, David M (52400) CIV USN NIWC ATLANTIC VA (USA)" w:date="2025-02-24T14:59:00Z" w:initials="DG">
    <w:p w14:paraId="778CB51E" w14:textId="77777777" w:rsidR="008A760C" w:rsidRDefault="008A760C" w:rsidP="008A760C">
      <w:pPr>
        <w:pStyle w:val="CommentText"/>
      </w:pPr>
      <w:r>
        <w:rPr>
          <w:rStyle w:val="CommentReference"/>
        </w:rPr>
        <w:annotationRef/>
      </w:r>
      <w:r>
        <w:t>Consider renaming, “Depth Substitution” or “Enhanced Bathymetry”</w:t>
      </w:r>
    </w:p>
  </w:comment>
  <w:comment w:id="1265" w:author="Grant, David M (52400) CIV USN NIWC ATLANTIC VA (USA)" w:date="2025-02-24T11:34:00Z" w:initials="DG">
    <w:p w14:paraId="55B2ABD2" w14:textId="77777777" w:rsidR="00411F4B" w:rsidRDefault="00411F4B" w:rsidP="00411F4B">
      <w:pPr>
        <w:pStyle w:val="CommentText"/>
      </w:pPr>
      <w:r>
        <w:rPr>
          <w:rStyle w:val="CommentReference"/>
        </w:rPr>
        <w:annotationRef/>
      </w:r>
      <w:r>
        <w:t>This can have multiple values.</w:t>
      </w:r>
    </w:p>
  </w:comment>
  <w:comment w:id="1274" w:author="Grant, David M (52400) CIV USN NIWC ATLANTIC VA (USA)" w:date="2025-02-24T11:35:00Z" w:initials="DG">
    <w:p w14:paraId="42766D9B" w14:textId="77777777" w:rsidR="00411F4B" w:rsidRDefault="00411F4B" w:rsidP="00411F4B">
      <w:pPr>
        <w:pStyle w:val="CommentText"/>
      </w:pPr>
      <w:r>
        <w:rPr>
          <w:rStyle w:val="CommentReference"/>
        </w:rPr>
        <w:annotationRef/>
      </w:r>
      <w:r>
        <w:t>Shouldn’t be plural; only applies to the S-101 dataset currently displayed at the selected position.</w:t>
      </w:r>
    </w:p>
  </w:comment>
  <w:comment w:id="1279" w:author="Grant, David M (52400) CIV USN NIWC ATLANTIC VA (USA)" w:date="2025-02-24T11:36:00Z" w:initials="DG">
    <w:p w14:paraId="5457B6BD" w14:textId="77777777" w:rsidR="00411F4B" w:rsidRDefault="00411F4B" w:rsidP="00411F4B">
      <w:pPr>
        <w:pStyle w:val="CommentText"/>
      </w:pPr>
      <w:r>
        <w:rPr>
          <w:rStyle w:val="CommentReference"/>
        </w:rPr>
        <w:annotationRef/>
      </w:r>
      <w:r>
        <w:t>As above</w:t>
      </w:r>
    </w:p>
  </w:comment>
  <w:comment w:id="1282" w:author="Grant, David M (52400) CIV USN NIWC ATLANTIC VA (USA)" w:date="2025-02-24T11:39:00Z" w:initials="DG">
    <w:p w14:paraId="440A4BEC" w14:textId="77777777" w:rsidR="00411F4B" w:rsidRDefault="00411F4B" w:rsidP="00411F4B">
      <w:pPr>
        <w:pStyle w:val="CommentText"/>
      </w:pPr>
      <w:r>
        <w:rPr>
          <w:rStyle w:val="CommentReference"/>
        </w:rPr>
        <w:annotationRef/>
      </w:r>
      <w:r>
        <w:t>Remove “ENC”; the projection applies to the display, not to a specific product</w:t>
      </w:r>
    </w:p>
  </w:comment>
  <w:comment w:id="1301" w:author="Grant, David M (52400) CIV USN NIWC ATLANTIC VA (USA)" w:date="2025-02-24T11:37:00Z" w:initials="DG">
    <w:p w14:paraId="5A0F7FB7" w14:textId="77777777" w:rsidR="00411F4B" w:rsidRDefault="00411F4B" w:rsidP="00411F4B">
      <w:pPr>
        <w:pStyle w:val="CommentText"/>
      </w:pPr>
      <w:r>
        <w:rPr>
          <w:rStyle w:val="CommentReference"/>
        </w:rPr>
        <w:annotationRef/>
      </w:r>
      <w:r>
        <w:t>The first para says this only applies to S-101</w:t>
      </w:r>
    </w:p>
  </w:comment>
  <w:comment w:id="1346" w:author="Grant, David M (52400) CIV USN NIWC ATLANTIC VA (USA)" w:date="2025-02-24T15:03:00Z" w:initials="DG">
    <w:p w14:paraId="58E2BAB3" w14:textId="77777777" w:rsidR="00374334" w:rsidRDefault="00374334" w:rsidP="00374334">
      <w:pPr>
        <w:pStyle w:val="CommentText"/>
      </w:pPr>
      <w:r>
        <w:rPr>
          <w:rStyle w:val="CommentReference"/>
        </w:rPr>
        <w:annotationRef/>
      </w:r>
      <w:r>
        <w:t>Multiple “contours” may be displayed as the safety contour.</w:t>
      </w:r>
    </w:p>
  </w:comment>
  <w:comment w:id="1354" w:author="Jonathan Pritchard" w:date="2025-03-12T08:41:00Z" w:initials="jp">
    <w:p w14:paraId="56AF9C6B" w14:textId="77777777" w:rsidR="009810BB" w:rsidRDefault="009810BB" w:rsidP="009810BB">
      <w:pPr>
        <w:pStyle w:val="CommentText"/>
      </w:pPr>
      <w:r>
        <w:rPr>
          <w:rStyle w:val="CommentReference"/>
        </w:rPr>
        <w:annotationRef/>
      </w:r>
      <w:r>
        <w:t>SM.73</w:t>
      </w:r>
    </w:p>
  </w:comment>
  <w:comment w:id="1371" w:author="Grant, David M (52400) CIV USN NIWC ATLANTIC VA (USA)" w:date="2025-02-24T15:05:00Z" w:initials="DG">
    <w:p w14:paraId="1C9C5E21" w14:textId="2BF7022D" w:rsidR="00812F45" w:rsidRDefault="00812F45" w:rsidP="00812F45">
      <w:pPr>
        <w:pStyle w:val="CommentText"/>
      </w:pPr>
      <w:r>
        <w:rPr>
          <w:rStyle w:val="CommentReference"/>
        </w:rPr>
        <w:annotationRef/>
      </w:r>
      <w:r>
        <w:t>Not appropriate to include this requirement here since it is not related to the legend.</w:t>
      </w:r>
    </w:p>
  </w:comment>
  <w:comment w:id="1377" w:author="Grant, David M (52400) CIV USN NIWC ATLANTIC VA (USA)" w:date="2025-02-24T15:07:00Z" w:initials="DG">
    <w:p w14:paraId="47808CB0" w14:textId="77777777" w:rsidR="00CB3B18" w:rsidRDefault="00CB3B18" w:rsidP="00CB3B18">
      <w:pPr>
        <w:pStyle w:val="CommentText"/>
      </w:pPr>
      <w:r>
        <w:rPr>
          <w:rStyle w:val="CommentReference"/>
        </w:rPr>
        <w:annotationRef/>
      </w:r>
      <w:r>
        <w:t>May want to indicate that individual components of the “legend” may be displayed in various locations on the screen as part of the UI.</w:t>
      </w:r>
    </w:p>
  </w:comment>
  <w:comment w:id="1397" w:author="Jonathan Pritchard" w:date="2025-03-12T08:47:00Z" w:initials="jp">
    <w:p w14:paraId="1DF733DA" w14:textId="77777777" w:rsidR="007B3E43" w:rsidRDefault="007B3E43" w:rsidP="007B3E43">
      <w:pPr>
        <w:pStyle w:val="CommentText"/>
      </w:pPr>
      <w:r>
        <w:rPr>
          <w:rStyle w:val="CommentReference"/>
        </w:rPr>
        <w:annotationRef/>
      </w:r>
      <w:r>
        <w:t>Must?</w:t>
      </w:r>
    </w:p>
  </w:comment>
  <w:comment w:id="1431" w:author="Grant, David M (52400) CIV USN NIWC ATLANTIC VA (USA)" w:date="2025-02-24T15:12:00Z" w:initials="DG">
    <w:p w14:paraId="3782C47C" w14:textId="3252C5D1" w:rsidR="00486B32" w:rsidRDefault="00486B32" w:rsidP="00486B32">
      <w:pPr>
        <w:pStyle w:val="CommentText"/>
      </w:pPr>
      <w:r>
        <w:rPr>
          <w:rStyle w:val="CommentReference"/>
        </w:rPr>
        <w:annotationRef/>
      </w:r>
      <w:r>
        <w:t>61174 tests the requirement originating from S-52. The requirement should be carried forward in this document and referenced from here.</w:t>
      </w:r>
    </w:p>
  </w:comment>
  <w:comment w:id="1550" w:author="Grant, David M (52400) CIV USN NIWC ATLANTIC VA (USA)" w:date="2025-02-24T15:21:00Z" w:initials="DG">
    <w:p w14:paraId="4C40DDB6" w14:textId="77777777" w:rsidR="00F619AE" w:rsidRDefault="00F619AE" w:rsidP="00F619AE">
      <w:pPr>
        <w:pStyle w:val="CommentText"/>
      </w:pPr>
      <w:r>
        <w:rPr>
          <w:rStyle w:val="CommentReference"/>
        </w:rPr>
        <w:annotationRef/>
      </w:r>
      <w:r>
        <w:t>The ECDIS must at minimum be able to display and manage S-124 Navigational Warnings (NAVWARN) per:</w:t>
      </w:r>
    </w:p>
    <w:p w14:paraId="6F866C40" w14:textId="77777777" w:rsidR="00F619AE" w:rsidRDefault="00F619AE" w:rsidP="00F619AE">
      <w:pPr>
        <w:pStyle w:val="CommentText"/>
        <w:numPr>
          <w:ilvl w:val="0"/>
          <w:numId w:val="240"/>
        </w:numPr>
      </w:pPr>
      <w:r>
        <w:t>S-124 x.y.z</w:t>
      </w:r>
    </w:p>
    <w:p w14:paraId="12F3CAFD" w14:textId="77777777" w:rsidR="00F619AE" w:rsidRDefault="00F619AE" w:rsidP="00F619AE">
      <w:pPr>
        <w:pStyle w:val="CommentText"/>
        <w:numPr>
          <w:ilvl w:val="0"/>
          <w:numId w:val="240"/>
        </w:numPr>
      </w:pPr>
      <w:r>
        <w:t>Foo</w:t>
      </w:r>
    </w:p>
    <w:p w14:paraId="699BDD04" w14:textId="77777777" w:rsidR="00F619AE" w:rsidRDefault="00F619AE" w:rsidP="00F619AE">
      <w:pPr>
        <w:pStyle w:val="CommentText"/>
        <w:numPr>
          <w:ilvl w:val="0"/>
          <w:numId w:val="240"/>
        </w:numPr>
      </w:pPr>
      <w:r>
        <w:t>Bar</w:t>
      </w:r>
    </w:p>
  </w:comment>
  <w:comment w:id="1562" w:author="Grant, David M (52400) CIV USN NIWC ATLANTIC VA (USA)" w:date="2025-02-24T15:15:00Z" w:initials="DG">
    <w:p w14:paraId="284C0AFB" w14:textId="14DF390D" w:rsidR="003118E4" w:rsidRDefault="003118E4" w:rsidP="003118E4">
      <w:pPr>
        <w:pStyle w:val="CommentText"/>
      </w:pPr>
      <w:r>
        <w:rPr>
          <w:rStyle w:val="CommentReference"/>
        </w:rPr>
        <w:annotationRef/>
      </w:r>
      <w:r>
        <w:t>Missing text?</w:t>
      </w:r>
    </w:p>
  </w:comment>
  <w:comment w:id="1573" w:author="jon pritchard" w:date="2025-03-25T15:23:00Z" w:initials="jp">
    <w:p w14:paraId="63EA3D67" w14:textId="77777777" w:rsidR="00494538" w:rsidRDefault="00494538" w:rsidP="00494538">
      <w:r>
        <w:rPr>
          <w:rStyle w:val="CommentReference"/>
        </w:rPr>
        <w:annotationRef/>
      </w:r>
      <w:r>
        <w:t>[OSI]</w:t>
      </w:r>
    </w:p>
    <w:p w14:paraId="74EFB754" w14:textId="77777777" w:rsidR="00494538" w:rsidRDefault="00494538" w:rsidP="00494538">
      <w:r>
        <w:t xml:space="preserve">Thinning of DCF3 (non-regular grid) should also be permitted as an option if implemented by the OEM.  I recommend this be optional as thinning non-regular grid data may impact performance.  </w:t>
      </w:r>
      <w:r>
        <w:cr/>
        <w:t>This could be moved to mandatory in future versions once this has been demonstrated and trialed at sea with no impact.</w:t>
      </w:r>
    </w:p>
  </w:comment>
  <w:comment w:id="1577" w:author="jon pritchard" w:date="2025-03-25T15:21:00Z" w:initials="jp">
    <w:p w14:paraId="43454B80" w14:textId="0F22BD40" w:rsidR="00494538" w:rsidRDefault="00494538" w:rsidP="00494538">
      <w:r>
        <w:rPr>
          <w:rStyle w:val="CommentReference"/>
        </w:rPr>
        <w:annotationRef/>
      </w:r>
      <w:r>
        <w:t>[OSI]</w:t>
      </w:r>
    </w:p>
    <w:p w14:paraId="546E5700" w14:textId="77777777" w:rsidR="00494538" w:rsidRDefault="00494538" w:rsidP="00494538">
      <w:r>
        <w:t>S-102 and S-104 only allow DCF2.  S-111 allows DCF2 and DCF3 as well as others (1, 4, 8 which appear to be of dubious value for ECDIS).  I recommend this sentence, be reworded as:</w:t>
      </w:r>
    </w:p>
    <w:p w14:paraId="280C6B40" w14:textId="77777777" w:rsidR="00494538" w:rsidRDefault="00494538" w:rsidP="00494538"/>
    <w:p w14:paraId="2311348D" w14:textId="77777777" w:rsidR="00494538" w:rsidRDefault="00494538" w:rsidP="00494538">
      <w:r>
        <w:t>For S-102 and S-104 datasets, ECDIS must support gridded data in DCF 2 format only.  For S-111 datasets, ECDIS must support gridded data in DCF 2 or DCF 3 format only.</w:t>
      </w:r>
    </w:p>
  </w:comment>
  <w:comment w:id="1579" w:author="Stamenkovich, Miroslav  (52400) CIV USN NIWC ATLANTIC SC (USA)" w:date="2025-02-24T07:45:00Z" w:initials="MS">
    <w:p w14:paraId="3BAA29DF" w14:textId="361312AE" w:rsidR="004109B8" w:rsidRDefault="004109B8" w:rsidP="004109B8">
      <w:pPr>
        <w:pStyle w:val="CommentText"/>
      </w:pPr>
      <w:r>
        <w:rPr>
          <w:rStyle w:val="CommentReference"/>
        </w:rPr>
        <w:annotationRef/>
      </w:r>
      <w:r>
        <w:t>Awkward phrasing, what is intended regarding interpolation types here?</w:t>
      </w:r>
    </w:p>
  </w:comment>
  <w:comment w:id="1632" w:author="Grant, David M (52400) CIV USN NIWC ATLANTIC VA (USA)" w:date="2025-02-24T15:27:00Z" w:initials="DG">
    <w:p w14:paraId="294190B2" w14:textId="77777777" w:rsidR="00EF0A31" w:rsidRDefault="00EF0A31" w:rsidP="00EF0A31">
      <w:pPr>
        <w:pStyle w:val="CommentText"/>
      </w:pPr>
      <w:r>
        <w:rPr>
          <w:rStyle w:val="CommentReference"/>
        </w:rPr>
        <w:annotationRef/>
      </w:r>
      <w:r>
        <w:t>Must? At minimum?</w:t>
      </w:r>
    </w:p>
  </w:comment>
  <w:comment w:id="1775" w:author="jon pritchard" w:date="2025-03-25T15:24:00Z" w:initials="jp">
    <w:p w14:paraId="2C175BEB" w14:textId="77777777" w:rsidR="00494538" w:rsidRDefault="00494538" w:rsidP="00494538">
      <w:r>
        <w:rPr>
          <w:rStyle w:val="CommentReference"/>
        </w:rPr>
        <w:annotationRef/>
      </w:r>
      <w:r>
        <w:t xml:space="preserve">Recommend deleting this section “Sorting order of results” as it strays into design space and prevents innovative or alternative ways of presenting the pick report results.  </w:t>
      </w:r>
    </w:p>
    <w:p w14:paraId="172E03E4" w14:textId="77777777" w:rsidR="00494538" w:rsidRDefault="00494538" w:rsidP="00494538">
      <w:r>
        <w:t xml:space="preserve">Sorting by drawing order is not the most intuitive way to present the results to the end user. </w:t>
      </w:r>
    </w:p>
    <w:p w14:paraId="19DE2FC2" w14:textId="77777777" w:rsidR="00494538" w:rsidRDefault="00494538" w:rsidP="00494538">
      <w:r>
        <w:t>If anything, this section could be rewritten as “The OEM must employ a consistent and logical sorting method for the display of pick report results.” [OSI]</w:t>
      </w:r>
    </w:p>
  </w:comment>
  <w:comment w:id="1971" w:author="Grant, David M (52400) CIV USN NIWC ATLANTIC VA (USA)" w:date="2025-02-24T15:38:00Z" w:initials="DG">
    <w:p w14:paraId="3F59F5E3" w14:textId="59255A9A" w:rsidR="0047367B" w:rsidRDefault="0047367B" w:rsidP="0047367B">
      <w:pPr>
        <w:pStyle w:val="CommentText"/>
      </w:pPr>
      <w:r>
        <w:rPr>
          <w:rStyle w:val="CommentReference"/>
        </w:rPr>
        <w:annotationRef/>
      </w:r>
      <w:r>
        <w:t>“indication”</w:t>
      </w:r>
    </w:p>
  </w:comment>
  <w:comment w:id="1972" w:author="Grant, David M (52400) CIV USN NIWC ATLANTIC VA (USA)" w:date="2025-02-24T15:39:00Z" w:initials="DG">
    <w:p w14:paraId="65D32C3B" w14:textId="77777777" w:rsidR="009B7D29" w:rsidRDefault="009B7D29" w:rsidP="009B7D29">
      <w:pPr>
        <w:pStyle w:val="CommentText"/>
      </w:pPr>
      <w:r>
        <w:rPr>
          <w:rStyle w:val="CommentReference"/>
        </w:rPr>
        <w:annotationRef/>
      </w:r>
      <w:r>
        <w:t>[…] (the indication is on top).</w:t>
      </w:r>
    </w:p>
  </w:comment>
  <w:comment w:id="1989" w:author="Stamenkovich, Miroslav  (52400) CIV USN NIWC ATLANTIC SC (USA)" w:date="2025-02-14T14:14:00Z" w:initials="MS">
    <w:p w14:paraId="0BCCB711" w14:textId="6D690B9A" w:rsidR="00D50CD2" w:rsidRDefault="00D50CD2" w:rsidP="00D50CD2">
      <w:pPr>
        <w:pStyle w:val="CommentText"/>
      </w:pPr>
      <w:r>
        <w:rPr>
          <w:rStyle w:val="CommentReference"/>
        </w:rPr>
        <w:annotationRef/>
      </w:r>
      <w:r>
        <w:t>Some explanation of how “Drawing Index” could assist with this should be include in S-98. It has weak treatment in DCEG and S-101 PS.</w:t>
      </w:r>
    </w:p>
  </w:comment>
  <w:comment w:id="2063" w:author="Stamenkovich, Miroslav  (52400) CIV USN NIWC ATLANTIC SC (USA)" w:date="2025-02-24T10:46:00Z" w:initials="MS">
    <w:p w14:paraId="487C96C8" w14:textId="77777777" w:rsidR="00391806" w:rsidRDefault="00391806" w:rsidP="00391806">
      <w:pPr>
        <w:pStyle w:val="CommentText"/>
      </w:pPr>
      <w:r>
        <w:rPr>
          <w:rStyle w:val="CommentReference"/>
        </w:rPr>
        <w:annotationRef/>
      </w:r>
      <w:r>
        <w:t>Missing document reference.</w:t>
      </w:r>
    </w:p>
  </w:comment>
  <w:comment w:id="2080" w:author="Jonathan Pritchard" w:date="2025-03-10T08:04:00Z" w:initials="jp">
    <w:p w14:paraId="15CEAF05" w14:textId="77777777" w:rsidR="00663161" w:rsidRDefault="00663161" w:rsidP="00663161">
      <w:pPr>
        <w:pStyle w:val="CommentText"/>
      </w:pPr>
      <w:r>
        <w:rPr>
          <w:rStyle w:val="CommentReference"/>
        </w:rPr>
        <w:annotationRef/>
      </w:r>
      <w:r>
        <w:t>Where?</w:t>
      </w:r>
    </w:p>
  </w:comment>
  <w:comment w:id="2106" w:author="Stamenkovich, Miroslav  (52400) CIV USN NIWC ATLANTIC SC (USA)" w:date="2025-02-25T11:01:00Z" w:initials="MS">
    <w:p w14:paraId="4759419C" w14:textId="52A4E31F" w:rsidR="00330F66" w:rsidRDefault="00330F66" w:rsidP="00330F66">
      <w:pPr>
        <w:pStyle w:val="CommentText"/>
      </w:pPr>
      <w:r>
        <w:rPr>
          <w:rStyle w:val="CommentReference"/>
        </w:rPr>
        <w:annotationRef/>
      </w:r>
      <w:r>
        <w:t>Needs definition</w:t>
      </w:r>
    </w:p>
  </w:comment>
  <w:comment w:id="2114" w:author="Stamenkovich, Miroslav  (52400) CIV USN NIWC ATLANTIC SC (USA)" w:date="2025-02-25T11:00:00Z" w:initials="MS">
    <w:p w14:paraId="5A43ABC8" w14:textId="285F22E8" w:rsidR="00596249" w:rsidRDefault="00596249" w:rsidP="00596249">
      <w:pPr>
        <w:pStyle w:val="CommentText"/>
      </w:pPr>
      <w:r>
        <w:rPr>
          <w:rStyle w:val="CommentReference"/>
        </w:rPr>
        <w:annotationRef/>
      </w:r>
      <w:r>
        <w:t>Needs definition</w:t>
      </w:r>
    </w:p>
  </w:comment>
  <w:comment w:id="2250" w:author="Stamenkovich, Miroslav  (52400) CIV USN NIWC ATLANTIC SC (USA)" w:date="2025-02-25T12:31:00Z" w:initials="MS">
    <w:p w14:paraId="1CBDC090" w14:textId="77777777" w:rsidR="00070F7F" w:rsidRDefault="00070F7F" w:rsidP="00070F7F">
      <w:pPr>
        <w:pStyle w:val="CommentText"/>
      </w:pPr>
      <w:r>
        <w:rPr>
          <w:rStyle w:val="CommentReference"/>
        </w:rPr>
        <w:annotationRef/>
      </w:r>
      <w:r>
        <w:t>Was this a placeholder sentence?  Maybe remove it now, it’s awkward.</w:t>
      </w:r>
    </w:p>
  </w:comment>
  <w:comment w:id="2397" w:author="Grant, David M (52400) CIV USN NIWC ATLANTIC VA (USA)" w:date="2025-02-26T15:00:00Z" w:initials="DG">
    <w:p w14:paraId="5C85E30C" w14:textId="77777777" w:rsidR="005D7D6F" w:rsidRDefault="005D7D6F" w:rsidP="005D7D6F">
      <w:pPr>
        <w:pStyle w:val="CommentText"/>
        <w:numPr>
          <w:ilvl w:val="0"/>
          <w:numId w:val="241"/>
        </w:numPr>
      </w:pPr>
      <w:r>
        <w:rPr>
          <w:rStyle w:val="CommentReference"/>
        </w:rPr>
        <w:annotationRef/>
      </w:r>
      <w:r>
        <w:t>XTD is undefined</w:t>
      </w:r>
    </w:p>
    <w:p w14:paraId="1764284A" w14:textId="77777777" w:rsidR="005D7D6F" w:rsidRDefault="005D7D6F" w:rsidP="005D7D6F">
      <w:pPr>
        <w:pStyle w:val="CommentText"/>
        <w:numPr>
          <w:ilvl w:val="0"/>
          <w:numId w:val="241"/>
        </w:numPr>
      </w:pPr>
      <w:r>
        <w:t>“distance” is redundant</w:t>
      </w:r>
    </w:p>
    <w:p w14:paraId="786A6C0E" w14:textId="77777777" w:rsidR="005D7D6F" w:rsidRDefault="005D7D6F" w:rsidP="005D7D6F">
      <w:pPr>
        <w:pStyle w:val="CommentText"/>
        <w:numPr>
          <w:ilvl w:val="0"/>
          <w:numId w:val="241"/>
        </w:numPr>
      </w:pPr>
      <w:r>
        <w:t>“not” -&gt; “not necessarily”</w:t>
      </w:r>
    </w:p>
    <w:p w14:paraId="48AEE992" w14:textId="77777777" w:rsidR="005D7D6F" w:rsidRDefault="005D7D6F" w:rsidP="005D7D6F">
      <w:pPr>
        <w:pStyle w:val="CommentText"/>
        <w:numPr>
          <w:ilvl w:val="0"/>
          <w:numId w:val="241"/>
        </w:numPr>
      </w:pPr>
      <w:r>
        <w:t>Should probably just remove the sentence</w:t>
      </w:r>
    </w:p>
  </w:comment>
  <w:comment w:id="2409" w:author="Grant, David M (52400) CIV USN NIWC ATLANTIC VA (USA)" w:date="2025-02-26T15:04:00Z" w:initials="DG">
    <w:p w14:paraId="31A20D6E" w14:textId="77777777" w:rsidR="001C10BB" w:rsidRDefault="00397F34" w:rsidP="001C10BB">
      <w:pPr>
        <w:pStyle w:val="CommentText"/>
      </w:pPr>
      <w:r>
        <w:rPr>
          <w:rStyle w:val="CommentReference"/>
        </w:rPr>
        <w:annotationRef/>
      </w:r>
      <w:r w:rsidR="001C10BB">
        <w:t xml:space="preserve">Recommend renaming this functionality. The name is easily confused with the mariner selected safety contour, and the functionality affects more than just the safety contour. </w:t>
      </w:r>
    </w:p>
    <w:p w14:paraId="30EA0835" w14:textId="77777777" w:rsidR="001C10BB" w:rsidRDefault="001C10BB" w:rsidP="001C10BB">
      <w:pPr>
        <w:pStyle w:val="CommentText"/>
      </w:pPr>
    </w:p>
    <w:p w14:paraId="1D49AB87" w14:textId="77777777" w:rsidR="001C10BB" w:rsidRDefault="001C10BB" w:rsidP="001C10BB">
      <w:pPr>
        <w:pStyle w:val="CommentText"/>
      </w:pPr>
      <w:r>
        <w:t>Some suggestions:</w:t>
      </w:r>
    </w:p>
    <w:p w14:paraId="2E461E74" w14:textId="77777777" w:rsidR="001C10BB" w:rsidRDefault="001C10BB" w:rsidP="001C10BB">
      <w:pPr>
        <w:pStyle w:val="CommentText"/>
        <w:numPr>
          <w:ilvl w:val="0"/>
          <w:numId w:val="243"/>
        </w:numPr>
      </w:pPr>
      <w:r>
        <w:t>Enhanced bathymetry</w:t>
      </w:r>
    </w:p>
    <w:p w14:paraId="530B1BC2" w14:textId="77777777" w:rsidR="001C10BB" w:rsidRDefault="001C10BB" w:rsidP="001C10BB">
      <w:pPr>
        <w:pStyle w:val="CommentText"/>
        <w:numPr>
          <w:ilvl w:val="0"/>
          <w:numId w:val="243"/>
        </w:numPr>
      </w:pPr>
      <w:r>
        <w:t>Bathymetry replacement</w:t>
      </w:r>
    </w:p>
    <w:p w14:paraId="27DD32E5" w14:textId="77777777" w:rsidR="001C10BB" w:rsidRDefault="001C10BB" w:rsidP="001C10BB">
      <w:pPr>
        <w:pStyle w:val="CommentText"/>
        <w:numPr>
          <w:ilvl w:val="0"/>
          <w:numId w:val="243"/>
        </w:numPr>
      </w:pPr>
      <w:r>
        <w:t>etc.</w:t>
      </w:r>
    </w:p>
  </w:comment>
  <w:comment w:id="2468" w:author="Grant, David M (52400) CIV USN NIWC ATLANTIC VA (USA)" w:date="2025-02-26T15:10:00Z" w:initials="DG">
    <w:p w14:paraId="44031949" w14:textId="77777777" w:rsidR="00850978" w:rsidRDefault="00850978" w:rsidP="00850978">
      <w:pPr>
        <w:pStyle w:val="CommentText"/>
      </w:pPr>
      <w:r>
        <w:rPr>
          <w:rStyle w:val="CommentReference"/>
        </w:rPr>
        <w:annotationRef/>
      </w:r>
      <w:r>
        <w:t>Token is not currently registered and is also not available in the current S-101 or S-102 PC</w:t>
      </w:r>
    </w:p>
  </w:comment>
  <w:comment w:id="2482" w:author="Grant, David M (52400) CIV USN NIWC ATLANTIC VA (USA)" w:date="2025-02-26T15:36:00Z" w:initials="DG">
    <w:p w14:paraId="563AD498" w14:textId="77777777" w:rsidR="0036245F" w:rsidRDefault="0036245F" w:rsidP="0036245F">
      <w:pPr>
        <w:pStyle w:val="CommentText"/>
        <w:numPr>
          <w:ilvl w:val="0"/>
          <w:numId w:val="244"/>
        </w:numPr>
      </w:pPr>
      <w:r>
        <w:rPr>
          <w:rStyle w:val="CommentReference"/>
        </w:rPr>
        <w:annotationRef/>
      </w:r>
      <w:r>
        <w:t>These are currently optional.</w:t>
      </w:r>
    </w:p>
    <w:p w14:paraId="588A102D" w14:textId="77777777" w:rsidR="0036245F" w:rsidRDefault="0036245F" w:rsidP="0036245F">
      <w:pPr>
        <w:pStyle w:val="CommentText"/>
        <w:numPr>
          <w:ilvl w:val="0"/>
          <w:numId w:val="244"/>
        </w:numPr>
      </w:pPr>
      <w:r>
        <w:t>It’s not just the portrayal which is restricted; application of USSC is restricted.</w:t>
      </w:r>
    </w:p>
  </w:comment>
  <w:comment w:id="2504" w:author="Grant, David M (52400) CIV USN NIWC ATLANTIC VA (USA)" w:date="2025-02-26T15:40:00Z" w:initials="DG">
    <w:p w14:paraId="33D2F46D" w14:textId="77777777" w:rsidR="0091439E" w:rsidRDefault="0091439E" w:rsidP="0091439E">
      <w:pPr>
        <w:pStyle w:val="CommentText"/>
      </w:pPr>
      <w:r>
        <w:rPr>
          <w:rStyle w:val="CommentReference"/>
        </w:rPr>
        <w:annotationRef/>
      </w:r>
      <w:r>
        <w:t>“must be able to select”; this might be accomplished via configuration / prioritization and might occur during planning / install / update</w:t>
      </w:r>
    </w:p>
  </w:comment>
  <w:comment w:id="2508" w:author="Grant, David M (52400) CIV USN NIWC ATLANTIC VA (USA)" w:date="2025-02-26T15:42:00Z" w:initials="DG">
    <w:p w14:paraId="25D00E56" w14:textId="77777777" w:rsidR="0029770B" w:rsidRDefault="0029770B" w:rsidP="0029770B">
      <w:pPr>
        <w:pStyle w:val="CommentText"/>
      </w:pPr>
      <w:r>
        <w:rPr>
          <w:rStyle w:val="CommentReference"/>
        </w:rPr>
        <w:annotationRef/>
      </w:r>
      <w:r>
        <w:t>Recommend remove.</w:t>
      </w:r>
    </w:p>
  </w:comment>
  <w:comment w:id="2545" w:author="Grant, David M (52400) CIV USN NIWC ATLANTIC VA (USA)" w:date="2025-02-26T15:47:00Z" w:initials="DG">
    <w:p w14:paraId="7E815DC5" w14:textId="77777777" w:rsidR="002C68C4" w:rsidRDefault="002C68C4" w:rsidP="002C68C4">
      <w:pPr>
        <w:pStyle w:val="CommentText"/>
      </w:pPr>
      <w:r>
        <w:rPr>
          <w:rStyle w:val="CommentReference"/>
        </w:rPr>
        <w:annotationRef/>
      </w:r>
      <w:r>
        <w:t>Why? Enabling this mode requires S-102.</w:t>
      </w:r>
    </w:p>
  </w:comment>
  <w:comment w:id="2555" w:author="Grant, David M (52400) CIV USN NIWC ATLANTIC VA (USA)" w:date="2025-02-26T15:58:00Z" w:initials="DG">
    <w:p w14:paraId="7098F822" w14:textId="77777777" w:rsidR="00061D77" w:rsidRDefault="00061D77" w:rsidP="00061D77">
      <w:pPr>
        <w:pStyle w:val="CommentText"/>
      </w:pPr>
      <w:r>
        <w:rPr>
          <w:rStyle w:val="CommentReference"/>
        </w:rPr>
        <w:annotationRef/>
      </w:r>
      <w:r>
        <w:t>More precisely, portrayal of the drawing instructions associated with these features are suppressed. This also suppresses the safety contour, the shallow water pattern, the catzoc pattern, text indicating the dredged depth, and contour labels.</w:t>
      </w:r>
    </w:p>
    <w:p w14:paraId="37741DD3" w14:textId="77777777" w:rsidR="00061D77" w:rsidRDefault="00061D77" w:rsidP="00061D77">
      <w:pPr>
        <w:pStyle w:val="CommentText"/>
      </w:pPr>
    </w:p>
    <w:p w14:paraId="2B65E793" w14:textId="77777777" w:rsidR="00061D77" w:rsidRDefault="00061D77" w:rsidP="00061D77">
      <w:pPr>
        <w:pStyle w:val="CommentText"/>
      </w:pPr>
      <w:r>
        <w:t>Suppressing depth contours means no contour information is shown other than the safety contour; this may not be desirable.</w:t>
      </w:r>
    </w:p>
  </w:comment>
  <w:comment w:id="2579" w:author="Grant, David M (52400) CIV USN NIWC ATLANTIC VA (USA)" w:date="2025-02-26T16:02:00Z" w:initials="DG">
    <w:p w14:paraId="158D3F95" w14:textId="77777777" w:rsidR="00636A4E" w:rsidRDefault="00636A4E" w:rsidP="00636A4E">
      <w:pPr>
        <w:pStyle w:val="CommentText"/>
        <w:numPr>
          <w:ilvl w:val="0"/>
          <w:numId w:val="245"/>
        </w:numPr>
      </w:pPr>
      <w:r>
        <w:rPr>
          <w:rStyle w:val="CommentReference"/>
        </w:rPr>
        <w:annotationRef/>
      </w:r>
      <w:r>
        <w:t>“on the boundary of the S-102 dataset”</w:t>
      </w:r>
    </w:p>
    <w:p w14:paraId="66CCEE93" w14:textId="77777777" w:rsidR="00636A4E" w:rsidRDefault="00636A4E" w:rsidP="00636A4E">
      <w:pPr>
        <w:pStyle w:val="CommentText"/>
        <w:numPr>
          <w:ilvl w:val="0"/>
          <w:numId w:val="245"/>
        </w:numPr>
      </w:pPr>
      <w:r>
        <w:t>At the dataset boundary, the appropriate dataset must be used to determine whether the edge is included in the safety contour.</w:t>
      </w:r>
    </w:p>
    <w:p w14:paraId="49C1E12B" w14:textId="77777777" w:rsidR="00636A4E" w:rsidRDefault="00636A4E" w:rsidP="00636A4E">
      <w:pPr>
        <w:pStyle w:val="CommentText"/>
        <w:numPr>
          <w:ilvl w:val="0"/>
          <w:numId w:val="245"/>
        </w:numPr>
      </w:pPr>
      <w:r>
        <w:t>Edges must added at the boundary of S-102 coverage (as indicated by the DEPWL line).</w:t>
      </w:r>
    </w:p>
  </w:comment>
  <w:comment w:id="2660" w:author="Grant, David M (52400) CIV USN NIWC ATLANTIC VA (USA)" w:date="2025-02-26T16:10:00Z" w:initials="DG">
    <w:p w14:paraId="4BDED5D7" w14:textId="77777777" w:rsidR="00A9575F" w:rsidRDefault="00027DC0" w:rsidP="00A9575F">
      <w:pPr>
        <w:pStyle w:val="CommentText"/>
      </w:pPr>
      <w:r>
        <w:rPr>
          <w:rStyle w:val="CommentReference"/>
        </w:rPr>
        <w:annotationRef/>
      </w:r>
      <w:r w:rsidR="00A9575F">
        <w:t>Consider whether the user would ever need to select different producers in different areas when the two producers involved are the same.</w:t>
      </w:r>
    </w:p>
    <w:p w14:paraId="3EBE7FD5" w14:textId="77777777" w:rsidR="00A9575F" w:rsidRDefault="00A9575F" w:rsidP="00A9575F">
      <w:pPr>
        <w:pStyle w:val="CommentText"/>
      </w:pPr>
      <w:r>
        <w:t>A1 = p1 over p2</w:t>
      </w:r>
    </w:p>
    <w:p w14:paraId="73DFE2B7" w14:textId="77777777" w:rsidR="00A9575F" w:rsidRDefault="00A9575F" w:rsidP="00A9575F">
      <w:pPr>
        <w:pStyle w:val="CommentText"/>
      </w:pPr>
      <w:r>
        <w:t>A2 = p2 over p1</w:t>
      </w:r>
    </w:p>
  </w:comment>
  <w:comment w:id="2663" w:author="Grant, David M (52400) CIV USN NIWC ATLANTIC VA (USA)" w:date="2025-02-26T16:12:00Z" w:initials="DG">
    <w:p w14:paraId="75B3FA38" w14:textId="77777777" w:rsidR="00447A14" w:rsidRDefault="00447A14" w:rsidP="00447A14">
      <w:pPr>
        <w:pStyle w:val="CommentText"/>
      </w:pPr>
      <w:r>
        <w:rPr>
          <w:rStyle w:val="CommentReference"/>
        </w:rPr>
        <w:annotationRef/>
      </w:r>
      <w:r>
        <w:t>“Incompatible” -&gt; “Different”. They are likely compatible.</w:t>
      </w:r>
    </w:p>
  </w:comment>
  <w:comment w:id="2669" w:author="jon pritchard" w:date="2025-03-25T10:25:00Z" w:initials="jp">
    <w:p w14:paraId="318F9063" w14:textId="77777777" w:rsidR="00094134" w:rsidRDefault="00094134" w:rsidP="00094134">
      <w:r>
        <w:rPr>
          <w:rStyle w:val="CommentReference"/>
        </w:rPr>
        <w:annotationRef/>
      </w:r>
      <w:r>
        <w:rPr>
          <w:color w:val="000000"/>
        </w:rPr>
        <w:t>SM: When WLA is selected for use, in areas where WLA coverage exists, one of the three different options must be used:</w:t>
      </w:r>
    </w:p>
  </w:comment>
  <w:comment w:id="2702" w:author="jon pritchard" w:date="2025-03-25T10:27:00Z" w:initials="jp">
    <w:p w14:paraId="4D871593" w14:textId="77777777" w:rsidR="00094134" w:rsidRDefault="00094134" w:rsidP="00094134">
      <w:r>
        <w:rPr>
          <w:rStyle w:val="CommentReference"/>
        </w:rPr>
        <w:annotationRef/>
      </w:r>
      <w:r>
        <w:rPr>
          <w:color w:val="000000"/>
        </w:rPr>
        <w:t>SM135</w:t>
      </w:r>
    </w:p>
  </w:comment>
  <w:comment w:id="2817" w:author="Grant, David M (52400) CIV USN NIWC ATLANTIC VA (USA)" w:date="2025-02-26T16:24:00Z" w:initials="DG">
    <w:p w14:paraId="69668589" w14:textId="66CD3AFE" w:rsidR="00F3115E" w:rsidRDefault="00F3115E" w:rsidP="00F3115E">
      <w:pPr>
        <w:pStyle w:val="CommentText"/>
      </w:pPr>
      <w:r>
        <w:rPr>
          <w:rStyle w:val="CommentReference"/>
        </w:rPr>
        <w:annotationRef/>
      </w:r>
      <w:r>
        <w:t>Z-value of geometry associated with Sounding and DepthNoBottomFound?</w:t>
      </w:r>
    </w:p>
  </w:comment>
  <w:comment w:id="2845" w:author="Grant, David M (52400) CIV USN NIWC ATLANTIC VA (USA)" w:date="2025-02-26T16:29:00Z" w:initials="DG">
    <w:p w14:paraId="05420BF9" w14:textId="77777777" w:rsidR="000351FD" w:rsidRDefault="000351FD" w:rsidP="000351FD">
      <w:pPr>
        <w:pStyle w:val="CommentText"/>
      </w:pPr>
      <w:r>
        <w:rPr>
          <w:rStyle w:val="CommentReference"/>
        </w:rPr>
        <w:annotationRef/>
      </w:r>
      <w:r>
        <w:t>Explicitly listing these features indicates that the OEM implementation is restricted to these features. Given that the S-101 feature catalogue could change in the future, it would be better to indicate that all features which bind valueOfSounding should be included unless specifically excluded in this section.</w:t>
      </w:r>
    </w:p>
  </w:comment>
  <w:comment w:id="2946" w:author="Grant, David M (52400) CIV USN NIWC ATLANTIC VA (USA)" w:date="2025-02-26T16:31:00Z" w:initials="DG">
    <w:p w14:paraId="0764E70F" w14:textId="77777777" w:rsidR="001328E4" w:rsidRDefault="001328E4" w:rsidP="001328E4">
      <w:pPr>
        <w:pStyle w:val="CommentText"/>
      </w:pPr>
      <w:r>
        <w:rPr>
          <w:rStyle w:val="CommentReference"/>
        </w:rPr>
        <w:annotationRef/>
      </w:r>
      <w:r>
        <w:t>May want to exclude certain features such as Swept Area / QoBD / QoS</w:t>
      </w:r>
    </w:p>
  </w:comment>
  <w:comment w:id="2985" w:author="Grant, David M (52400) CIV USN NIWC ATLANTIC VA (USA)" w:date="2025-02-26T16:34:00Z" w:initials="DG">
    <w:p w14:paraId="64B5B07F" w14:textId="77777777" w:rsidR="002B09DC" w:rsidRDefault="002B09DC" w:rsidP="002B09DC">
      <w:pPr>
        <w:pStyle w:val="CommentText"/>
      </w:pPr>
      <w:r>
        <w:rPr>
          <w:rStyle w:val="CommentReference"/>
        </w:rPr>
        <w:annotationRef/>
      </w:r>
      <w:r>
        <w:t>See S-101 DCEG Vertical Datum of Data / vertical datum</w:t>
      </w:r>
    </w:p>
  </w:comment>
  <w:comment w:id="2990" w:author="Grant, David M (52400) CIV USN NIWC ATLANTIC VA (USA)" w:date="2025-02-26T16:36:00Z" w:initials="DG">
    <w:p w14:paraId="3415BCAC" w14:textId="77777777" w:rsidR="00222406" w:rsidRDefault="00222406" w:rsidP="00222406">
      <w:pPr>
        <w:pStyle w:val="CommentText"/>
      </w:pPr>
      <w:r>
        <w:rPr>
          <w:rStyle w:val="CommentReference"/>
        </w:rPr>
        <w:annotationRef/>
      </w:r>
      <w:r>
        <w:t>Apply to all which bind vertical datum; only list exclusions.</w:t>
      </w:r>
    </w:p>
  </w:comment>
  <w:comment w:id="3122" w:author="Grant, David M (52400) CIV USN NIWC ATLANTIC VA (USA)" w:date="2025-02-26T16:38:00Z" w:initials="DG">
    <w:p w14:paraId="1D442608" w14:textId="77777777" w:rsidR="008F65A5" w:rsidRDefault="008F65A5" w:rsidP="008F65A5">
      <w:pPr>
        <w:pStyle w:val="CommentText"/>
      </w:pPr>
      <w:r>
        <w:rPr>
          <w:rStyle w:val="CommentReference"/>
        </w:rPr>
        <w:annotationRef/>
      </w:r>
      <w:r>
        <w:t>Should be with the other legend requirements rather than here</w:t>
      </w:r>
    </w:p>
  </w:comment>
  <w:comment w:id="3125" w:author="Grant, David M (52400) CIV USN NIWC ATLANTIC VA (USA)" w:date="2025-02-26T16:39:00Z" w:initials="DG">
    <w:p w14:paraId="4B9D3CC2" w14:textId="77777777" w:rsidR="0019240A" w:rsidRDefault="0019240A" w:rsidP="0019240A">
      <w:pPr>
        <w:pStyle w:val="CommentText"/>
      </w:pPr>
      <w:r>
        <w:rPr>
          <w:rStyle w:val="CommentReference"/>
        </w:rPr>
        <w:annotationRef/>
      </w:r>
      <w:r>
        <w:t>Such as S-401</w:t>
      </w:r>
    </w:p>
  </w:comment>
  <w:comment w:id="3143" w:author="Grant, David M (52400) CIV USN NIWC ATLANTIC VA (USA)" w:date="2025-02-26T16:40:00Z" w:initials="DG">
    <w:p w14:paraId="77A0F586" w14:textId="77777777" w:rsidR="00DF5529" w:rsidRDefault="00DF5529" w:rsidP="00DF5529">
      <w:pPr>
        <w:pStyle w:val="CommentText"/>
      </w:pPr>
      <w:r>
        <w:rPr>
          <w:rStyle w:val="CommentReference"/>
        </w:rPr>
        <w:annotationRef/>
      </w:r>
      <w:r>
        <w:t>Minimum, optimum, and maximum</w:t>
      </w:r>
    </w:p>
  </w:comment>
  <w:comment w:id="3176" w:author="Grant, David M (52400) CIV USN NIWC ATLANTIC VA (USA)" w:date="2025-02-26T17:00:00Z" w:initials="DG">
    <w:p w14:paraId="7A16F6BF" w14:textId="77777777" w:rsidR="00AE0E44" w:rsidRDefault="003C1FB1" w:rsidP="00AE0E44">
      <w:pPr>
        <w:pStyle w:val="CommentText"/>
      </w:pPr>
      <w:r>
        <w:rPr>
          <w:rStyle w:val="CommentReference"/>
        </w:rPr>
        <w:annotationRef/>
      </w:r>
      <w:r w:rsidR="00AE0E44">
        <w:t>Most of this is already covered in S-100 5.2 Part 17 S100_DataCoverage Note 1. Consider only including additions/clarifications.</w:t>
      </w:r>
    </w:p>
    <w:p w14:paraId="50B184F3" w14:textId="799325B7" w:rsidR="00AE0E44" w:rsidRDefault="00AE0E44" w:rsidP="00AE0E44">
      <w:pPr>
        <w:pStyle w:val="CommentText"/>
      </w:pPr>
      <w:r>
        <w:rPr>
          <w:noProof/>
        </w:rPr>
        <w:drawing>
          <wp:inline distT="0" distB="0" distL="0" distR="0" wp14:anchorId="1D1AD49E" wp14:editId="0C678854">
            <wp:extent cx="5943600" cy="490220"/>
            <wp:effectExtent l="0" t="0" r="0" b="5080"/>
            <wp:docPr id="1473826658"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26658" name="Picture 1473826658" descr="Image"/>
                    <pic:cNvPicPr/>
                  </pic:nvPicPr>
                  <pic:blipFill>
                    <a:blip r:embed="rId1">
                      <a:extLst>
                        <a:ext uri="{28A0092B-C50C-407E-A947-70E740481C1C}">
                          <a14:useLocalDpi xmlns:a14="http://schemas.microsoft.com/office/drawing/2010/main" val="0"/>
                        </a:ext>
                      </a:extLst>
                    </a:blip>
                    <a:stretch>
                      <a:fillRect/>
                    </a:stretch>
                  </pic:blipFill>
                  <pic:spPr>
                    <a:xfrm>
                      <a:off x="0" y="0"/>
                      <a:ext cx="5943600" cy="490220"/>
                    </a:xfrm>
                    <a:prstGeom prst="rect">
                      <a:avLst/>
                    </a:prstGeom>
                  </pic:spPr>
                </pic:pic>
              </a:graphicData>
            </a:graphic>
          </wp:inline>
        </w:drawing>
      </w:r>
    </w:p>
  </w:comment>
  <w:comment w:id="3184" w:author="jon pritchard" w:date="2025-03-25T14:52:00Z" w:initials="jp">
    <w:p w14:paraId="1E3CF4DA" w14:textId="77777777" w:rsidR="004F6C21" w:rsidRDefault="004F6C21" w:rsidP="004F6C21">
      <w:r>
        <w:rPr>
          <w:rStyle w:val="CommentReference"/>
        </w:rPr>
        <w:annotationRef/>
      </w:r>
      <w:r>
        <w:rPr>
          <w:color w:val="000000"/>
        </w:rPr>
        <w:t>NTOU TSM paper</w:t>
      </w:r>
    </w:p>
  </w:comment>
  <w:comment w:id="3187" w:author="jon pritchard" w:date="2025-03-25T11:57:00Z" w:initials="jp">
    <w:p w14:paraId="67716F5B" w14:textId="4D66790D" w:rsidR="00286F41" w:rsidRDefault="00286F41" w:rsidP="00286F41">
      <w:r>
        <w:rPr>
          <w:rStyle w:val="CommentReference"/>
        </w:rPr>
        <w:annotationRef/>
      </w:r>
      <w:r>
        <w:rPr>
          <w:color w:val="000000"/>
        </w:rPr>
        <w:t>Change to HTTP URI according to TSM clarification paper.</w:t>
      </w:r>
    </w:p>
  </w:comment>
  <w:comment w:id="3196" w:author="Grant, David M (52400) CIV USN NIWC ATLANTIC VA (USA)" w:date="2025-02-26T17:02:00Z" w:initials="DG">
    <w:p w14:paraId="157D0A04" w14:textId="2954D654" w:rsidR="00BB00A4" w:rsidRDefault="00BB00A4" w:rsidP="00BB00A4">
      <w:pPr>
        <w:pStyle w:val="CommentText"/>
      </w:pPr>
      <w:r>
        <w:rPr>
          <w:rStyle w:val="CommentReference"/>
        </w:rPr>
        <w:annotationRef/>
      </w:r>
      <w:r>
        <w:t>S-100 also allows individual positions.</w:t>
      </w:r>
    </w:p>
  </w:comment>
  <w:comment w:id="3220" w:author="Jonathan Pritchard" w:date="2025-03-12T08:59:00Z" w:initials="jp">
    <w:p w14:paraId="031E8F64" w14:textId="77777777" w:rsidR="009802FD" w:rsidRDefault="009802FD" w:rsidP="009802FD">
      <w:pPr>
        <w:pStyle w:val="CommentText"/>
      </w:pPr>
      <w:r>
        <w:rPr>
          <w:rStyle w:val="CommentReference"/>
        </w:rPr>
        <w:annotationRef/>
      </w:r>
      <w:r>
        <w:t>AU.31</w:t>
      </w:r>
    </w:p>
  </w:comment>
  <w:comment w:id="3226" w:author="Grant, David M (52400) CIV USN NIWC ATLANTIC VA (USA)" w:date="2025-02-26T17:11:00Z" w:initials="DG">
    <w:p w14:paraId="5F191409" w14:textId="7384ED80" w:rsidR="00A341B6" w:rsidRDefault="00A341B6" w:rsidP="00A341B6">
      <w:pPr>
        <w:pStyle w:val="CommentText"/>
      </w:pPr>
      <w:r>
        <w:rPr>
          <w:rStyle w:val="CommentReference"/>
        </w:rPr>
        <w:annotationRef/>
      </w:r>
      <w:r>
        <w:t>When portraying symbols from gridded datasets.</w:t>
      </w:r>
    </w:p>
  </w:comment>
  <w:comment w:id="3227" w:author="Stamenkovich, Miroslav  (52400) CIV USN NIWC ATLANTIC SC (USA)" w:date="2025-02-27T10:53:00Z" w:initials="MS">
    <w:p w14:paraId="6AB7D92A" w14:textId="77777777" w:rsidR="00F54988" w:rsidRDefault="00F54988" w:rsidP="00F54988">
      <w:pPr>
        <w:pStyle w:val="CommentText"/>
      </w:pPr>
      <w:r>
        <w:rPr>
          <w:rStyle w:val="CommentReference"/>
        </w:rPr>
        <w:annotationRef/>
      </w:r>
      <w:r>
        <w:t>You must provide the specification for “thinning” otherwise my company  will just remove the first and last “plotted” item, there we’ve thinned it!</w:t>
      </w:r>
    </w:p>
  </w:comment>
  <w:comment w:id="3229" w:author="Stamenkovich, Miroslav  (52400) CIV USN NIWC ATLANTIC SC (USA)" w:date="2025-02-27T10:51:00Z" w:initials="MS">
    <w:p w14:paraId="5FF3B49D" w14:textId="09EB4524" w:rsidR="00F54988" w:rsidRDefault="00F54988" w:rsidP="00F54988">
      <w:pPr>
        <w:pStyle w:val="CommentText"/>
      </w:pPr>
      <w:r>
        <w:rPr>
          <w:rStyle w:val="CommentReference"/>
        </w:rPr>
        <w:annotationRef/>
      </w:r>
      <w:r>
        <w:t xml:space="preserve">Fix globally this reference error.  </w:t>
      </w:r>
    </w:p>
  </w:comment>
  <w:comment w:id="3272" w:author="Grant, David M (52400) CIV USN NIWC ATLANTIC VA (USA)" w:date="2025-02-26T17:18:00Z" w:initials="DG">
    <w:p w14:paraId="23D9B37B" w14:textId="0CB0FCFF" w:rsidR="00E94E89" w:rsidRDefault="00E94E89" w:rsidP="00E94E89">
      <w:pPr>
        <w:pStyle w:val="CommentText"/>
      </w:pPr>
      <w:r>
        <w:rPr>
          <w:rStyle w:val="CommentReference"/>
        </w:rPr>
        <w:annotationRef/>
      </w:r>
      <w:r>
        <w:t>This should be informative. Implementers are likely to use existing libraries for reprojection. The implementation should be verified by checks in S-164.</w:t>
      </w:r>
    </w:p>
  </w:comment>
  <w:comment w:id="3271" w:author="Stamenkovich, Miroslav  (52400) CIV USN NIWC ATLANTIC SC (USA)" w:date="2025-02-27T11:00:00Z" w:initials="MS">
    <w:p w14:paraId="0FDCE863" w14:textId="77777777" w:rsidR="007861A0" w:rsidRDefault="007861A0" w:rsidP="007861A0">
      <w:pPr>
        <w:pStyle w:val="CommentText"/>
      </w:pPr>
      <w:r>
        <w:rPr>
          <w:rStyle w:val="CommentReference"/>
        </w:rPr>
        <w:annotationRef/>
      </w:r>
      <w:r>
        <w:t>This should have the same constraint as “thinning”  use this or other standard library that will yield testable validation results.</w:t>
      </w:r>
    </w:p>
  </w:comment>
  <w:comment w:id="3275" w:author="Stamenkovich, Miroslav  (52400) CIV USN NIWC ATLANTIC SC (USA)" w:date="2025-02-27T10:53:00Z" w:initials="MS">
    <w:p w14:paraId="38720B61" w14:textId="77777777" w:rsidR="001C665A" w:rsidRDefault="001C665A" w:rsidP="001C665A">
      <w:pPr>
        <w:pStyle w:val="CommentText"/>
      </w:pPr>
      <w:r>
        <w:rPr>
          <w:rStyle w:val="CommentReference"/>
        </w:rPr>
        <w:annotationRef/>
      </w:r>
      <w:r>
        <w:t>You must provide the specification for “thinning” otherwise my company  will just remove the first and last “plotted” item, there we’ve thinned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3A0FA56" w15:done="0"/>
  <w15:commentEx w15:paraId="0CEAAC04" w15:done="0"/>
  <w15:commentEx w15:paraId="1B42EC48" w15:done="0"/>
  <w15:commentEx w15:paraId="0692DA07" w15:done="0"/>
  <w15:commentEx w15:paraId="0AEB07A3" w15:done="0"/>
  <w15:commentEx w15:paraId="0CD1A6AE" w15:done="0"/>
  <w15:commentEx w15:paraId="78BE47AC" w15:done="0"/>
  <w15:commentEx w15:paraId="50840DD2" w15:done="0"/>
  <w15:commentEx w15:paraId="23DB7690" w15:done="0"/>
  <w15:commentEx w15:paraId="359F8375" w15:done="0"/>
  <w15:commentEx w15:paraId="45986DCE" w15:done="0"/>
  <w15:commentEx w15:paraId="14E978BB" w15:done="0"/>
  <w15:commentEx w15:paraId="5BC95155" w15:paraIdParent="14E978BB" w15:done="0"/>
  <w15:commentEx w15:paraId="55421AF2" w15:paraIdParent="14E978BB" w15:done="0"/>
  <w15:commentEx w15:paraId="073BB9F1" w15:done="0"/>
  <w15:commentEx w15:paraId="7DF2E111" w15:done="0"/>
  <w15:commentEx w15:paraId="237AB2CA" w15:paraIdParent="7DF2E111" w15:done="0"/>
  <w15:commentEx w15:paraId="046E15E2" w15:done="0"/>
  <w15:commentEx w15:paraId="643F6D7D" w15:done="0"/>
  <w15:commentEx w15:paraId="3DA238CC" w15:paraIdParent="643F6D7D" w15:done="0"/>
  <w15:commentEx w15:paraId="5075A53A" w15:paraIdParent="643F6D7D" w15:done="0"/>
  <w15:commentEx w15:paraId="68BE5383" w15:done="0"/>
  <w15:commentEx w15:paraId="182E696A" w15:paraIdParent="68BE5383" w15:done="0"/>
  <w15:commentEx w15:paraId="58AEAE63" w15:done="0"/>
  <w15:commentEx w15:paraId="50141E4E" w15:done="0"/>
  <w15:commentEx w15:paraId="45221F6D" w15:done="0"/>
  <w15:commentEx w15:paraId="364AA0B8" w15:done="0"/>
  <w15:commentEx w15:paraId="0E2D0FFF" w15:done="0"/>
  <w15:commentEx w15:paraId="2DAB7B63" w15:done="0"/>
  <w15:commentEx w15:paraId="068A28A3" w15:done="0"/>
  <w15:commentEx w15:paraId="6431E4C8" w15:done="0"/>
  <w15:commentEx w15:paraId="41D69972" w15:done="0"/>
  <w15:commentEx w15:paraId="36294CF1" w15:done="0"/>
  <w15:commentEx w15:paraId="1817401A" w15:done="0"/>
  <w15:commentEx w15:paraId="4F512196" w15:done="0"/>
  <w15:commentEx w15:paraId="22125E79" w15:done="0"/>
  <w15:commentEx w15:paraId="34CE4988" w15:done="0"/>
  <w15:commentEx w15:paraId="4B107325" w15:done="0"/>
  <w15:commentEx w15:paraId="7E86E5AE" w15:done="0"/>
  <w15:commentEx w15:paraId="3ABEE266" w15:done="0"/>
  <w15:commentEx w15:paraId="76E74DDD" w15:done="0"/>
  <w15:commentEx w15:paraId="4301F37F" w15:done="0"/>
  <w15:commentEx w15:paraId="214E172B" w15:done="0"/>
  <w15:commentEx w15:paraId="36C1C243" w15:done="0"/>
  <w15:commentEx w15:paraId="25DB86E0" w15:done="0"/>
  <w15:commentEx w15:paraId="39B5F6F6" w15:done="0"/>
  <w15:commentEx w15:paraId="453BE1D5" w15:done="0"/>
  <w15:commentEx w15:paraId="5D6E3891" w15:done="0"/>
  <w15:commentEx w15:paraId="58FDD13A" w15:done="0"/>
  <w15:commentEx w15:paraId="4B132331" w15:done="0"/>
  <w15:commentEx w15:paraId="1D9A234F" w15:done="0"/>
  <w15:commentEx w15:paraId="370F02BE" w15:done="0"/>
  <w15:commentEx w15:paraId="1CC94B07" w15:done="0"/>
  <w15:commentEx w15:paraId="3AA72A27" w15:done="0"/>
  <w15:commentEx w15:paraId="13746D8B" w15:done="0"/>
  <w15:commentEx w15:paraId="2505B211" w15:done="0"/>
  <w15:commentEx w15:paraId="3867D131" w15:done="0"/>
  <w15:commentEx w15:paraId="1BEC4334" w15:done="0"/>
  <w15:commentEx w15:paraId="1FB73288" w15:done="0"/>
  <w15:commentEx w15:paraId="6E9C8DC2" w15:done="0"/>
  <w15:commentEx w15:paraId="2FF6DBEC" w15:done="0"/>
  <w15:commentEx w15:paraId="1A4A5BAA" w15:done="0"/>
  <w15:commentEx w15:paraId="2BE418A2" w15:done="0"/>
  <w15:commentEx w15:paraId="520E9B9B" w15:done="0"/>
  <w15:commentEx w15:paraId="5C009D74" w15:done="0"/>
  <w15:commentEx w15:paraId="03662557" w15:done="0"/>
  <w15:commentEx w15:paraId="1E7B409C" w15:done="0"/>
  <w15:commentEx w15:paraId="122ECCAC" w15:done="0"/>
  <w15:commentEx w15:paraId="18BFA991" w15:done="0"/>
  <w15:commentEx w15:paraId="01DB236E" w15:done="0"/>
  <w15:commentEx w15:paraId="705C261A" w15:done="0"/>
  <w15:commentEx w15:paraId="0D0F473B" w15:done="0"/>
  <w15:commentEx w15:paraId="667B97C2" w15:done="0"/>
  <w15:commentEx w15:paraId="186BCE95" w15:done="0"/>
  <w15:commentEx w15:paraId="512D742C" w15:done="0"/>
  <w15:commentEx w15:paraId="6A2CDA04" w15:done="0"/>
  <w15:commentEx w15:paraId="34A7620F" w15:done="0"/>
  <w15:commentEx w15:paraId="734F06BD" w15:done="0"/>
  <w15:commentEx w15:paraId="56318018" w15:done="0"/>
  <w15:commentEx w15:paraId="7A38D927" w15:done="0"/>
  <w15:commentEx w15:paraId="03F90331" w15:done="0"/>
  <w15:commentEx w15:paraId="582E180C" w15:done="0"/>
  <w15:commentEx w15:paraId="778CB51E" w15:done="0"/>
  <w15:commentEx w15:paraId="55B2ABD2" w15:done="0"/>
  <w15:commentEx w15:paraId="42766D9B" w15:done="0"/>
  <w15:commentEx w15:paraId="5457B6BD" w15:done="0"/>
  <w15:commentEx w15:paraId="440A4BEC" w15:done="0"/>
  <w15:commentEx w15:paraId="5A0F7FB7" w15:done="0"/>
  <w15:commentEx w15:paraId="58E2BAB3" w15:done="0"/>
  <w15:commentEx w15:paraId="56AF9C6B" w15:done="0"/>
  <w15:commentEx w15:paraId="1C9C5E21" w15:done="0"/>
  <w15:commentEx w15:paraId="47808CB0" w15:done="0"/>
  <w15:commentEx w15:paraId="1DF733DA" w15:done="0"/>
  <w15:commentEx w15:paraId="3782C47C" w15:done="0"/>
  <w15:commentEx w15:paraId="699BDD04" w15:done="0"/>
  <w15:commentEx w15:paraId="284C0AFB" w15:done="0"/>
  <w15:commentEx w15:paraId="74EFB754" w15:done="0"/>
  <w15:commentEx w15:paraId="2311348D" w15:done="0"/>
  <w15:commentEx w15:paraId="3BAA29DF" w15:done="0"/>
  <w15:commentEx w15:paraId="294190B2" w15:done="0"/>
  <w15:commentEx w15:paraId="19DE2FC2" w15:done="0"/>
  <w15:commentEx w15:paraId="3F59F5E3" w15:done="0"/>
  <w15:commentEx w15:paraId="65D32C3B" w15:done="0"/>
  <w15:commentEx w15:paraId="0BCCB711" w15:done="0"/>
  <w15:commentEx w15:paraId="487C96C8" w15:done="0"/>
  <w15:commentEx w15:paraId="15CEAF05" w15:done="0"/>
  <w15:commentEx w15:paraId="4759419C" w15:done="0"/>
  <w15:commentEx w15:paraId="5A43ABC8" w15:done="0"/>
  <w15:commentEx w15:paraId="1CBDC090" w15:done="0"/>
  <w15:commentEx w15:paraId="48AEE992" w15:done="0"/>
  <w15:commentEx w15:paraId="27DD32E5" w15:done="0"/>
  <w15:commentEx w15:paraId="44031949" w15:done="0"/>
  <w15:commentEx w15:paraId="588A102D" w15:done="0"/>
  <w15:commentEx w15:paraId="33D2F46D" w15:done="0"/>
  <w15:commentEx w15:paraId="25D00E56" w15:done="0"/>
  <w15:commentEx w15:paraId="7E815DC5" w15:done="0"/>
  <w15:commentEx w15:paraId="2B65E793" w15:done="0"/>
  <w15:commentEx w15:paraId="49C1E12B" w15:done="0"/>
  <w15:commentEx w15:paraId="73DFE2B7" w15:done="0"/>
  <w15:commentEx w15:paraId="75B3FA38" w15:done="0"/>
  <w15:commentEx w15:paraId="318F9063" w15:done="0"/>
  <w15:commentEx w15:paraId="4D871593" w15:done="0"/>
  <w15:commentEx w15:paraId="69668589" w15:done="0"/>
  <w15:commentEx w15:paraId="05420BF9" w15:done="0"/>
  <w15:commentEx w15:paraId="0764E70F" w15:done="0"/>
  <w15:commentEx w15:paraId="64B5B07F" w15:done="0"/>
  <w15:commentEx w15:paraId="3415BCAC" w15:done="0"/>
  <w15:commentEx w15:paraId="1D442608" w15:done="0"/>
  <w15:commentEx w15:paraId="4B9D3CC2" w15:done="0"/>
  <w15:commentEx w15:paraId="77A0F586" w15:done="0"/>
  <w15:commentEx w15:paraId="50B184F3" w15:done="0"/>
  <w15:commentEx w15:paraId="1E3CF4DA" w15:done="0"/>
  <w15:commentEx w15:paraId="67716F5B" w15:done="0"/>
  <w15:commentEx w15:paraId="157D0A04" w15:done="0"/>
  <w15:commentEx w15:paraId="031E8F64" w15:done="0"/>
  <w15:commentEx w15:paraId="5F191409" w15:done="0"/>
  <w15:commentEx w15:paraId="6AB7D92A" w15:done="0"/>
  <w15:commentEx w15:paraId="5FF3B49D" w15:done="0"/>
  <w15:commentEx w15:paraId="23D9B37B" w15:done="0"/>
  <w15:commentEx w15:paraId="0FDCE863" w15:done="0"/>
  <w15:commentEx w15:paraId="38720B6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A0F397D" w16cex:dateUtc="2025-02-24T16:18:00Z"/>
  <w16cex:commentExtensible w16cex:durableId="05150EFB" w16cex:dateUtc="2025-02-13T13:38:00Z"/>
  <w16cex:commentExtensible w16cex:durableId="7CC99365" w16cex:dateUtc="2025-02-19T20:28:00Z"/>
  <w16cex:commentExtensible w16cex:durableId="5D36D5FA" w16cex:dateUtc="2025-02-19T20:44:00Z"/>
  <w16cex:commentExtensible w16cex:durableId="58243411" w16cex:dateUtc="2025-02-21T17:36:00Z"/>
  <w16cex:commentExtensible w16cex:durableId="0EBF5048" w16cex:dateUtc="2025-02-21T17:36:00Z"/>
  <w16cex:commentExtensible w16cex:durableId="04FB0EC6" w16cex:dateUtc="2025-02-21T17:37:00Z"/>
  <w16cex:commentExtensible w16cex:durableId="213B8D74" w16cex:dateUtc="2025-02-21T17:40:00Z"/>
  <w16cex:commentExtensible w16cex:durableId="6FBE2A35" w16cex:dateUtc="2025-02-21T17:43:00Z"/>
  <w16cex:commentExtensible w16cex:durableId="0BC9E533" w16cex:dateUtc="2025-02-21T17:44:00Z"/>
  <w16cex:commentExtensible w16cex:durableId="5FACE063" w16cex:dateUtc="2025-02-21T17:43:00Z"/>
  <w16cex:commentExtensible w16cex:durableId="03B13394" w16cex:dateUtc="2025-02-21T17:49:00Z"/>
  <w16cex:commentExtensible w16cex:durableId="644112BA" w16cex:dateUtc="2025-03-10T07:51:00Z"/>
  <w16cex:commentExtensible w16cex:durableId="1BC646E9" w16cex:dateUtc="2025-03-25T04:34:00Z"/>
  <w16cex:commentExtensible w16cex:durableId="70A77922" w16cex:dateUtc="2025-02-21T17:47:00Z"/>
  <w16cex:commentExtensible w16cex:durableId="46F1C54D" w16cex:dateUtc="2025-02-21T17:48:00Z"/>
  <w16cex:commentExtensible w16cex:durableId="52867C84" w16cex:dateUtc="2025-03-10T07:51:00Z"/>
  <w16cex:commentExtensible w16cex:durableId="722E3139" w16cex:dateUtc="2025-02-13T18:59:00Z"/>
  <w16cex:commentExtensible w16cex:durableId="354ED666" w16cex:dateUtc="2025-02-21T17:49:00Z"/>
  <w16cex:commentExtensible w16cex:durableId="621FA8A9" w16cex:dateUtc="2025-03-10T07:51:00Z"/>
  <w16cex:commentExtensible w16cex:durableId="09E61671" w16cex:dateUtc="2025-03-25T04:34:00Z"/>
  <w16cex:commentExtensible w16cex:durableId="1F35DEC1" w16cex:dateUtc="2025-02-21T17:58:00Z"/>
  <w16cex:commentExtensible w16cex:durableId="2CBC4523" w16cex:dateUtc="2025-03-10T07:52:00Z"/>
  <w16cex:commentExtensible w16cex:durableId="190B9B3B" w16cex:dateUtc="2025-02-21T18:03:00Z"/>
  <w16cex:commentExtensible w16cex:durableId="42B0AB11" w16cex:dateUtc="2025-02-21T18:05:00Z"/>
  <w16cex:commentExtensible w16cex:durableId="3C95B563" w16cex:dateUtc="2025-02-21T18:07:00Z"/>
  <w16cex:commentExtensible w16cex:durableId="0CD210E3" w16cex:dateUtc="2025-02-21T18:12:00Z"/>
  <w16cex:commentExtensible w16cex:durableId="52E2A338" w16cex:dateUtc="2025-02-21T18:09:00Z"/>
  <w16cex:commentExtensible w16cex:durableId="6D93AFE0" w16cex:dateUtc="2025-02-21T18:13:00Z"/>
  <w16cex:commentExtensible w16cex:durableId="7B1B3ADD" w16cex:dateUtc="2025-02-13T19:04:00Z"/>
  <w16cex:commentExtensible w16cex:durableId="081E2EF8" w16cex:dateUtc="2025-02-21T18:16:00Z"/>
  <w16cex:commentExtensible w16cex:durableId="09A22210" w16cex:dateUtc="2025-02-21T18:17:00Z"/>
  <w16cex:commentExtensible w16cex:durableId="48A5EBFA" w16cex:dateUtc="2025-02-21T18:28:00Z"/>
  <w16cex:commentExtensible w16cex:durableId="52A68F4F" w16cex:dateUtc="2025-02-21T18:29:00Z"/>
  <w16cex:commentExtensible w16cex:durableId="5318FB3F" w16cex:dateUtc="2025-02-21T18:35:00Z"/>
  <w16cex:commentExtensible w16cex:durableId="03AD194B" w16cex:dateUtc="2025-02-21T18:37:00Z"/>
  <w16cex:commentExtensible w16cex:durableId="271B6C84" w16cex:dateUtc="2025-02-21T20:57:00Z"/>
  <w16cex:commentExtensible w16cex:durableId="3100820A" w16cex:dateUtc="2025-02-21T20:57:00Z"/>
  <w16cex:commentExtensible w16cex:durableId="564A6069" w16cex:dateUtc="2025-02-21T20:59:00Z"/>
  <w16cex:commentExtensible w16cex:durableId="045BB7E7" w16cex:dateUtc="2025-02-21T20:58:00Z"/>
  <w16cex:commentExtensible w16cex:durableId="0C33CEB8" w16cex:dateUtc="2025-02-21T20:59:00Z"/>
  <w16cex:commentExtensible w16cex:durableId="0A8CD502" w16cex:dateUtc="2025-02-24T16:05:00Z"/>
  <w16cex:commentExtensible w16cex:durableId="0862C169" w16cex:dateUtc="2025-02-24T16:13:00Z"/>
  <w16cex:commentExtensible w16cex:durableId="2912B790" w16cex:dateUtc="2025-02-24T16:15:00Z"/>
  <w16cex:commentExtensible w16cex:durableId="52B02765" w16cex:dateUtc="2025-02-24T16:34:00Z"/>
  <w16cex:commentExtensible w16cex:durableId="7B5E09E2" w16cex:dateUtc="2025-02-24T16:35:00Z"/>
  <w16cex:commentExtensible w16cex:durableId="77E4C069" w16cex:dateUtc="2025-02-24T16:36:00Z"/>
  <w16cex:commentExtensible w16cex:durableId="62A14A8C" w16cex:dateUtc="2025-02-24T16:39:00Z"/>
  <w16cex:commentExtensible w16cex:durableId="2AEB72EA" w16cex:dateUtc="2025-02-24T16:37:00Z"/>
  <w16cex:commentExtensible w16cex:durableId="4722CF8D" w16cex:dateUtc="2025-02-24T16:45:00Z"/>
  <w16cex:commentExtensible w16cex:durableId="695A31A9" w16cex:dateUtc="2025-02-24T16:50:00Z"/>
  <w16cex:commentExtensible w16cex:durableId="127F8AEE" w16cex:dateUtc="2025-02-24T17:47:00Z"/>
  <w16cex:commentExtensible w16cex:durableId="66B887A0" w16cex:dateUtc="2025-02-24T17:52:00Z"/>
  <w16cex:commentExtensible w16cex:durableId="78B31F17" w16cex:dateUtc="2025-03-25T14:17:00Z"/>
  <w16cex:commentExtensible w16cex:durableId="232BEDE3" w16cex:dateUtc="2025-02-24T17:57:00Z"/>
  <w16cex:commentExtensible w16cex:durableId="731EFBB7" w16cex:dateUtc="2025-02-14T18:49:00Z"/>
  <w16cex:commentExtensible w16cex:durableId="5CD1A48B" w16cex:dateUtc="2025-02-24T18:01:00Z"/>
  <w16cex:commentExtensible w16cex:durableId="6EA4A870" w16cex:dateUtc="2025-02-24T18:03:00Z"/>
  <w16cex:commentExtensible w16cex:durableId="63396AA4" w16cex:dateUtc="2025-02-24T18:06:00Z"/>
  <w16cex:commentExtensible w16cex:durableId="62B9483F" w16cex:dateUtc="2025-03-12T07:23:00Z"/>
  <w16cex:commentExtensible w16cex:durableId="75BEA1BD" w16cex:dateUtc="2025-02-24T18:39:00Z"/>
  <w16cex:commentExtensible w16cex:durableId="4FB1F7EA" w16cex:dateUtc="2025-02-24T18:41:00Z"/>
  <w16cex:commentExtensible w16cex:durableId="521A68C8" w16cex:dateUtc="2025-02-19T12:36:00Z"/>
  <w16cex:commentExtensible w16cex:durableId="44C384BD" w16cex:dateUtc="2025-02-19T12:39:00Z"/>
  <w16cex:commentExtensible w16cex:durableId="1C27E931" w16cex:dateUtc="2025-03-25T14:18:00Z"/>
  <w16cex:commentExtensible w16cex:durableId="3D7769AE" w16cex:dateUtc="2025-02-24T18:51:00Z"/>
  <w16cex:commentExtensible w16cex:durableId="59E50884" w16cex:dateUtc="2025-03-25T14:19:00Z"/>
  <w16cex:commentExtensible w16cex:durableId="1B76E192" w16cex:dateUtc="2025-02-24T18:47:00Z"/>
  <w16cex:commentExtensible w16cex:durableId="0D091809" w16cex:dateUtc="2025-02-24T18:47:00Z"/>
  <w16cex:commentExtensible w16cex:durableId="55A8C5DA" w16cex:dateUtc="2025-02-24T18:48:00Z"/>
  <w16cex:commentExtensible w16cex:durableId="45FAF018" w16cex:dateUtc="2025-02-24T18:58:00Z"/>
  <w16cex:commentExtensible w16cex:durableId="7225A1F4" w16cex:dateUtc="2025-02-24T18:59:00Z"/>
  <w16cex:commentExtensible w16cex:durableId="2B99A584" w16cex:dateUtc="2025-02-24T19:00:00Z"/>
  <w16cex:commentExtensible w16cex:durableId="5EC4B475" w16cex:dateUtc="2025-02-24T19:04:00Z"/>
  <w16cex:commentExtensible w16cex:durableId="1668B24F" w16cex:dateUtc="2025-02-24T19:07:00Z"/>
  <w16cex:commentExtensible w16cex:durableId="74B49EBD" w16cex:dateUtc="2025-02-19T17:42:00Z"/>
  <w16cex:commentExtensible w16cex:durableId="0508A0E9" w16cex:dateUtc="2025-02-24T19:14:00Z"/>
  <w16cex:commentExtensible w16cex:durableId="522D8131" w16cex:dateUtc="2025-02-25T17:39:00Z"/>
  <w16cex:commentExtensible w16cex:durableId="349BFC2D" w16cex:dateUtc="2025-02-24T19:19:00Z"/>
  <w16cex:commentExtensible w16cex:durableId="1607F374" w16cex:dateUtc="2025-02-24T19:48:00Z"/>
  <w16cex:commentExtensible w16cex:durableId="33388FF9" w16cex:dateUtc="2025-02-24T19:51:00Z"/>
  <w16cex:commentExtensible w16cex:durableId="2B1B57C0" w16cex:dateUtc="2025-02-24T19:56:00Z"/>
  <w16cex:commentExtensible w16cex:durableId="624ABA75" w16cex:dateUtc="2025-02-24T19:59:00Z"/>
  <w16cex:commentExtensible w16cex:durableId="1D47EFD9" w16cex:dateUtc="2025-02-24T16:34:00Z"/>
  <w16cex:commentExtensible w16cex:durableId="3303E71B" w16cex:dateUtc="2025-02-24T16:35:00Z"/>
  <w16cex:commentExtensible w16cex:durableId="70A2BEEE" w16cex:dateUtc="2025-02-24T16:36:00Z"/>
  <w16cex:commentExtensible w16cex:durableId="5AE73EF0" w16cex:dateUtc="2025-02-24T16:39:00Z"/>
  <w16cex:commentExtensible w16cex:durableId="076316C4" w16cex:dateUtc="2025-02-24T16:37:00Z"/>
  <w16cex:commentExtensible w16cex:durableId="06DDEA9C" w16cex:dateUtc="2025-02-24T20:03:00Z"/>
  <w16cex:commentExtensible w16cex:durableId="2512B03C" w16cex:dateUtc="2025-03-12T08:41:00Z"/>
  <w16cex:commentExtensible w16cex:durableId="324318BF" w16cex:dateUtc="2025-02-24T20:05:00Z"/>
  <w16cex:commentExtensible w16cex:durableId="5A0F8992" w16cex:dateUtc="2025-02-24T20:07:00Z"/>
  <w16cex:commentExtensible w16cex:durableId="32452220" w16cex:dateUtc="2025-03-12T08:47:00Z"/>
  <w16cex:commentExtensible w16cex:durableId="6A8B7790" w16cex:dateUtc="2025-02-24T20:12:00Z"/>
  <w16cex:commentExtensible w16cex:durableId="6EA394F1" w16cex:dateUtc="2025-02-24T20:21:00Z"/>
  <w16cex:commentExtensible w16cex:durableId="7F8C70B0" w16cex:dateUtc="2025-02-24T20:15:00Z"/>
  <w16cex:commentExtensible w16cex:durableId="5C468C86" w16cex:dateUtc="2025-03-25T14:23:00Z"/>
  <w16cex:commentExtensible w16cex:durableId="5AD30613" w16cex:dateUtc="2025-03-25T14:21:00Z"/>
  <w16cex:commentExtensible w16cex:durableId="71E5FBA0" w16cex:dateUtc="2025-02-24T12:45:00Z"/>
  <w16cex:commentExtensible w16cex:durableId="2DDDB8ED" w16cex:dateUtc="2025-02-24T20:27:00Z"/>
  <w16cex:commentExtensible w16cex:durableId="46B4FF40" w16cex:dateUtc="2025-03-25T14:24:00Z"/>
  <w16cex:commentExtensible w16cex:durableId="1EA502FD" w16cex:dateUtc="2025-02-24T20:38:00Z"/>
  <w16cex:commentExtensible w16cex:durableId="650B8680" w16cex:dateUtc="2025-02-24T20:39:00Z"/>
  <w16cex:commentExtensible w16cex:durableId="669F2E9C" w16cex:dateUtc="2025-02-14T19:14:00Z"/>
  <w16cex:commentExtensible w16cex:durableId="799BA84D" w16cex:dateUtc="2025-02-24T15:46:00Z"/>
  <w16cex:commentExtensible w16cex:durableId="65EF00A0" w16cex:dateUtc="2025-03-10T08:04:00Z"/>
  <w16cex:commentExtensible w16cex:durableId="005960B3" w16cex:dateUtc="2025-02-25T16:01:00Z"/>
  <w16cex:commentExtensible w16cex:durableId="68E9F58A" w16cex:dateUtc="2025-02-25T16:00:00Z"/>
  <w16cex:commentExtensible w16cex:durableId="4D80B507" w16cex:dateUtc="2025-02-25T17:31:00Z"/>
  <w16cex:commentExtensible w16cex:durableId="24E0AD21" w16cex:dateUtc="2025-02-26T20:00:00Z"/>
  <w16cex:commentExtensible w16cex:durableId="5EDD6861" w16cex:dateUtc="2025-02-26T20:04:00Z"/>
  <w16cex:commentExtensible w16cex:durableId="5AA80CD3" w16cex:dateUtc="2025-02-26T20:10:00Z"/>
  <w16cex:commentExtensible w16cex:durableId="52642EAE" w16cex:dateUtc="2025-02-26T20:36:00Z"/>
  <w16cex:commentExtensible w16cex:durableId="7315715D" w16cex:dateUtc="2025-02-26T20:40:00Z"/>
  <w16cex:commentExtensible w16cex:durableId="7E608A70" w16cex:dateUtc="2025-02-26T20:42:00Z"/>
  <w16cex:commentExtensible w16cex:durableId="473A5A2B" w16cex:dateUtc="2025-02-26T20:47:00Z"/>
  <w16cex:commentExtensible w16cex:durableId="44F66963" w16cex:dateUtc="2025-02-26T20:58:00Z"/>
  <w16cex:commentExtensible w16cex:durableId="3A056F3D" w16cex:dateUtc="2025-02-26T21:02:00Z"/>
  <w16cex:commentExtensible w16cex:durableId="5AF7356B" w16cex:dateUtc="2025-02-26T21:10:00Z"/>
  <w16cex:commentExtensible w16cex:durableId="1F9BB330" w16cex:dateUtc="2025-02-26T21:12:00Z"/>
  <w16cex:commentExtensible w16cex:durableId="7A50B9C0" w16cex:dateUtc="2025-03-25T09:25:00Z"/>
  <w16cex:commentExtensible w16cex:durableId="52B0FA66" w16cex:dateUtc="2025-03-25T09:27:00Z"/>
  <w16cex:commentExtensible w16cex:durableId="19321703" w16cex:dateUtc="2025-02-26T21:24:00Z"/>
  <w16cex:commentExtensible w16cex:durableId="1A1C523C" w16cex:dateUtc="2025-02-26T21:29:00Z"/>
  <w16cex:commentExtensible w16cex:durableId="2E894E54" w16cex:dateUtc="2025-02-26T21:31:00Z"/>
  <w16cex:commentExtensible w16cex:durableId="4FF42E07" w16cex:dateUtc="2025-02-26T21:34:00Z"/>
  <w16cex:commentExtensible w16cex:durableId="58064FCF" w16cex:dateUtc="2025-02-26T21:36:00Z"/>
  <w16cex:commentExtensible w16cex:durableId="5A8DBFE8" w16cex:dateUtc="2025-02-26T21:38:00Z"/>
  <w16cex:commentExtensible w16cex:durableId="5154B250" w16cex:dateUtc="2025-02-26T21:39:00Z"/>
  <w16cex:commentExtensible w16cex:durableId="20331A49" w16cex:dateUtc="2025-02-26T21:40:00Z"/>
  <w16cex:commentExtensible w16cex:durableId="72A4870D" w16cex:dateUtc="2025-02-26T22:00:00Z"/>
  <w16cex:commentExtensible w16cex:durableId="78A1CF9A" w16cex:dateUtc="2025-03-25T13:52:00Z"/>
  <w16cex:commentExtensible w16cex:durableId="06D33D72" w16cex:dateUtc="2025-03-25T10:57:00Z"/>
  <w16cex:commentExtensible w16cex:durableId="13E0C69F" w16cex:dateUtc="2025-02-26T22:02:00Z"/>
  <w16cex:commentExtensible w16cex:durableId="7FAFD85C" w16cex:dateUtc="2025-03-12T08:59:00Z"/>
  <w16cex:commentExtensible w16cex:durableId="3D3B216C" w16cex:dateUtc="2025-02-26T22:11:00Z"/>
  <w16cex:commentExtensible w16cex:durableId="4030D2B6" w16cex:dateUtc="2025-02-27T15:53:00Z"/>
  <w16cex:commentExtensible w16cex:durableId="2B39AD0A" w16cex:dateUtc="2025-02-27T15:51:00Z"/>
  <w16cex:commentExtensible w16cex:durableId="53531116" w16cex:dateUtc="2025-02-26T22:18:00Z"/>
  <w16cex:commentExtensible w16cex:durableId="5C6A224C" w16cex:dateUtc="2025-02-27T16:00:00Z"/>
  <w16cex:commentExtensible w16cex:durableId="298CAD3C" w16cex:dateUtc="2025-02-27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3A0FA56" w16cid:durableId="1A0F397D"/>
  <w16cid:commentId w16cid:paraId="0CEAAC04" w16cid:durableId="05150EFB"/>
  <w16cid:commentId w16cid:paraId="1B42EC48" w16cid:durableId="7CC99365"/>
  <w16cid:commentId w16cid:paraId="0692DA07" w16cid:durableId="5D36D5FA"/>
  <w16cid:commentId w16cid:paraId="0AEB07A3" w16cid:durableId="58243411"/>
  <w16cid:commentId w16cid:paraId="0CD1A6AE" w16cid:durableId="0EBF5048"/>
  <w16cid:commentId w16cid:paraId="78BE47AC" w16cid:durableId="04FB0EC6"/>
  <w16cid:commentId w16cid:paraId="50840DD2" w16cid:durableId="213B8D74"/>
  <w16cid:commentId w16cid:paraId="23DB7690" w16cid:durableId="6FBE2A35"/>
  <w16cid:commentId w16cid:paraId="359F8375" w16cid:durableId="0BC9E533"/>
  <w16cid:commentId w16cid:paraId="45986DCE" w16cid:durableId="5FACE063"/>
  <w16cid:commentId w16cid:paraId="14E978BB" w16cid:durableId="03B13394"/>
  <w16cid:commentId w16cid:paraId="5BC95155" w16cid:durableId="644112BA"/>
  <w16cid:commentId w16cid:paraId="55421AF2" w16cid:durableId="1BC646E9"/>
  <w16cid:commentId w16cid:paraId="073BB9F1" w16cid:durableId="70A77922"/>
  <w16cid:commentId w16cid:paraId="7DF2E111" w16cid:durableId="46F1C54D"/>
  <w16cid:commentId w16cid:paraId="237AB2CA" w16cid:durableId="52867C84"/>
  <w16cid:commentId w16cid:paraId="046E15E2" w16cid:durableId="722E3139"/>
  <w16cid:commentId w16cid:paraId="643F6D7D" w16cid:durableId="354ED666"/>
  <w16cid:commentId w16cid:paraId="3DA238CC" w16cid:durableId="621FA8A9"/>
  <w16cid:commentId w16cid:paraId="5075A53A" w16cid:durableId="09E61671"/>
  <w16cid:commentId w16cid:paraId="68BE5383" w16cid:durableId="1F35DEC1"/>
  <w16cid:commentId w16cid:paraId="182E696A" w16cid:durableId="2CBC4523"/>
  <w16cid:commentId w16cid:paraId="58AEAE63" w16cid:durableId="190B9B3B"/>
  <w16cid:commentId w16cid:paraId="50141E4E" w16cid:durableId="42B0AB11"/>
  <w16cid:commentId w16cid:paraId="45221F6D" w16cid:durableId="3C95B563"/>
  <w16cid:commentId w16cid:paraId="364AA0B8" w16cid:durableId="0CD210E3"/>
  <w16cid:commentId w16cid:paraId="0E2D0FFF" w16cid:durableId="52E2A338"/>
  <w16cid:commentId w16cid:paraId="2DAB7B63" w16cid:durableId="6D93AFE0"/>
  <w16cid:commentId w16cid:paraId="068A28A3" w16cid:durableId="7B1B3ADD"/>
  <w16cid:commentId w16cid:paraId="6431E4C8" w16cid:durableId="081E2EF8"/>
  <w16cid:commentId w16cid:paraId="41D69972" w16cid:durableId="09A22210"/>
  <w16cid:commentId w16cid:paraId="36294CF1" w16cid:durableId="48A5EBFA"/>
  <w16cid:commentId w16cid:paraId="1817401A" w16cid:durableId="52A68F4F"/>
  <w16cid:commentId w16cid:paraId="4F512196" w16cid:durableId="5318FB3F"/>
  <w16cid:commentId w16cid:paraId="22125E79" w16cid:durableId="03AD194B"/>
  <w16cid:commentId w16cid:paraId="34CE4988" w16cid:durableId="271B6C84"/>
  <w16cid:commentId w16cid:paraId="4B107325" w16cid:durableId="3100820A"/>
  <w16cid:commentId w16cid:paraId="7E86E5AE" w16cid:durableId="564A6069"/>
  <w16cid:commentId w16cid:paraId="3ABEE266" w16cid:durableId="045BB7E7"/>
  <w16cid:commentId w16cid:paraId="76E74DDD" w16cid:durableId="0C33CEB8"/>
  <w16cid:commentId w16cid:paraId="4301F37F" w16cid:durableId="0A8CD502"/>
  <w16cid:commentId w16cid:paraId="214E172B" w16cid:durableId="0862C169"/>
  <w16cid:commentId w16cid:paraId="36C1C243" w16cid:durableId="2912B790"/>
  <w16cid:commentId w16cid:paraId="25DB86E0" w16cid:durableId="52B02765"/>
  <w16cid:commentId w16cid:paraId="39B5F6F6" w16cid:durableId="7B5E09E2"/>
  <w16cid:commentId w16cid:paraId="453BE1D5" w16cid:durableId="77E4C069"/>
  <w16cid:commentId w16cid:paraId="5D6E3891" w16cid:durableId="62A14A8C"/>
  <w16cid:commentId w16cid:paraId="58FDD13A" w16cid:durableId="2AEB72EA"/>
  <w16cid:commentId w16cid:paraId="4B132331" w16cid:durableId="4722CF8D"/>
  <w16cid:commentId w16cid:paraId="1D9A234F" w16cid:durableId="695A31A9"/>
  <w16cid:commentId w16cid:paraId="370F02BE" w16cid:durableId="127F8AEE"/>
  <w16cid:commentId w16cid:paraId="1CC94B07" w16cid:durableId="66B887A0"/>
  <w16cid:commentId w16cid:paraId="3AA72A27" w16cid:durableId="78B31F17"/>
  <w16cid:commentId w16cid:paraId="13746D8B" w16cid:durableId="232BEDE3"/>
  <w16cid:commentId w16cid:paraId="2505B211" w16cid:durableId="731EFBB7"/>
  <w16cid:commentId w16cid:paraId="3867D131" w16cid:durableId="5CD1A48B"/>
  <w16cid:commentId w16cid:paraId="1BEC4334" w16cid:durableId="6EA4A870"/>
  <w16cid:commentId w16cid:paraId="1FB73288" w16cid:durableId="63396AA4"/>
  <w16cid:commentId w16cid:paraId="6E9C8DC2" w16cid:durableId="62B9483F"/>
  <w16cid:commentId w16cid:paraId="2FF6DBEC" w16cid:durableId="75BEA1BD"/>
  <w16cid:commentId w16cid:paraId="1A4A5BAA" w16cid:durableId="4FB1F7EA"/>
  <w16cid:commentId w16cid:paraId="2BE418A2" w16cid:durableId="521A68C8"/>
  <w16cid:commentId w16cid:paraId="520E9B9B" w16cid:durableId="44C384BD"/>
  <w16cid:commentId w16cid:paraId="5C009D74" w16cid:durableId="1C27E931"/>
  <w16cid:commentId w16cid:paraId="03662557" w16cid:durableId="3D7769AE"/>
  <w16cid:commentId w16cid:paraId="1E7B409C" w16cid:durableId="59E50884"/>
  <w16cid:commentId w16cid:paraId="122ECCAC" w16cid:durableId="1B76E192"/>
  <w16cid:commentId w16cid:paraId="18BFA991" w16cid:durableId="0D091809"/>
  <w16cid:commentId w16cid:paraId="01DB236E" w16cid:durableId="55A8C5DA"/>
  <w16cid:commentId w16cid:paraId="705C261A" w16cid:durableId="45FAF018"/>
  <w16cid:commentId w16cid:paraId="0D0F473B" w16cid:durableId="7225A1F4"/>
  <w16cid:commentId w16cid:paraId="667B97C2" w16cid:durableId="2B99A584"/>
  <w16cid:commentId w16cid:paraId="186BCE95" w16cid:durableId="5EC4B475"/>
  <w16cid:commentId w16cid:paraId="512D742C" w16cid:durableId="1668B24F"/>
  <w16cid:commentId w16cid:paraId="6A2CDA04" w16cid:durableId="74B49EBD"/>
  <w16cid:commentId w16cid:paraId="34A7620F" w16cid:durableId="0508A0E9"/>
  <w16cid:commentId w16cid:paraId="734F06BD" w16cid:durableId="522D8131"/>
  <w16cid:commentId w16cid:paraId="56318018" w16cid:durableId="349BFC2D"/>
  <w16cid:commentId w16cid:paraId="7A38D927" w16cid:durableId="1607F374"/>
  <w16cid:commentId w16cid:paraId="03F90331" w16cid:durableId="33388FF9"/>
  <w16cid:commentId w16cid:paraId="582E180C" w16cid:durableId="2B1B57C0"/>
  <w16cid:commentId w16cid:paraId="778CB51E" w16cid:durableId="624ABA75"/>
  <w16cid:commentId w16cid:paraId="55B2ABD2" w16cid:durableId="1D47EFD9"/>
  <w16cid:commentId w16cid:paraId="42766D9B" w16cid:durableId="3303E71B"/>
  <w16cid:commentId w16cid:paraId="5457B6BD" w16cid:durableId="70A2BEEE"/>
  <w16cid:commentId w16cid:paraId="440A4BEC" w16cid:durableId="5AE73EF0"/>
  <w16cid:commentId w16cid:paraId="5A0F7FB7" w16cid:durableId="076316C4"/>
  <w16cid:commentId w16cid:paraId="58E2BAB3" w16cid:durableId="06DDEA9C"/>
  <w16cid:commentId w16cid:paraId="56AF9C6B" w16cid:durableId="2512B03C"/>
  <w16cid:commentId w16cid:paraId="1C9C5E21" w16cid:durableId="324318BF"/>
  <w16cid:commentId w16cid:paraId="47808CB0" w16cid:durableId="5A0F8992"/>
  <w16cid:commentId w16cid:paraId="1DF733DA" w16cid:durableId="32452220"/>
  <w16cid:commentId w16cid:paraId="3782C47C" w16cid:durableId="6A8B7790"/>
  <w16cid:commentId w16cid:paraId="699BDD04" w16cid:durableId="6EA394F1"/>
  <w16cid:commentId w16cid:paraId="284C0AFB" w16cid:durableId="7F8C70B0"/>
  <w16cid:commentId w16cid:paraId="74EFB754" w16cid:durableId="5C468C86"/>
  <w16cid:commentId w16cid:paraId="2311348D" w16cid:durableId="5AD30613"/>
  <w16cid:commentId w16cid:paraId="3BAA29DF" w16cid:durableId="71E5FBA0"/>
  <w16cid:commentId w16cid:paraId="294190B2" w16cid:durableId="2DDDB8ED"/>
  <w16cid:commentId w16cid:paraId="19DE2FC2" w16cid:durableId="46B4FF40"/>
  <w16cid:commentId w16cid:paraId="3F59F5E3" w16cid:durableId="1EA502FD"/>
  <w16cid:commentId w16cid:paraId="65D32C3B" w16cid:durableId="650B8680"/>
  <w16cid:commentId w16cid:paraId="0BCCB711" w16cid:durableId="669F2E9C"/>
  <w16cid:commentId w16cid:paraId="487C96C8" w16cid:durableId="799BA84D"/>
  <w16cid:commentId w16cid:paraId="15CEAF05" w16cid:durableId="65EF00A0"/>
  <w16cid:commentId w16cid:paraId="4759419C" w16cid:durableId="005960B3"/>
  <w16cid:commentId w16cid:paraId="5A43ABC8" w16cid:durableId="68E9F58A"/>
  <w16cid:commentId w16cid:paraId="1CBDC090" w16cid:durableId="4D80B507"/>
  <w16cid:commentId w16cid:paraId="48AEE992" w16cid:durableId="24E0AD21"/>
  <w16cid:commentId w16cid:paraId="27DD32E5" w16cid:durableId="5EDD6861"/>
  <w16cid:commentId w16cid:paraId="44031949" w16cid:durableId="5AA80CD3"/>
  <w16cid:commentId w16cid:paraId="588A102D" w16cid:durableId="52642EAE"/>
  <w16cid:commentId w16cid:paraId="33D2F46D" w16cid:durableId="7315715D"/>
  <w16cid:commentId w16cid:paraId="25D00E56" w16cid:durableId="7E608A70"/>
  <w16cid:commentId w16cid:paraId="7E815DC5" w16cid:durableId="473A5A2B"/>
  <w16cid:commentId w16cid:paraId="2B65E793" w16cid:durableId="44F66963"/>
  <w16cid:commentId w16cid:paraId="49C1E12B" w16cid:durableId="3A056F3D"/>
  <w16cid:commentId w16cid:paraId="73DFE2B7" w16cid:durableId="5AF7356B"/>
  <w16cid:commentId w16cid:paraId="75B3FA38" w16cid:durableId="1F9BB330"/>
  <w16cid:commentId w16cid:paraId="318F9063" w16cid:durableId="7A50B9C0"/>
  <w16cid:commentId w16cid:paraId="4D871593" w16cid:durableId="52B0FA66"/>
  <w16cid:commentId w16cid:paraId="69668589" w16cid:durableId="19321703"/>
  <w16cid:commentId w16cid:paraId="05420BF9" w16cid:durableId="1A1C523C"/>
  <w16cid:commentId w16cid:paraId="0764E70F" w16cid:durableId="2E894E54"/>
  <w16cid:commentId w16cid:paraId="64B5B07F" w16cid:durableId="4FF42E07"/>
  <w16cid:commentId w16cid:paraId="3415BCAC" w16cid:durableId="58064FCF"/>
  <w16cid:commentId w16cid:paraId="1D442608" w16cid:durableId="5A8DBFE8"/>
  <w16cid:commentId w16cid:paraId="4B9D3CC2" w16cid:durableId="5154B250"/>
  <w16cid:commentId w16cid:paraId="77A0F586" w16cid:durableId="20331A49"/>
  <w16cid:commentId w16cid:paraId="50B184F3" w16cid:durableId="72A4870D"/>
  <w16cid:commentId w16cid:paraId="1E3CF4DA" w16cid:durableId="78A1CF9A"/>
  <w16cid:commentId w16cid:paraId="67716F5B" w16cid:durableId="06D33D72"/>
  <w16cid:commentId w16cid:paraId="157D0A04" w16cid:durableId="13E0C69F"/>
  <w16cid:commentId w16cid:paraId="031E8F64" w16cid:durableId="7FAFD85C"/>
  <w16cid:commentId w16cid:paraId="5F191409" w16cid:durableId="3D3B216C"/>
  <w16cid:commentId w16cid:paraId="6AB7D92A" w16cid:durableId="4030D2B6"/>
  <w16cid:commentId w16cid:paraId="5FF3B49D" w16cid:durableId="2B39AD0A"/>
  <w16cid:commentId w16cid:paraId="23D9B37B" w16cid:durableId="53531116"/>
  <w16cid:commentId w16cid:paraId="0FDCE863" w16cid:durableId="5C6A224C"/>
  <w16cid:commentId w16cid:paraId="38720B61" w16cid:durableId="298CAD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EE3D11" w14:textId="77777777" w:rsidR="005447F8" w:rsidRPr="00A527F0" w:rsidRDefault="005447F8" w:rsidP="006B114A">
      <w:pPr>
        <w:spacing w:after="0"/>
      </w:pPr>
      <w:r w:rsidRPr="00A527F0">
        <w:separator/>
      </w:r>
    </w:p>
    <w:p w14:paraId="08A975B1" w14:textId="77777777" w:rsidR="005447F8" w:rsidRPr="00A527F0" w:rsidRDefault="005447F8"/>
  </w:endnote>
  <w:endnote w:type="continuationSeparator" w:id="0">
    <w:p w14:paraId="009012F8" w14:textId="77777777" w:rsidR="005447F8" w:rsidRPr="00A527F0" w:rsidRDefault="005447F8" w:rsidP="006B114A">
      <w:pPr>
        <w:spacing w:after="0"/>
      </w:pPr>
      <w:r w:rsidRPr="00A527F0">
        <w:continuationSeparator/>
      </w:r>
    </w:p>
    <w:p w14:paraId="32345E6E" w14:textId="77777777" w:rsidR="005447F8" w:rsidRPr="00A527F0" w:rsidRDefault="005447F8"/>
  </w:endnote>
  <w:endnote w:type="continuationNotice" w:id="1">
    <w:p w14:paraId="03D03D5A" w14:textId="77777777" w:rsidR="005447F8" w:rsidRDefault="005447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panose1 w:val="020B0004020202020204"/>
    <w:charset w:val="00"/>
    <w:family w:val="swiss"/>
    <w:pitch w:val="variable"/>
    <w:sig w:usb0="20000287" w:usb1="00000003" w:usb2="00000000" w:usb3="00000000" w:csb0="0000019F" w:csb1="00000000"/>
  </w:font>
  <w:font w:name="Arial Nova">
    <w:panose1 w:val="020B0504020202020204"/>
    <w:charset w:val="00"/>
    <w:family w:val="swiss"/>
    <w:pitch w:val="variable"/>
    <w:sig w:usb0="0000028F" w:usb1="00000002"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Bold">
    <w:altName w:val="Arial"/>
    <w:panose1 w:val="020B0604020202020204"/>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Times">
    <w:panose1 w:val="020B0604020202020204"/>
    <w:charset w:val="00"/>
    <w:family w:val="roman"/>
    <w:pitch w:val="variable"/>
    <w:sig w:usb0="E0002AFF" w:usb1="C0007841" w:usb2="00000009" w:usb3="00000000" w:csb0="000001FF" w:csb1="00000000"/>
  </w:font>
  <w:font w:name="HelveticaNeueLT Std Med">
    <w:altName w:val="Arial"/>
    <w:panose1 w:val="020B0604020202020204"/>
    <w:charset w:val="4D"/>
    <w:family w:val="auto"/>
    <w:notTrueType/>
    <w:pitch w:val="default"/>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Aptos Narrow">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20D4F" w14:textId="21B56F0C" w:rsidR="00A51D8A" w:rsidRPr="00A51D8A" w:rsidRDefault="002348F9" w:rsidP="00A51D8A">
    <w:pPr>
      <w:pStyle w:val="Footer"/>
      <w:tabs>
        <w:tab w:val="clear" w:pos="4680"/>
        <w:tab w:val="clear" w:pos="9360"/>
        <w:tab w:val="center" w:pos="4536"/>
        <w:tab w:val="right" w:pos="9072"/>
      </w:tabs>
      <w:ind w:right="288"/>
      <w:rPr>
        <w:rFonts w:cs="Arial"/>
        <w:sz w:val="16"/>
      </w:rPr>
    </w:pPr>
    <w:r>
      <w:rPr>
        <w:rFonts w:cs="Arial"/>
        <w:sz w:val="16"/>
      </w:rPr>
      <w:t>March</w:t>
    </w:r>
    <w:r w:rsidR="00A51D8A" w:rsidRPr="00237F07">
      <w:rPr>
        <w:rFonts w:cs="Arial"/>
        <w:sz w:val="16"/>
      </w:rPr>
      <w:t xml:space="preserve"> 202</w:t>
    </w:r>
    <w:r w:rsidR="00A51D8A">
      <w:rPr>
        <w:rFonts w:cs="Arial"/>
        <w:sz w:val="16"/>
      </w:rPr>
      <w:t>5</w:t>
    </w:r>
    <w:r w:rsidR="00A51D8A" w:rsidRPr="00237F07">
      <w:rPr>
        <w:rFonts w:cs="Arial"/>
        <w:sz w:val="16"/>
      </w:rPr>
      <w:tab/>
      <w:t xml:space="preserve">Edition </w:t>
    </w:r>
    <w:r w:rsidR="00A51D8A">
      <w:rPr>
        <w:rFonts w:cs="Arial"/>
        <w:sz w:val="16"/>
      </w:rPr>
      <w:t>2.0.0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EC3D4" w14:textId="7B385878" w:rsidR="00E54143" w:rsidRPr="00237F07" w:rsidRDefault="002348F9" w:rsidP="00B92F50">
    <w:pPr>
      <w:pStyle w:val="Footer"/>
      <w:tabs>
        <w:tab w:val="clear" w:pos="4680"/>
        <w:tab w:val="clear" w:pos="9360"/>
        <w:tab w:val="center" w:pos="4536"/>
        <w:tab w:val="right" w:pos="9072"/>
      </w:tabs>
      <w:ind w:right="288"/>
      <w:rPr>
        <w:rFonts w:cs="Arial"/>
        <w:sz w:val="16"/>
      </w:rPr>
    </w:pPr>
    <w:r>
      <w:rPr>
        <w:rFonts w:cs="Arial"/>
        <w:sz w:val="16"/>
      </w:rPr>
      <w:t>March</w:t>
    </w:r>
    <w:r w:rsidR="00A51D8A" w:rsidRPr="00237F07">
      <w:rPr>
        <w:rFonts w:cs="Arial"/>
        <w:sz w:val="16"/>
      </w:rPr>
      <w:t xml:space="preserve"> 202</w:t>
    </w:r>
    <w:r w:rsidR="00A51D8A">
      <w:rPr>
        <w:rFonts w:cs="Arial"/>
        <w:sz w:val="16"/>
      </w:rPr>
      <w:t>5</w:t>
    </w:r>
    <w:r w:rsidR="00A51D8A" w:rsidRPr="00237F07">
      <w:rPr>
        <w:rFonts w:cs="Arial"/>
        <w:sz w:val="16"/>
      </w:rPr>
      <w:tab/>
      <w:t xml:space="preserve">Edition </w:t>
    </w:r>
    <w:r w:rsidR="00A51D8A">
      <w:rPr>
        <w:rFonts w:cs="Arial"/>
        <w:sz w:val="16"/>
      </w:rPr>
      <w:t>2.0.0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B9F77" w14:textId="34A39027" w:rsidR="00E54143" w:rsidRPr="00A527F0" w:rsidRDefault="00E54143" w:rsidP="00B92F50">
    <w:pPr>
      <w:pStyle w:val="Footer"/>
      <w:tabs>
        <w:tab w:val="clear" w:pos="4680"/>
        <w:tab w:val="clear" w:pos="9360"/>
        <w:tab w:val="center" w:pos="4536"/>
        <w:tab w:val="right" w:pos="9072"/>
      </w:tabs>
      <w:ind w:right="288"/>
      <w:rPr>
        <w:rFonts w:cs="Arial"/>
        <w:sz w:val="16"/>
      </w:rPr>
    </w:pPr>
    <w:r w:rsidRPr="00A527F0">
      <w:rPr>
        <w:rFonts w:cs="Arial"/>
        <w:sz w:val="16"/>
      </w:rPr>
      <w:t>S-98</w:t>
    </w:r>
    <w:r w:rsidRPr="00A527F0">
      <w:rPr>
        <w:rFonts w:cs="Arial"/>
        <w:sz w:val="16"/>
      </w:rPr>
      <w:tab/>
    </w:r>
    <w:r w:rsidR="002348F9">
      <w:rPr>
        <w:rFonts w:cs="Arial"/>
        <w:sz w:val="16"/>
      </w:rPr>
      <w:t>March</w:t>
    </w:r>
    <w:r w:rsidR="007048BF" w:rsidRPr="00A527F0">
      <w:rPr>
        <w:rFonts w:cs="Arial"/>
        <w:sz w:val="16"/>
      </w:rPr>
      <w:t xml:space="preserve"> </w:t>
    </w:r>
    <w:r w:rsidRPr="00A527F0">
      <w:rPr>
        <w:rFonts w:cs="Arial"/>
        <w:sz w:val="16"/>
      </w:rPr>
      <w:t>202</w:t>
    </w:r>
    <w:r w:rsidR="007048BF">
      <w:rPr>
        <w:rFonts w:cs="Arial"/>
        <w:sz w:val="16"/>
      </w:rPr>
      <w:t>5</w:t>
    </w:r>
    <w:r w:rsidRPr="00A527F0">
      <w:rPr>
        <w:rFonts w:cs="Arial"/>
        <w:sz w:val="16"/>
      </w:rPr>
      <w:tab/>
      <w:t xml:space="preserve">Edition </w:t>
    </w:r>
    <w:r w:rsidR="00A51D8A">
      <w:rPr>
        <w:rFonts w:cs="Arial"/>
        <w:sz w:val="16"/>
      </w:rPr>
      <w:t>2.0</w:t>
    </w:r>
    <w:r w:rsidR="007048BF">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7F07A" w14:textId="7210E0A8" w:rsidR="00E54143" w:rsidRPr="00A527F0" w:rsidRDefault="00E54143" w:rsidP="00B92F50">
    <w:pPr>
      <w:pStyle w:val="Footer"/>
      <w:tabs>
        <w:tab w:val="clear" w:pos="4680"/>
        <w:tab w:val="clear" w:pos="9360"/>
        <w:tab w:val="center" w:pos="4536"/>
        <w:tab w:val="right" w:pos="9072"/>
      </w:tabs>
      <w:ind w:right="288"/>
      <w:rPr>
        <w:rFonts w:cs="Arial"/>
        <w:sz w:val="16"/>
      </w:rPr>
    </w:pPr>
    <w:r w:rsidRPr="00A527F0">
      <w:rPr>
        <w:rFonts w:cs="Arial"/>
        <w:sz w:val="16"/>
      </w:rPr>
      <w:t>S-98</w:t>
    </w:r>
    <w:r w:rsidRPr="00A527F0">
      <w:rPr>
        <w:rFonts w:cs="Arial"/>
        <w:sz w:val="16"/>
      </w:rPr>
      <w:tab/>
    </w:r>
    <w:r w:rsidR="002348F9">
      <w:rPr>
        <w:rFonts w:cs="Arial"/>
        <w:sz w:val="16"/>
      </w:rPr>
      <w:t>March</w:t>
    </w:r>
    <w:r w:rsidR="007048BF" w:rsidRPr="00A527F0">
      <w:rPr>
        <w:rFonts w:cs="Arial"/>
        <w:sz w:val="16"/>
      </w:rPr>
      <w:t xml:space="preserve"> </w:t>
    </w:r>
    <w:r w:rsidRPr="00A527F0">
      <w:rPr>
        <w:rFonts w:cs="Arial"/>
        <w:sz w:val="16"/>
      </w:rPr>
      <w:t>202</w:t>
    </w:r>
    <w:r w:rsidR="007048BF">
      <w:rPr>
        <w:rFonts w:cs="Arial"/>
        <w:sz w:val="16"/>
      </w:rPr>
      <w:t>5</w:t>
    </w:r>
    <w:r w:rsidRPr="00A527F0">
      <w:rPr>
        <w:rFonts w:cs="Arial"/>
        <w:sz w:val="16"/>
      </w:rPr>
      <w:tab/>
      <w:t xml:space="preserve">Edition </w:t>
    </w:r>
    <w:r w:rsidR="00A51D8A">
      <w:rPr>
        <w:rFonts w:cs="Arial"/>
        <w:sz w:val="16"/>
      </w:rPr>
      <w:t>2.0</w:t>
    </w:r>
    <w:r w:rsidR="007048BF">
      <w:rPr>
        <w:rFonts w:cs="Arial"/>
        <w:sz w:val="16"/>
      </w:rPr>
      <w:t>.0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6E8875" w14:textId="77777777" w:rsidR="00F13E78" w:rsidRDefault="00F13E78" w:rsidP="0033096A">
    <w:pPr>
      <w:pStyle w:val="Footer"/>
    </w:pPr>
    <w:bookmarkStart w:id="3283" w:name="note"/>
    <w:bookmarkEnd w:id="3283"/>
    <w:r w:rsidRPr="00D44299">
      <w:rPr>
        <w:sz w:val="16"/>
        <w:szCs w:val="16"/>
      </w:rPr>
      <w:t>‡ A difference of 10</w:t>
    </w:r>
    <w:r w:rsidRPr="00D44299">
      <w:rPr>
        <w:sz w:val="16"/>
        <w:szCs w:val="16"/>
        <w:vertAlign w:val="superscript"/>
      </w:rPr>
      <w:t xml:space="preserve">-8 </w:t>
    </w:r>
    <w:r w:rsidRPr="00D44299">
      <w:rPr>
        <w:sz w:val="16"/>
        <w:szCs w:val="16"/>
      </w:rPr>
      <w:t>in Q” maximally results in a 6.4-cm difference in the latitudinal direction</w:t>
    </w:r>
    <w:r>
      <w:t xml:space="preserve">.   </w:t>
    </w:r>
  </w:p>
  <w:p w14:paraId="5175CA1E" w14:textId="77777777" w:rsidR="00F13E78" w:rsidRDefault="00F13E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FB6802" w14:textId="77777777" w:rsidR="005447F8" w:rsidRPr="00A527F0" w:rsidRDefault="005447F8" w:rsidP="006B114A">
      <w:pPr>
        <w:spacing w:after="0"/>
      </w:pPr>
      <w:r w:rsidRPr="00A527F0">
        <w:separator/>
      </w:r>
    </w:p>
    <w:p w14:paraId="15D1DE3C" w14:textId="77777777" w:rsidR="005447F8" w:rsidRPr="00A527F0" w:rsidRDefault="005447F8"/>
  </w:footnote>
  <w:footnote w:type="continuationSeparator" w:id="0">
    <w:p w14:paraId="6002BD8E" w14:textId="77777777" w:rsidR="005447F8" w:rsidRPr="00A527F0" w:rsidRDefault="005447F8" w:rsidP="006B114A">
      <w:pPr>
        <w:spacing w:after="0"/>
      </w:pPr>
      <w:r w:rsidRPr="00A527F0">
        <w:continuationSeparator/>
      </w:r>
    </w:p>
    <w:p w14:paraId="642EE03A" w14:textId="77777777" w:rsidR="005447F8" w:rsidRPr="00A527F0" w:rsidRDefault="005447F8"/>
  </w:footnote>
  <w:footnote w:type="continuationNotice" w:id="1">
    <w:p w14:paraId="0C6153A4" w14:textId="77777777" w:rsidR="005447F8" w:rsidRDefault="005447F8">
      <w:pPr>
        <w:spacing w:after="0" w:line="240" w:lineRule="auto"/>
      </w:pPr>
    </w:p>
  </w:footnote>
  <w:footnote w:id="2">
    <w:p w14:paraId="12136A5C" w14:textId="19841EB6" w:rsidR="000F4DF4" w:rsidRPr="00A527F0" w:rsidRDefault="000F4DF4">
      <w:pPr>
        <w:pStyle w:val="FootnoteText"/>
      </w:pPr>
      <w:r w:rsidRPr="00B812CA">
        <w:rPr>
          <w:rStyle w:val="FootnoteReference"/>
          <w:noProof w:val="0"/>
          <w:lang w:val="en-GB"/>
        </w:rPr>
        <w:footnoteRef/>
      </w:r>
      <w:r w:rsidRPr="00A527F0">
        <w:t xml:space="preserve"> </w:t>
      </w:r>
      <w:r w:rsidRPr="00B812CA">
        <w:t>Much of the described functionality in this clause is effected by implementation of the S-100 portrayal catalogues. When the S-100 portrayal mechanism is implemented the layers defined will implement the mandatory IMO layers. The description of those layers here is, thus, informative.</w:t>
      </w:r>
    </w:p>
  </w:footnote>
  <w:footnote w:id="3">
    <w:p w14:paraId="5815373E" w14:textId="77777777" w:rsidR="00245663" w:rsidRPr="002C334E" w:rsidRDefault="00245663" w:rsidP="00245663">
      <w:pPr>
        <w:pStyle w:val="FootnoteText"/>
        <w:rPr>
          <w:lang w:val="en-US"/>
        </w:rPr>
      </w:pPr>
      <w:r>
        <w:rPr>
          <w:rStyle w:val="FootnoteReference"/>
        </w:rPr>
        <w:footnoteRef/>
      </w:r>
      <w:r>
        <w:t xml:space="preserve"> </w:t>
      </w:r>
      <w:r w:rsidRPr="00425B5E">
        <w:t xml:space="preserve">In </w:t>
      </w:r>
      <w:r>
        <w:t xml:space="preserve">the </w:t>
      </w:r>
      <w:r w:rsidRPr="00425B5E">
        <w:t>next operational version of S-98, “should” to be changed to “must” and</w:t>
      </w:r>
      <w:r>
        <w:t xml:space="preserve"> the</w:t>
      </w:r>
      <w:r w:rsidRPr="00425B5E">
        <w:t xml:space="preserve"> constraint to S-124 and S-129 to be removed</w:t>
      </w:r>
      <w:r>
        <w:t>.</w:t>
      </w:r>
    </w:p>
  </w:footnote>
  <w:footnote w:id="4">
    <w:p w14:paraId="7E52DAC8" w14:textId="2FE40F56" w:rsidR="00E54143" w:rsidRPr="00A527F0" w:rsidRDefault="00E54143" w:rsidP="000C381A">
      <w:pPr>
        <w:pStyle w:val="FootnoteText"/>
        <w:jc w:val="both"/>
      </w:pPr>
      <w:r w:rsidRPr="00B812CA">
        <w:rPr>
          <w:rStyle w:val="FootnoteReference"/>
          <w:noProof w:val="0"/>
          <w:sz w:val="18"/>
          <w:szCs w:val="18"/>
          <w:vertAlign w:val="superscript"/>
          <w:lang w:val="en-GB"/>
        </w:rPr>
        <w:footnoteRef/>
      </w:r>
      <w:r w:rsidRPr="00A527F0">
        <w:t xml:space="preserve"> colour token DEPWL, xyL values are: DAY x= 0.15, y=0.15, L=30.0; DUSK x=0.15, y=0.15, L=7.5; NIGHT x=0.15, y=0.15, L=1.2</w:t>
      </w:r>
    </w:p>
  </w:footnote>
  <w:footnote w:id="5">
    <w:p w14:paraId="1A2CF9AB" w14:textId="3109AC67" w:rsidR="00EB3601" w:rsidRPr="00EB3601" w:rsidRDefault="00EB3601">
      <w:pPr>
        <w:pStyle w:val="FootnoteText"/>
        <w:rPr>
          <w:lang w:val="en-US"/>
          <w:rPrChange w:id="2656" w:author="Jonathan Pritchard" w:date="2025-03-10T06:51:00Z" w16du:dateUtc="2025-03-10T06:51:00Z">
            <w:rPr/>
          </w:rPrChange>
        </w:rPr>
      </w:pPr>
      <w:ins w:id="2657" w:author="Jonathan Pritchard" w:date="2025-03-10T06:51:00Z" w16du:dateUtc="2025-03-10T06:51:00Z">
        <w:r>
          <w:rPr>
            <w:rStyle w:val="FootnoteReference"/>
          </w:rPr>
          <w:footnoteRef/>
        </w:r>
        <w:r>
          <w:t xml:space="preserve"> </w:t>
        </w:r>
        <w:r>
          <w:rPr>
            <w:lang w:val="en-US"/>
          </w:rPr>
          <w:t>In the case of a difference in resolution the maximum overl</w:t>
        </w:r>
      </w:ins>
      <w:ins w:id="2658" w:author="Jonathan Pritchard" w:date="2025-03-10T06:52:00Z" w16du:dateUtc="2025-03-10T06:52:00Z">
        <w:r>
          <w:rPr>
            <w:lang w:val="en-US"/>
          </w:rPr>
          <w:t>ap is the size of the larger of the overlapping grid cell.</w:t>
        </w:r>
      </w:ins>
    </w:p>
  </w:footnote>
  <w:footnote w:id="6">
    <w:p w14:paraId="4BA02949" w14:textId="77777777" w:rsidR="00E54143" w:rsidRPr="00A527F0" w:rsidRDefault="00E54143" w:rsidP="000D0801">
      <w:pPr>
        <w:pStyle w:val="FootnoteText"/>
        <w:jc w:val="both"/>
      </w:pPr>
      <w:r w:rsidRPr="00B812CA">
        <w:rPr>
          <w:rStyle w:val="FootnoteReference"/>
          <w:noProof w:val="0"/>
          <w:sz w:val="18"/>
          <w:szCs w:val="18"/>
          <w:vertAlign w:val="superscript"/>
          <w:lang w:val="en-GB"/>
        </w:rPr>
        <w:footnoteRef/>
      </w:r>
      <w:r w:rsidRPr="00A527F0">
        <w:t xml:space="preserve"> Thick dark blue dash line, colour token DEPWL xyL values are: DAY x= 0.15, y=¬0.15, L=30.0; DUSK x=0.15, y=0.15, L=7.5; NIGHT x=0.15, y=0.15, L=1.2.</w:t>
      </w:r>
    </w:p>
  </w:footnote>
  <w:footnote w:id="7">
    <w:p w14:paraId="5A5CAE75" w14:textId="77777777" w:rsidR="00E54143" w:rsidRDefault="00E54143" w:rsidP="00B4713B">
      <w:pPr>
        <w:pStyle w:val="FootnoteText"/>
        <w:jc w:val="both"/>
      </w:pPr>
      <w:r w:rsidRPr="00B812CA">
        <w:rPr>
          <w:rStyle w:val="FootnoteReference"/>
          <w:noProof w:val="0"/>
          <w:sz w:val="18"/>
          <w:szCs w:val="18"/>
          <w:vertAlign w:val="superscript"/>
          <w:lang w:val="en-GB"/>
        </w:rPr>
        <w:footnoteRef/>
      </w:r>
      <w:r w:rsidRPr="00A527F0">
        <w:t xml:space="preserve"> </w:t>
      </w:r>
      <w:r w:rsidRPr="00A527F0">
        <w:rPr>
          <w:i/>
          <w:iCs/>
        </w:rPr>
        <w:t>thick dark blue dash dot line,</w:t>
      </w:r>
      <w:r w:rsidRPr="00A527F0">
        <w:t xml:space="preserve"> colour token DEPWL, xyL values are: DAY x= 0.15, y=¬0.15, L=30.0; DUSK x=0.15, y=0.15, L=7.5; NIGHT x=0.15, y=0.15, L=1.2</w:t>
      </w:r>
    </w:p>
  </w:footnote>
  <w:footnote w:id="8">
    <w:p w14:paraId="0E660BAF" w14:textId="230ACF58" w:rsidR="00CC4988" w:rsidRDefault="00CC4988">
      <w:pPr>
        <w:pStyle w:val="FootnoteText"/>
      </w:pPr>
      <w:r>
        <w:rPr>
          <w:rStyle w:val="FootnoteReference"/>
        </w:rPr>
        <w:footnoteRef/>
      </w:r>
      <w:r>
        <w:t xml:space="preserve"> Data Coverage features selected after this point in the algorithm are subject to the OVERSC01 grossly overscaled pattern as described in section </w:t>
      </w:r>
      <w:r w:rsidR="00624B58">
        <w:rPr>
          <w:highlight w:val="yellow"/>
        </w:rPr>
        <w:fldChar w:fldCharType="begin"/>
      </w:r>
      <w:r w:rsidR="00624B58">
        <w:instrText xml:space="preserve"> REF _Ref188968037 \r \h </w:instrText>
      </w:r>
      <w:r w:rsidR="00624B58">
        <w:rPr>
          <w:highlight w:val="yellow"/>
        </w:rPr>
      </w:r>
      <w:r w:rsidR="00624B58">
        <w:rPr>
          <w:highlight w:val="yellow"/>
        </w:rPr>
        <w:fldChar w:fldCharType="separate"/>
      </w:r>
      <w:r w:rsidR="00624B58">
        <w:t>12.3</w:t>
      </w:r>
      <w:r w:rsidR="00624B58">
        <w:rPr>
          <w:highlight w:val="yellow"/>
        </w:rPr>
        <w:fldChar w:fldCharType="end"/>
      </w:r>
    </w:p>
  </w:footnote>
  <w:footnote w:id="9">
    <w:p w14:paraId="7F0BD2E3" w14:textId="77777777" w:rsidR="00E85AE1" w:rsidRPr="00A527F0" w:rsidRDefault="00E85AE1" w:rsidP="00E85AE1">
      <w:pPr>
        <w:pStyle w:val="FootnoteText"/>
      </w:pPr>
      <w:r w:rsidRPr="009C1AC6">
        <w:rPr>
          <w:rStyle w:val="FootnoteReference"/>
          <w:noProof w:val="0"/>
          <w:sz w:val="18"/>
          <w:szCs w:val="18"/>
          <w:vertAlign w:val="superscript"/>
          <w:lang w:val="en-GB"/>
        </w:rPr>
        <w:footnoteRef/>
      </w:r>
      <w:r w:rsidRPr="00A527F0">
        <w:t xml:space="preserve"> Values are for hypothetical data and display, and the figures have been reduced for reproduction in this document.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37F86E" w14:textId="61371EFC" w:rsidR="00A51D8A" w:rsidRPr="00A51D8A" w:rsidRDefault="00A51D8A" w:rsidP="00A51D8A">
    <w:pPr>
      <w:tabs>
        <w:tab w:val="left" w:pos="0"/>
        <w:tab w:val="center" w:pos="4536"/>
        <w:tab w:val="right" w:pos="9072"/>
      </w:tabs>
      <w:spacing w:after="0"/>
      <w:ind w:right="288"/>
      <w:rPr>
        <w:rFonts w:eastAsia="Times New Roman" w:cs="Arial"/>
        <w:sz w:val="16"/>
        <w:szCs w:val="16"/>
        <w:lang w:val="en-US"/>
      </w:rPr>
    </w:pPr>
    <w:r w:rsidRPr="00A51D8A">
      <w:rPr>
        <w:rFonts w:eastAsia="Times New Roman" w:cs="Arial"/>
        <w:sz w:val="16"/>
        <w:szCs w:val="16"/>
      </w:rPr>
      <w:t>S-100 ECDIS and Interoperability</w:t>
    </w:r>
    <w:r>
      <w:rPr>
        <w:rFonts w:eastAsia="Times New Roman" w:cs="Arial"/>
        <w:sz w:val="16"/>
        <w:szCs w:val="16"/>
      </w:rPr>
      <w:t xml:space="preserve"> Specification</w:t>
    </w:r>
    <w:r>
      <w:rPr>
        <w:rFonts w:eastAsia="Times New Roman" w:cs="Arial"/>
        <w:sz w:val="16"/>
        <w:szCs w:val="16"/>
      </w:rPr>
      <w:tab/>
    </w:r>
    <w:r w:rsidRPr="00B812CA">
      <w:rPr>
        <w:rFonts w:eastAsia="Times New Roman" w:cs="Arial"/>
        <w:sz w:val="16"/>
        <w:szCs w:val="16"/>
      </w:rPr>
      <w:fldChar w:fldCharType="begin"/>
    </w:r>
    <w:r w:rsidRPr="00B812CA">
      <w:rPr>
        <w:rFonts w:eastAsia="Times New Roman" w:cs="Arial"/>
        <w:sz w:val="16"/>
        <w:szCs w:val="16"/>
      </w:rPr>
      <w:instrText xml:space="preserve"> PAGE </w:instrText>
    </w:r>
    <w:r w:rsidRPr="00B812CA">
      <w:rPr>
        <w:rFonts w:eastAsia="Times New Roman" w:cs="Arial"/>
        <w:sz w:val="16"/>
        <w:szCs w:val="16"/>
      </w:rPr>
      <w:fldChar w:fldCharType="separate"/>
    </w:r>
    <w:r>
      <w:rPr>
        <w:rFonts w:eastAsia="Times New Roman" w:cs="Arial"/>
        <w:sz w:val="16"/>
        <w:szCs w:val="16"/>
      </w:rPr>
      <w:t>i</w:t>
    </w:r>
    <w:r w:rsidRPr="00B812CA">
      <w:rPr>
        <w:rFonts w:eastAsia="Times New Roman" w:cs="Arial"/>
        <w:sz w:val="16"/>
        <w:szCs w:val="16"/>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2D525" w14:textId="713B83E7" w:rsidR="00E54143" w:rsidRPr="00A51D8A" w:rsidRDefault="00E54143" w:rsidP="00A51D8A">
    <w:pPr>
      <w:tabs>
        <w:tab w:val="left" w:pos="0"/>
        <w:tab w:val="center" w:pos="4536"/>
        <w:tab w:val="right" w:pos="9072"/>
      </w:tabs>
      <w:spacing w:after="0"/>
      <w:ind w:right="288"/>
      <w:rPr>
        <w:rFonts w:eastAsia="Times New Roman" w:cs="Arial"/>
        <w:sz w:val="16"/>
        <w:szCs w:val="16"/>
        <w:lang w:val="en-US"/>
      </w:rPr>
    </w:pPr>
    <w:r w:rsidRPr="00DD4967">
      <w:rPr>
        <w:rFonts w:eastAsia="Times New Roman" w:cs="Arial"/>
        <w:sz w:val="16"/>
        <w:szCs w:val="16"/>
      </w:rPr>
      <w:tab/>
    </w:r>
    <w:r w:rsidR="00A51D8A" w:rsidRPr="00A51D8A">
      <w:rPr>
        <w:rFonts w:eastAsia="Times New Roman" w:cs="Arial"/>
        <w:sz w:val="16"/>
        <w:szCs w:val="16"/>
      </w:rPr>
      <w:t>S-100 ECDIS and Interoperability</w:t>
    </w:r>
    <w:r w:rsidR="00A51D8A">
      <w:rPr>
        <w:rFonts w:eastAsia="Times New Roman" w:cs="Arial"/>
        <w:sz w:val="16"/>
        <w:szCs w:val="16"/>
      </w:rPr>
      <w:t xml:space="preserve"> Specification</w:t>
    </w:r>
    <w:r w:rsidR="00A51D8A">
      <w:rPr>
        <w:rFonts w:eastAsia="Times New Roman" w:cs="Arial"/>
        <w:sz w:val="16"/>
        <w:szCs w:val="16"/>
      </w:rPr>
      <w:tab/>
    </w:r>
    <w:r w:rsidR="00A51D8A" w:rsidRPr="00B812CA">
      <w:rPr>
        <w:rFonts w:eastAsia="Times New Roman" w:cs="Arial"/>
        <w:sz w:val="16"/>
        <w:szCs w:val="16"/>
      </w:rPr>
      <w:fldChar w:fldCharType="begin"/>
    </w:r>
    <w:r w:rsidR="00A51D8A" w:rsidRPr="00B812CA">
      <w:rPr>
        <w:rFonts w:eastAsia="Times New Roman" w:cs="Arial"/>
        <w:sz w:val="16"/>
        <w:szCs w:val="16"/>
      </w:rPr>
      <w:instrText xml:space="preserve"> PAGE </w:instrText>
    </w:r>
    <w:r w:rsidR="00A51D8A" w:rsidRPr="00B812CA">
      <w:rPr>
        <w:rFonts w:eastAsia="Times New Roman" w:cs="Arial"/>
        <w:sz w:val="16"/>
        <w:szCs w:val="16"/>
      </w:rPr>
      <w:fldChar w:fldCharType="separate"/>
    </w:r>
    <w:r w:rsidR="00A51D8A">
      <w:rPr>
        <w:rFonts w:eastAsia="Times New Roman" w:cs="Arial"/>
        <w:sz w:val="16"/>
        <w:szCs w:val="16"/>
      </w:rPr>
      <w:t>8</w:t>
    </w:r>
    <w:r w:rsidR="00A51D8A" w:rsidRPr="00B812CA">
      <w:rPr>
        <w:rFonts w:eastAsia="Times New Roman" w:cs="Arial"/>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3077B4" w14:textId="1FEA7D99" w:rsidR="00E54143" w:rsidRPr="00A51D8A" w:rsidRDefault="00A51D8A" w:rsidP="00A51D8A">
    <w:pPr>
      <w:tabs>
        <w:tab w:val="left" w:pos="0"/>
        <w:tab w:val="center" w:pos="4536"/>
        <w:tab w:val="right" w:pos="9072"/>
      </w:tabs>
      <w:spacing w:after="0"/>
      <w:ind w:right="288"/>
      <w:rPr>
        <w:rFonts w:eastAsia="Times New Roman" w:cs="Arial"/>
        <w:sz w:val="16"/>
        <w:szCs w:val="16"/>
      </w:rPr>
    </w:pPr>
    <w:r w:rsidRPr="00A51D8A">
      <w:rPr>
        <w:rFonts w:eastAsia="Times New Roman" w:cs="Arial"/>
        <w:sz w:val="16"/>
        <w:szCs w:val="16"/>
      </w:rPr>
      <w:t>S-100 ECDIS and Interoperability</w:t>
    </w:r>
    <w:r>
      <w:rPr>
        <w:rFonts w:eastAsia="Times New Roman" w:cs="Arial"/>
        <w:sz w:val="16"/>
        <w:szCs w:val="16"/>
      </w:rPr>
      <w:t xml:space="preserve"> Specification</w:t>
    </w:r>
    <w:r>
      <w:rPr>
        <w:rFonts w:eastAsia="Times New Roman" w:cs="Arial"/>
        <w:sz w:val="16"/>
        <w:szCs w:val="16"/>
      </w:rPr>
      <w:tab/>
    </w:r>
    <w:r w:rsidRPr="00B812CA">
      <w:rPr>
        <w:rFonts w:eastAsia="Times New Roman" w:cs="Arial"/>
        <w:sz w:val="16"/>
        <w:szCs w:val="16"/>
      </w:rPr>
      <w:fldChar w:fldCharType="begin"/>
    </w:r>
    <w:r w:rsidRPr="00B812CA">
      <w:rPr>
        <w:rFonts w:eastAsia="Times New Roman" w:cs="Arial"/>
        <w:sz w:val="16"/>
        <w:szCs w:val="16"/>
      </w:rPr>
      <w:instrText xml:space="preserve"> PAGE </w:instrText>
    </w:r>
    <w:r w:rsidRPr="00B812CA">
      <w:rPr>
        <w:rFonts w:eastAsia="Times New Roman" w:cs="Arial"/>
        <w:sz w:val="16"/>
        <w:szCs w:val="16"/>
      </w:rPr>
      <w:fldChar w:fldCharType="separate"/>
    </w:r>
    <w:r>
      <w:rPr>
        <w:rFonts w:eastAsia="Times New Roman" w:cs="Arial"/>
        <w:sz w:val="16"/>
        <w:szCs w:val="16"/>
      </w:rPr>
      <w:t>9</w:t>
    </w:r>
    <w:r w:rsidRPr="00B812CA">
      <w:rPr>
        <w:rFonts w:eastAsia="Times New Roman" w:cs="Arial"/>
        <w:sz w:val="16"/>
        <w:szCs w:val="16"/>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BFE49" w14:textId="06A02B57" w:rsidR="00E54143" w:rsidRPr="00B812CA" w:rsidRDefault="00E54143" w:rsidP="00A51D8A">
    <w:pPr>
      <w:tabs>
        <w:tab w:val="left" w:pos="0"/>
        <w:tab w:val="center" w:pos="4536"/>
        <w:tab w:val="right" w:pos="9072"/>
      </w:tabs>
      <w:spacing w:after="0"/>
      <w:ind w:right="288"/>
      <w:rPr>
        <w:rFonts w:eastAsia="Times New Roman" w:cs="Arial"/>
        <w:sz w:val="16"/>
        <w:szCs w:val="16"/>
      </w:rPr>
    </w:pPr>
    <w:r w:rsidRPr="00B812CA">
      <w:rPr>
        <w:rFonts w:eastAsia="Times New Roman" w:cs="Arial"/>
        <w:sz w:val="16"/>
        <w:szCs w:val="16"/>
      </w:rPr>
      <w:tab/>
    </w:r>
    <w:r w:rsidR="00A51D8A" w:rsidRPr="00A51D8A">
      <w:rPr>
        <w:rFonts w:eastAsia="Times New Roman" w:cs="Arial"/>
        <w:sz w:val="16"/>
        <w:szCs w:val="16"/>
      </w:rPr>
      <w:t>S-100 ECDIS and Interoperability</w:t>
    </w:r>
    <w:r w:rsidR="00A51D8A">
      <w:rPr>
        <w:rFonts w:eastAsia="Times New Roman" w:cs="Arial"/>
        <w:sz w:val="16"/>
        <w:szCs w:val="16"/>
      </w:rPr>
      <w:t xml:space="preserve"> Specification</w:t>
    </w:r>
    <w:r w:rsidR="00A51D8A">
      <w:rPr>
        <w:rFonts w:eastAsia="Times New Roman" w:cs="Arial"/>
        <w:sz w:val="16"/>
        <w:szCs w:val="16"/>
      </w:rPr>
      <w:tab/>
    </w:r>
    <w:r w:rsidRPr="00B812CA">
      <w:rPr>
        <w:rFonts w:eastAsia="Times New Roman" w:cs="Arial"/>
        <w:sz w:val="16"/>
        <w:szCs w:val="16"/>
      </w:rPr>
      <w:fldChar w:fldCharType="begin"/>
    </w:r>
    <w:r w:rsidRPr="00B812CA">
      <w:rPr>
        <w:rFonts w:eastAsia="Times New Roman" w:cs="Arial"/>
        <w:sz w:val="16"/>
        <w:szCs w:val="16"/>
      </w:rPr>
      <w:instrText xml:space="preserve"> PAGE </w:instrText>
    </w:r>
    <w:r w:rsidRPr="00B812CA">
      <w:rPr>
        <w:rFonts w:eastAsia="Times New Roman" w:cs="Arial"/>
        <w:sz w:val="16"/>
        <w:szCs w:val="16"/>
      </w:rPr>
      <w:fldChar w:fldCharType="separate"/>
    </w:r>
    <w:r w:rsidR="00832978" w:rsidRPr="00B812CA">
      <w:rPr>
        <w:rFonts w:eastAsia="Times New Roman" w:cs="Arial"/>
        <w:sz w:val="16"/>
        <w:szCs w:val="16"/>
      </w:rPr>
      <w:t>85</w:t>
    </w:r>
    <w:r w:rsidRPr="00B812CA">
      <w:rPr>
        <w:rFonts w:eastAsia="Times New Roman" w:cs="Arial"/>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76AAC642"/>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23757D"/>
    <w:multiLevelType w:val="hybridMultilevel"/>
    <w:tmpl w:val="2CA2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6E7914"/>
    <w:multiLevelType w:val="hybridMultilevel"/>
    <w:tmpl w:val="673AB1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1FC3FC9"/>
    <w:multiLevelType w:val="hybridMultilevel"/>
    <w:tmpl w:val="9BB6173A"/>
    <w:lvl w:ilvl="0" w:tplc="7D107480">
      <w:start w:val="1"/>
      <w:numFmt w:val="bullet"/>
      <w:lvlText w:val=""/>
      <w:lvlJc w:val="left"/>
      <w:pPr>
        <w:ind w:left="1020" w:hanging="360"/>
      </w:pPr>
      <w:rPr>
        <w:rFonts w:ascii="Symbol" w:hAnsi="Symbol"/>
      </w:rPr>
    </w:lvl>
    <w:lvl w:ilvl="1" w:tplc="D924E5EE">
      <w:start w:val="1"/>
      <w:numFmt w:val="bullet"/>
      <w:lvlText w:val=""/>
      <w:lvlJc w:val="left"/>
      <w:pPr>
        <w:ind w:left="1020" w:hanging="360"/>
      </w:pPr>
      <w:rPr>
        <w:rFonts w:ascii="Symbol" w:hAnsi="Symbol"/>
      </w:rPr>
    </w:lvl>
    <w:lvl w:ilvl="2" w:tplc="58C60E8A">
      <w:start w:val="1"/>
      <w:numFmt w:val="bullet"/>
      <w:lvlText w:val=""/>
      <w:lvlJc w:val="left"/>
      <w:pPr>
        <w:ind w:left="1020" w:hanging="360"/>
      </w:pPr>
      <w:rPr>
        <w:rFonts w:ascii="Symbol" w:hAnsi="Symbol"/>
      </w:rPr>
    </w:lvl>
    <w:lvl w:ilvl="3" w:tplc="45C4F2F4">
      <w:start w:val="1"/>
      <w:numFmt w:val="bullet"/>
      <w:lvlText w:val=""/>
      <w:lvlJc w:val="left"/>
      <w:pPr>
        <w:ind w:left="1020" w:hanging="360"/>
      </w:pPr>
      <w:rPr>
        <w:rFonts w:ascii="Symbol" w:hAnsi="Symbol"/>
      </w:rPr>
    </w:lvl>
    <w:lvl w:ilvl="4" w:tplc="046E387C">
      <w:start w:val="1"/>
      <w:numFmt w:val="bullet"/>
      <w:lvlText w:val=""/>
      <w:lvlJc w:val="left"/>
      <w:pPr>
        <w:ind w:left="1020" w:hanging="360"/>
      </w:pPr>
      <w:rPr>
        <w:rFonts w:ascii="Symbol" w:hAnsi="Symbol"/>
      </w:rPr>
    </w:lvl>
    <w:lvl w:ilvl="5" w:tplc="80187EC4">
      <w:start w:val="1"/>
      <w:numFmt w:val="bullet"/>
      <w:lvlText w:val=""/>
      <w:lvlJc w:val="left"/>
      <w:pPr>
        <w:ind w:left="1020" w:hanging="360"/>
      </w:pPr>
      <w:rPr>
        <w:rFonts w:ascii="Symbol" w:hAnsi="Symbol"/>
      </w:rPr>
    </w:lvl>
    <w:lvl w:ilvl="6" w:tplc="AE600398">
      <w:start w:val="1"/>
      <w:numFmt w:val="bullet"/>
      <w:lvlText w:val=""/>
      <w:lvlJc w:val="left"/>
      <w:pPr>
        <w:ind w:left="1020" w:hanging="360"/>
      </w:pPr>
      <w:rPr>
        <w:rFonts w:ascii="Symbol" w:hAnsi="Symbol"/>
      </w:rPr>
    </w:lvl>
    <w:lvl w:ilvl="7" w:tplc="349EE8B2">
      <w:start w:val="1"/>
      <w:numFmt w:val="bullet"/>
      <w:lvlText w:val=""/>
      <w:lvlJc w:val="left"/>
      <w:pPr>
        <w:ind w:left="1020" w:hanging="360"/>
      </w:pPr>
      <w:rPr>
        <w:rFonts w:ascii="Symbol" w:hAnsi="Symbol"/>
      </w:rPr>
    </w:lvl>
    <w:lvl w:ilvl="8" w:tplc="B8CAD06C">
      <w:start w:val="1"/>
      <w:numFmt w:val="bullet"/>
      <w:lvlText w:val=""/>
      <w:lvlJc w:val="left"/>
      <w:pPr>
        <w:ind w:left="1020" w:hanging="360"/>
      </w:pPr>
      <w:rPr>
        <w:rFonts w:ascii="Symbol" w:hAnsi="Symbol"/>
      </w:rPr>
    </w:lvl>
  </w:abstractNum>
  <w:abstractNum w:abstractNumId="8" w15:restartNumberingAfterBreak="0">
    <w:nsid w:val="020B180F"/>
    <w:multiLevelType w:val="multilevel"/>
    <w:tmpl w:val="940C3C6C"/>
    <w:styleLink w:val="AppC"/>
    <w:lvl w:ilvl="0">
      <w:start w:val="1"/>
      <w:numFmt w:val="decimal"/>
      <w:lvlText w:val="C-%1"/>
      <w:lvlJc w:val="left"/>
      <w:pPr>
        <w:ind w:left="432" w:hanging="432"/>
      </w:pPr>
      <w:rPr>
        <w:rFonts w:hint="default"/>
        <w:b/>
        <w:i w:val="0"/>
        <w:sz w:val="24"/>
      </w:rPr>
    </w:lvl>
    <w:lvl w:ilvl="1">
      <w:start w:val="1"/>
      <w:numFmt w:val="decimal"/>
      <w:lvlText w:val="C-%1.%2"/>
      <w:lvlJc w:val="left"/>
      <w:pPr>
        <w:ind w:left="576" w:hanging="576"/>
      </w:pPr>
      <w:rPr>
        <w:rFonts w:hint="default"/>
        <w:b/>
        <w:i w:val="0"/>
        <w:strike w:val="0"/>
        <w:sz w:val="22"/>
      </w:rPr>
    </w:lvl>
    <w:lvl w:ilvl="2">
      <w:start w:val="1"/>
      <w:numFmt w:val="decimal"/>
      <w:lvlText w:val="C-%1.%2.%3"/>
      <w:lvlJc w:val="left"/>
      <w:pPr>
        <w:ind w:left="720" w:hanging="720"/>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start w:val="1"/>
      <w:numFmt w:val="decimal"/>
      <w:lvlText w:val="%1.%2.%3.%4"/>
      <w:lvlJc w:val="left"/>
      <w:pPr>
        <w:ind w:left="864" w:hanging="864"/>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020E0FA2"/>
    <w:multiLevelType w:val="multilevel"/>
    <w:tmpl w:val="42FE5B24"/>
    <w:styleLink w:val="AnnexHeadings"/>
    <w:lvl w:ilvl="0">
      <w:start w:val="1"/>
      <w:numFmt w:val="decimal"/>
      <w:lvlText w:val="C-%1"/>
      <w:lvlJc w:val="left"/>
      <w:pPr>
        <w:ind w:left="432" w:hanging="432"/>
      </w:pPr>
      <w:rPr>
        <w:rFonts w:hint="default"/>
      </w:rPr>
    </w:lvl>
    <w:lvl w:ilvl="1">
      <w:start w:val="1"/>
      <w:numFmt w:val="decimal"/>
      <w:lvlText w:val="C-%1.%2"/>
      <w:lvlJc w:val="left"/>
      <w:pPr>
        <w:ind w:left="666" w:hanging="576"/>
      </w:pPr>
      <w:rPr>
        <w:rFonts w:hint="default"/>
        <w:i w:val="0"/>
      </w:rPr>
    </w:lvl>
    <w:lvl w:ilvl="2">
      <w:start w:val="1"/>
      <w:numFmt w:val="decimal"/>
      <w:lvlText w:val="C-%1.%2.%3"/>
      <w:lvlJc w:val="left"/>
      <w:pPr>
        <w:ind w:left="3960" w:hanging="720"/>
      </w:pPr>
      <w:rPr>
        <w:rFonts w:hint="default"/>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10" w15:restartNumberingAfterBreak="0">
    <w:nsid w:val="026A425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2D7200B"/>
    <w:multiLevelType w:val="hybridMultilevel"/>
    <w:tmpl w:val="183C1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DD1165"/>
    <w:multiLevelType w:val="hybridMultilevel"/>
    <w:tmpl w:val="EFA2D5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2E11C13"/>
    <w:multiLevelType w:val="hybridMultilevel"/>
    <w:tmpl w:val="D3F877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2EC4594"/>
    <w:multiLevelType w:val="multilevel"/>
    <w:tmpl w:val="22FA2068"/>
    <w:numStyleLink w:val="AppA"/>
  </w:abstractNum>
  <w:abstractNum w:abstractNumId="15" w15:restartNumberingAfterBreak="0">
    <w:nsid w:val="04474CE6"/>
    <w:multiLevelType w:val="hybridMultilevel"/>
    <w:tmpl w:val="B0146756"/>
    <w:lvl w:ilvl="0" w:tplc="94560CFC">
      <w:numFmt w:val="bullet"/>
      <w:lvlText w:val="•"/>
      <w:lvlJc w:val="left"/>
      <w:pPr>
        <w:ind w:left="1133" w:hanging="720"/>
      </w:pPr>
      <w:rPr>
        <w:rFonts w:ascii="Arial" w:eastAsia="MS Mincho" w:hAnsi="Arial" w:cs="Aria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16" w15:restartNumberingAfterBreak="0">
    <w:nsid w:val="045B40BF"/>
    <w:multiLevelType w:val="hybridMultilevel"/>
    <w:tmpl w:val="2F1A7B26"/>
    <w:lvl w:ilvl="0" w:tplc="CA6C063C">
      <w:start w:val="1"/>
      <w:numFmt w:val="bullet"/>
      <w:lvlText w:val=""/>
      <w:lvlJc w:val="left"/>
      <w:pPr>
        <w:ind w:left="1020" w:hanging="360"/>
      </w:pPr>
      <w:rPr>
        <w:rFonts w:ascii="Symbol" w:hAnsi="Symbol"/>
      </w:rPr>
    </w:lvl>
    <w:lvl w:ilvl="1" w:tplc="7D80F43A">
      <w:start w:val="1"/>
      <w:numFmt w:val="bullet"/>
      <w:lvlText w:val=""/>
      <w:lvlJc w:val="left"/>
      <w:pPr>
        <w:ind w:left="1020" w:hanging="360"/>
      </w:pPr>
      <w:rPr>
        <w:rFonts w:ascii="Symbol" w:hAnsi="Symbol"/>
      </w:rPr>
    </w:lvl>
    <w:lvl w:ilvl="2" w:tplc="1F0A102C">
      <w:start w:val="1"/>
      <w:numFmt w:val="bullet"/>
      <w:lvlText w:val=""/>
      <w:lvlJc w:val="left"/>
      <w:pPr>
        <w:ind w:left="1020" w:hanging="360"/>
      </w:pPr>
      <w:rPr>
        <w:rFonts w:ascii="Symbol" w:hAnsi="Symbol"/>
      </w:rPr>
    </w:lvl>
    <w:lvl w:ilvl="3" w:tplc="D1AC5A14">
      <w:start w:val="1"/>
      <w:numFmt w:val="bullet"/>
      <w:lvlText w:val=""/>
      <w:lvlJc w:val="left"/>
      <w:pPr>
        <w:ind w:left="1020" w:hanging="360"/>
      </w:pPr>
      <w:rPr>
        <w:rFonts w:ascii="Symbol" w:hAnsi="Symbol"/>
      </w:rPr>
    </w:lvl>
    <w:lvl w:ilvl="4" w:tplc="31063D9E">
      <w:start w:val="1"/>
      <w:numFmt w:val="bullet"/>
      <w:lvlText w:val=""/>
      <w:lvlJc w:val="left"/>
      <w:pPr>
        <w:ind w:left="1020" w:hanging="360"/>
      </w:pPr>
      <w:rPr>
        <w:rFonts w:ascii="Symbol" w:hAnsi="Symbol"/>
      </w:rPr>
    </w:lvl>
    <w:lvl w:ilvl="5" w:tplc="2BB63190">
      <w:start w:val="1"/>
      <w:numFmt w:val="bullet"/>
      <w:lvlText w:val=""/>
      <w:lvlJc w:val="left"/>
      <w:pPr>
        <w:ind w:left="1020" w:hanging="360"/>
      </w:pPr>
      <w:rPr>
        <w:rFonts w:ascii="Symbol" w:hAnsi="Symbol"/>
      </w:rPr>
    </w:lvl>
    <w:lvl w:ilvl="6" w:tplc="DB387576">
      <w:start w:val="1"/>
      <w:numFmt w:val="bullet"/>
      <w:lvlText w:val=""/>
      <w:lvlJc w:val="left"/>
      <w:pPr>
        <w:ind w:left="1020" w:hanging="360"/>
      </w:pPr>
      <w:rPr>
        <w:rFonts w:ascii="Symbol" w:hAnsi="Symbol"/>
      </w:rPr>
    </w:lvl>
    <w:lvl w:ilvl="7" w:tplc="A8486350">
      <w:start w:val="1"/>
      <w:numFmt w:val="bullet"/>
      <w:lvlText w:val=""/>
      <w:lvlJc w:val="left"/>
      <w:pPr>
        <w:ind w:left="1020" w:hanging="360"/>
      </w:pPr>
      <w:rPr>
        <w:rFonts w:ascii="Symbol" w:hAnsi="Symbol"/>
      </w:rPr>
    </w:lvl>
    <w:lvl w:ilvl="8" w:tplc="68C83842">
      <w:start w:val="1"/>
      <w:numFmt w:val="bullet"/>
      <w:lvlText w:val=""/>
      <w:lvlJc w:val="left"/>
      <w:pPr>
        <w:ind w:left="1020" w:hanging="360"/>
      </w:pPr>
      <w:rPr>
        <w:rFonts w:ascii="Symbol" w:hAnsi="Symbol"/>
      </w:rPr>
    </w:lvl>
  </w:abstractNum>
  <w:abstractNum w:abstractNumId="17" w15:restartNumberingAfterBreak="0">
    <w:nsid w:val="047B0E85"/>
    <w:multiLevelType w:val="hybridMultilevel"/>
    <w:tmpl w:val="22F6B054"/>
    <w:lvl w:ilvl="0" w:tplc="F580FAF2">
      <w:start w:val="1"/>
      <w:numFmt w:val="decimal"/>
      <w:lvlText w:val="%1."/>
      <w:lvlJc w:val="left"/>
      <w:pPr>
        <w:ind w:left="644" w:hanging="360"/>
      </w:pPr>
      <w:rPr>
        <w:rFonts w:hint="eastAsia"/>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04863506"/>
    <w:multiLevelType w:val="hybridMultilevel"/>
    <w:tmpl w:val="AD981616"/>
    <w:lvl w:ilvl="0" w:tplc="D1A40980">
      <w:start w:val="1"/>
      <w:numFmt w:val="bullet"/>
      <w:lvlText w:val=""/>
      <w:lvlJc w:val="left"/>
      <w:pPr>
        <w:ind w:left="1020" w:hanging="360"/>
      </w:pPr>
      <w:rPr>
        <w:rFonts w:ascii="Symbol" w:hAnsi="Symbol"/>
      </w:rPr>
    </w:lvl>
    <w:lvl w:ilvl="1" w:tplc="E7C891A2">
      <w:start w:val="1"/>
      <w:numFmt w:val="bullet"/>
      <w:lvlText w:val=""/>
      <w:lvlJc w:val="left"/>
      <w:pPr>
        <w:ind w:left="1020" w:hanging="360"/>
      </w:pPr>
      <w:rPr>
        <w:rFonts w:ascii="Symbol" w:hAnsi="Symbol"/>
      </w:rPr>
    </w:lvl>
    <w:lvl w:ilvl="2" w:tplc="9AAE7722">
      <w:start w:val="1"/>
      <w:numFmt w:val="bullet"/>
      <w:lvlText w:val=""/>
      <w:lvlJc w:val="left"/>
      <w:pPr>
        <w:ind w:left="1020" w:hanging="360"/>
      </w:pPr>
      <w:rPr>
        <w:rFonts w:ascii="Symbol" w:hAnsi="Symbol"/>
      </w:rPr>
    </w:lvl>
    <w:lvl w:ilvl="3" w:tplc="F35EFF58">
      <w:start w:val="1"/>
      <w:numFmt w:val="bullet"/>
      <w:lvlText w:val=""/>
      <w:lvlJc w:val="left"/>
      <w:pPr>
        <w:ind w:left="1020" w:hanging="360"/>
      </w:pPr>
      <w:rPr>
        <w:rFonts w:ascii="Symbol" w:hAnsi="Symbol"/>
      </w:rPr>
    </w:lvl>
    <w:lvl w:ilvl="4" w:tplc="5E6E0D7E">
      <w:start w:val="1"/>
      <w:numFmt w:val="bullet"/>
      <w:lvlText w:val=""/>
      <w:lvlJc w:val="left"/>
      <w:pPr>
        <w:ind w:left="1020" w:hanging="360"/>
      </w:pPr>
      <w:rPr>
        <w:rFonts w:ascii="Symbol" w:hAnsi="Symbol"/>
      </w:rPr>
    </w:lvl>
    <w:lvl w:ilvl="5" w:tplc="DF2A077E">
      <w:start w:val="1"/>
      <w:numFmt w:val="bullet"/>
      <w:lvlText w:val=""/>
      <w:lvlJc w:val="left"/>
      <w:pPr>
        <w:ind w:left="1020" w:hanging="360"/>
      </w:pPr>
      <w:rPr>
        <w:rFonts w:ascii="Symbol" w:hAnsi="Symbol"/>
      </w:rPr>
    </w:lvl>
    <w:lvl w:ilvl="6" w:tplc="EB2C98E4">
      <w:start w:val="1"/>
      <w:numFmt w:val="bullet"/>
      <w:lvlText w:val=""/>
      <w:lvlJc w:val="left"/>
      <w:pPr>
        <w:ind w:left="1020" w:hanging="360"/>
      </w:pPr>
      <w:rPr>
        <w:rFonts w:ascii="Symbol" w:hAnsi="Symbol"/>
      </w:rPr>
    </w:lvl>
    <w:lvl w:ilvl="7" w:tplc="11EA87D0">
      <w:start w:val="1"/>
      <w:numFmt w:val="bullet"/>
      <w:lvlText w:val=""/>
      <w:lvlJc w:val="left"/>
      <w:pPr>
        <w:ind w:left="1020" w:hanging="360"/>
      </w:pPr>
      <w:rPr>
        <w:rFonts w:ascii="Symbol" w:hAnsi="Symbol"/>
      </w:rPr>
    </w:lvl>
    <w:lvl w:ilvl="8" w:tplc="B22CD536">
      <w:start w:val="1"/>
      <w:numFmt w:val="bullet"/>
      <w:lvlText w:val=""/>
      <w:lvlJc w:val="left"/>
      <w:pPr>
        <w:ind w:left="1020" w:hanging="360"/>
      </w:pPr>
      <w:rPr>
        <w:rFonts w:ascii="Symbol" w:hAnsi="Symbol"/>
      </w:rPr>
    </w:lvl>
  </w:abstractNum>
  <w:abstractNum w:abstractNumId="19" w15:restartNumberingAfterBreak="0">
    <w:nsid w:val="058E589E"/>
    <w:multiLevelType w:val="hybridMultilevel"/>
    <w:tmpl w:val="AA6808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21" w15:restartNumberingAfterBreak="0">
    <w:nsid w:val="060070A4"/>
    <w:multiLevelType w:val="hybridMultilevel"/>
    <w:tmpl w:val="89948C50"/>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06231AA6"/>
    <w:multiLevelType w:val="hybridMultilevel"/>
    <w:tmpl w:val="2C761F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6D375FF"/>
    <w:multiLevelType w:val="hybridMultilevel"/>
    <w:tmpl w:val="19344348"/>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71E38BE"/>
    <w:multiLevelType w:val="hybridMultilevel"/>
    <w:tmpl w:val="434C4D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7805AA8"/>
    <w:multiLevelType w:val="hybridMultilevel"/>
    <w:tmpl w:val="4622F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8BF2929"/>
    <w:multiLevelType w:val="hybridMultilevel"/>
    <w:tmpl w:val="77C66184"/>
    <w:lvl w:ilvl="0" w:tplc="6EF898F0">
      <w:start w:val="1"/>
      <w:numFmt w:val="bullet"/>
      <w:lvlText w:val=""/>
      <w:lvlJc w:val="left"/>
      <w:pPr>
        <w:ind w:left="1080" w:hanging="360"/>
      </w:pPr>
      <w:rPr>
        <w:rFonts w:ascii="Symbol" w:hAnsi="Symbol"/>
      </w:rPr>
    </w:lvl>
    <w:lvl w:ilvl="1" w:tplc="B1D0F890">
      <w:start w:val="1"/>
      <w:numFmt w:val="bullet"/>
      <w:lvlText w:val=""/>
      <w:lvlJc w:val="left"/>
      <w:pPr>
        <w:ind w:left="1080" w:hanging="360"/>
      </w:pPr>
      <w:rPr>
        <w:rFonts w:ascii="Symbol" w:hAnsi="Symbol"/>
      </w:rPr>
    </w:lvl>
    <w:lvl w:ilvl="2" w:tplc="64EE59EE">
      <w:start w:val="1"/>
      <w:numFmt w:val="bullet"/>
      <w:lvlText w:val=""/>
      <w:lvlJc w:val="left"/>
      <w:pPr>
        <w:ind w:left="1080" w:hanging="360"/>
      </w:pPr>
      <w:rPr>
        <w:rFonts w:ascii="Symbol" w:hAnsi="Symbol"/>
      </w:rPr>
    </w:lvl>
    <w:lvl w:ilvl="3" w:tplc="7C24FAC2">
      <w:start w:val="1"/>
      <w:numFmt w:val="bullet"/>
      <w:lvlText w:val=""/>
      <w:lvlJc w:val="left"/>
      <w:pPr>
        <w:ind w:left="1080" w:hanging="360"/>
      </w:pPr>
      <w:rPr>
        <w:rFonts w:ascii="Symbol" w:hAnsi="Symbol"/>
      </w:rPr>
    </w:lvl>
    <w:lvl w:ilvl="4" w:tplc="77DCBAD6">
      <w:start w:val="1"/>
      <w:numFmt w:val="bullet"/>
      <w:lvlText w:val=""/>
      <w:lvlJc w:val="left"/>
      <w:pPr>
        <w:ind w:left="1080" w:hanging="360"/>
      </w:pPr>
      <w:rPr>
        <w:rFonts w:ascii="Symbol" w:hAnsi="Symbol"/>
      </w:rPr>
    </w:lvl>
    <w:lvl w:ilvl="5" w:tplc="3AC298B2">
      <w:start w:val="1"/>
      <w:numFmt w:val="bullet"/>
      <w:lvlText w:val=""/>
      <w:lvlJc w:val="left"/>
      <w:pPr>
        <w:ind w:left="1080" w:hanging="360"/>
      </w:pPr>
      <w:rPr>
        <w:rFonts w:ascii="Symbol" w:hAnsi="Symbol"/>
      </w:rPr>
    </w:lvl>
    <w:lvl w:ilvl="6" w:tplc="5D666C9A">
      <w:start w:val="1"/>
      <w:numFmt w:val="bullet"/>
      <w:lvlText w:val=""/>
      <w:lvlJc w:val="left"/>
      <w:pPr>
        <w:ind w:left="1080" w:hanging="360"/>
      </w:pPr>
      <w:rPr>
        <w:rFonts w:ascii="Symbol" w:hAnsi="Symbol"/>
      </w:rPr>
    </w:lvl>
    <w:lvl w:ilvl="7" w:tplc="DE90D83E">
      <w:start w:val="1"/>
      <w:numFmt w:val="bullet"/>
      <w:lvlText w:val=""/>
      <w:lvlJc w:val="left"/>
      <w:pPr>
        <w:ind w:left="1080" w:hanging="360"/>
      </w:pPr>
      <w:rPr>
        <w:rFonts w:ascii="Symbol" w:hAnsi="Symbol"/>
      </w:rPr>
    </w:lvl>
    <w:lvl w:ilvl="8" w:tplc="3BC4476E">
      <w:start w:val="1"/>
      <w:numFmt w:val="bullet"/>
      <w:lvlText w:val=""/>
      <w:lvlJc w:val="left"/>
      <w:pPr>
        <w:ind w:left="1080" w:hanging="360"/>
      </w:pPr>
      <w:rPr>
        <w:rFonts w:ascii="Symbol" w:hAnsi="Symbol"/>
      </w:rPr>
    </w:lvl>
  </w:abstractNum>
  <w:abstractNum w:abstractNumId="27" w15:restartNumberingAfterBreak="0">
    <w:nsid w:val="08DC01BB"/>
    <w:multiLevelType w:val="hybridMultilevel"/>
    <w:tmpl w:val="1B0CF3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AB91AB8"/>
    <w:multiLevelType w:val="multilevel"/>
    <w:tmpl w:val="F46EEB8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b/>
        <w:i w:val="0"/>
        <w:strike w:val="0"/>
        <w:sz w:val="22"/>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numFmt w:val="decimal"/>
      <w:lvlText w:val="%4"/>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9" w15:restartNumberingAfterBreak="0">
    <w:nsid w:val="0AE35C27"/>
    <w:multiLevelType w:val="multilevel"/>
    <w:tmpl w:val="702486AC"/>
    <w:lvl w:ilvl="0">
      <w:start w:val="1"/>
      <w:numFmt w:val="decimal"/>
      <w:lvlText w:val="D-%1"/>
      <w:lvlJc w:val="left"/>
      <w:pPr>
        <w:ind w:left="432" w:hanging="432"/>
      </w:pPr>
      <w:rPr>
        <w:rFonts w:hint="default"/>
        <w:b/>
        <w:i w:val="0"/>
        <w:sz w:val="24"/>
      </w:rPr>
    </w:lvl>
    <w:lvl w:ilvl="1">
      <w:start w:val="1"/>
      <w:numFmt w:val="decimal"/>
      <w:lvlText w:val="D-%1.%2"/>
      <w:lvlJc w:val="left"/>
      <w:pPr>
        <w:ind w:left="576" w:hanging="576"/>
      </w:pPr>
      <w:rPr>
        <w:rFonts w:hint="default"/>
        <w:b/>
        <w:i w:val="0"/>
        <w:strike w:val="0"/>
        <w:sz w:val="22"/>
      </w:rPr>
    </w:lvl>
    <w:lvl w:ilvl="2">
      <w:start w:val="1"/>
      <w:numFmt w:val="decimal"/>
      <w:lvlText w:val="D-%1.%2.%3"/>
      <w:lvlJc w:val="left"/>
      <w:pPr>
        <w:ind w:left="720" w:hanging="720"/>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start w:val="1"/>
      <w:numFmt w:val="decimal"/>
      <w:lvlText w:val="D-%1.%2.%3.%4"/>
      <w:lvlJc w:val="left"/>
      <w:pPr>
        <w:ind w:left="864" w:hanging="864"/>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0B7424CB"/>
    <w:multiLevelType w:val="hybridMultilevel"/>
    <w:tmpl w:val="80B89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BC665ED"/>
    <w:multiLevelType w:val="singleLevel"/>
    <w:tmpl w:val="A26C7402"/>
    <w:lvl w:ilvl="0">
      <w:start w:val="1"/>
      <w:numFmt w:val="decimal"/>
      <w:lvlText w:val="B-%1."/>
      <w:lvlJc w:val="left"/>
      <w:pPr>
        <w:ind w:left="720" w:hanging="360"/>
      </w:pPr>
      <w:rPr>
        <w:rFonts w:hint="default"/>
      </w:rPr>
    </w:lvl>
  </w:abstractNum>
  <w:abstractNum w:abstractNumId="32" w15:restartNumberingAfterBreak="0">
    <w:nsid w:val="0C2230B8"/>
    <w:multiLevelType w:val="hybridMultilevel"/>
    <w:tmpl w:val="289407D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0CCD5562"/>
    <w:multiLevelType w:val="hybridMultilevel"/>
    <w:tmpl w:val="2EEC9AF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0D3A24EB"/>
    <w:multiLevelType w:val="hybridMultilevel"/>
    <w:tmpl w:val="D76CDD9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0E43531F"/>
    <w:multiLevelType w:val="hybridMultilevel"/>
    <w:tmpl w:val="095682B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0E4C3076"/>
    <w:multiLevelType w:val="multilevel"/>
    <w:tmpl w:val="6DAE359A"/>
    <w:numStyleLink w:val="AppH"/>
  </w:abstractNum>
  <w:abstractNum w:abstractNumId="37" w15:restartNumberingAfterBreak="0">
    <w:nsid w:val="0EE234B8"/>
    <w:multiLevelType w:val="hybridMultilevel"/>
    <w:tmpl w:val="B2E8E13C"/>
    <w:lvl w:ilvl="0" w:tplc="040B000F">
      <w:start w:val="1"/>
      <w:numFmt w:val="decimal"/>
      <w:lvlText w:val="%1."/>
      <w:lvlJc w:val="left"/>
      <w:pPr>
        <w:ind w:left="360" w:hanging="360"/>
      </w:pPr>
    </w:lvl>
    <w:lvl w:ilvl="1" w:tplc="040B0019">
      <w:start w:val="1"/>
      <w:numFmt w:val="lowerLetter"/>
      <w:lvlText w:val="%2."/>
      <w:lvlJc w:val="left"/>
      <w:pPr>
        <w:ind w:left="1080" w:hanging="360"/>
      </w:pPr>
    </w:lvl>
    <w:lvl w:ilvl="2" w:tplc="040B001B">
      <w:start w:val="1"/>
      <w:numFmt w:val="lowerRoman"/>
      <w:lvlText w:val="%3."/>
      <w:lvlJc w:val="right"/>
      <w:pPr>
        <w:ind w:left="1800" w:hanging="180"/>
      </w:pPr>
    </w:lvl>
    <w:lvl w:ilvl="3" w:tplc="040B000F">
      <w:start w:val="1"/>
      <w:numFmt w:val="decimal"/>
      <w:lvlText w:val="%4."/>
      <w:lvlJc w:val="left"/>
      <w:pPr>
        <w:ind w:left="2520" w:hanging="360"/>
      </w:pPr>
    </w:lvl>
    <w:lvl w:ilvl="4" w:tplc="040B0019">
      <w:start w:val="1"/>
      <w:numFmt w:val="lowerLetter"/>
      <w:lvlText w:val="%5."/>
      <w:lvlJc w:val="left"/>
      <w:pPr>
        <w:ind w:left="3240" w:hanging="360"/>
      </w:pPr>
    </w:lvl>
    <w:lvl w:ilvl="5" w:tplc="040B001B">
      <w:start w:val="1"/>
      <w:numFmt w:val="lowerRoman"/>
      <w:lvlText w:val="%6."/>
      <w:lvlJc w:val="right"/>
      <w:pPr>
        <w:ind w:left="3960" w:hanging="180"/>
      </w:pPr>
    </w:lvl>
    <w:lvl w:ilvl="6" w:tplc="040B000F">
      <w:start w:val="1"/>
      <w:numFmt w:val="decimal"/>
      <w:lvlText w:val="%7."/>
      <w:lvlJc w:val="left"/>
      <w:pPr>
        <w:ind w:left="4680" w:hanging="360"/>
      </w:pPr>
    </w:lvl>
    <w:lvl w:ilvl="7" w:tplc="040B0019">
      <w:start w:val="1"/>
      <w:numFmt w:val="lowerLetter"/>
      <w:lvlText w:val="%8."/>
      <w:lvlJc w:val="left"/>
      <w:pPr>
        <w:ind w:left="5400" w:hanging="360"/>
      </w:pPr>
    </w:lvl>
    <w:lvl w:ilvl="8" w:tplc="040B001B">
      <w:start w:val="1"/>
      <w:numFmt w:val="lowerRoman"/>
      <w:lvlText w:val="%9."/>
      <w:lvlJc w:val="right"/>
      <w:pPr>
        <w:ind w:left="6120" w:hanging="180"/>
      </w:pPr>
    </w:lvl>
  </w:abstractNum>
  <w:abstractNum w:abstractNumId="38" w15:restartNumberingAfterBreak="0">
    <w:nsid w:val="0F1141E9"/>
    <w:multiLevelType w:val="multilevel"/>
    <w:tmpl w:val="702486AC"/>
    <w:numStyleLink w:val="AppD"/>
  </w:abstractNum>
  <w:abstractNum w:abstractNumId="39" w15:restartNumberingAfterBreak="0">
    <w:nsid w:val="107C0906"/>
    <w:multiLevelType w:val="multilevel"/>
    <w:tmpl w:val="6AE8C7FC"/>
    <w:lvl w:ilvl="0">
      <w:start w:val="1"/>
      <w:numFmt w:val="decimal"/>
      <w:lvlText w:val="A-%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107D2C95"/>
    <w:multiLevelType w:val="hybridMultilevel"/>
    <w:tmpl w:val="8020DA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9E328C32">
      <w:start w:val="3"/>
      <w:numFmt w:val="bullet"/>
      <w:lvlText w:val="-"/>
      <w:lvlJc w:val="left"/>
      <w:pPr>
        <w:ind w:left="2160" w:hanging="360"/>
      </w:pPr>
      <w:rPr>
        <w:rFonts w:ascii="Arial" w:eastAsia="MS Mincho" w:hAnsi="Arial"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2951AEF"/>
    <w:multiLevelType w:val="multilevel"/>
    <w:tmpl w:val="92A67F78"/>
    <w:lvl w:ilvl="0">
      <w:start w:val="1"/>
      <w:numFmt w:val="decimal"/>
      <w:lvlText w:val="E-%1."/>
      <w:lvlJc w:val="left"/>
      <w:pPr>
        <w:ind w:left="360" w:hanging="360"/>
      </w:pPr>
      <w:rPr>
        <w:rFonts w:hint="default"/>
      </w:rPr>
    </w:lvl>
    <w:lvl w:ilvl="1">
      <w:start w:val="3"/>
      <w:numFmt w:val="decimal"/>
      <w:lvlText w:val="E-%1.%2."/>
      <w:lvlJc w:val="left"/>
      <w:pPr>
        <w:ind w:left="792" w:hanging="792"/>
      </w:pPr>
      <w:rPr>
        <w:rFonts w:hint="default"/>
      </w:rPr>
    </w:lvl>
    <w:lvl w:ilvl="2">
      <w:start w:val="1"/>
      <w:numFmt w:val="decimal"/>
      <w:lvlText w:val="E-%1.%2.%3."/>
      <w:lvlJc w:val="left"/>
      <w:pPr>
        <w:ind w:left="1224" w:hanging="1224"/>
      </w:pPr>
      <w:rPr>
        <w:rFonts w:hint="default"/>
      </w:rPr>
    </w:lvl>
    <w:lvl w:ilvl="3">
      <w:start w:val="1"/>
      <w:numFmt w:val="decimal"/>
      <w:lvlText w:val="E-%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12A90840"/>
    <w:multiLevelType w:val="hybridMultilevel"/>
    <w:tmpl w:val="42263C82"/>
    <w:lvl w:ilvl="0" w:tplc="8F1A67D2">
      <w:start w:val="19"/>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2AB5041"/>
    <w:multiLevelType w:val="hybridMultilevel"/>
    <w:tmpl w:val="8EBC23C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12D06478"/>
    <w:multiLevelType w:val="hybridMultilevel"/>
    <w:tmpl w:val="1AE87AC4"/>
    <w:lvl w:ilvl="0" w:tplc="0409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3D038C2"/>
    <w:multiLevelType w:val="hybridMultilevel"/>
    <w:tmpl w:val="4FB8B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14E36F42"/>
    <w:multiLevelType w:val="hybridMultilevel"/>
    <w:tmpl w:val="0C628896"/>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7" w15:restartNumberingAfterBreak="0">
    <w:nsid w:val="15116A50"/>
    <w:multiLevelType w:val="multilevel"/>
    <w:tmpl w:val="702486AC"/>
    <w:numStyleLink w:val="AppD"/>
  </w:abstractNum>
  <w:abstractNum w:abstractNumId="48" w15:restartNumberingAfterBreak="0">
    <w:nsid w:val="15BF7A5C"/>
    <w:multiLevelType w:val="hybridMultilevel"/>
    <w:tmpl w:val="C2DC2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656196D"/>
    <w:multiLevelType w:val="multilevel"/>
    <w:tmpl w:val="04BCDCAE"/>
    <w:numStyleLink w:val="AppE"/>
  </w:abstractNum>
  <w:abstractNum w:abstractNumId="50" w15:restartNumberingAfterBreak="0">
    <w:nsid w:val="168B15ED"/>
    <w:multiLevelType w:val="hybridMultilevel"/>
    <w:tmpl w:val="B35A1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79265D3"/>
    <w:multiLevelType w:val="multilevel"/>
    <w:tmpl w:val="702486AC"/>
    <w:numStyleLink w:val="AppD"/>
  </w:abstractNum>
  <w:abstractNum w:abstractNumId="52" w15:restartNumberingAfterBreak="0">
    <w:nsid w:val="181765C3"/>
    <w:multiLevelType w:val="multilevel"/>
    <w:tmpl w:val="702486AC"/>
    <w:numStyleLink w:val="AppD"/>
  </w:abstractNum>
  <w:abstractNum w:abstractNumId="53" w15:restartNumberingAfterBreak="0">
    <w:nsid w:val="188D101E"/>
    <w:multiLevelType w:val="hybridMultilevel"/>
    <w:tmpl w:val="181A1B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8CD3181"/>
    <w:multiLevelType w:val="hybridMultilevel"/>
    <w:tmpl w:val="9C4ECA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A18372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1B5D6511"/>
    <w:multiLevelType w:val="hybridMultilevel"/>
    <w:tmpl w:val="177AE306"/>
    <w:lvl w:ilvl="0" w:tplc="EF60CBE8">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1CE413AF"/>
    <w:multiLevelType w:val="hybridMultilevel"/>
    <w:tmpl w:val="8E4A2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D50400F"/>
    <w:multiLevelType w:val="hybridMultilevel"/>
    <w:tmpl w:val="5810E9C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1D9B7694"/>
    <w:multiLevelType w:val="multilevel"/>
    <w:tmpl w:val="68FE58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strike w:val="0"/>
      </w:rPr>
    </w:lvl>
    <w:lvl w:ilvl="2">
      <w:start w:val="1"/>
      <w:numFmt w:val="decimal"/>
      <w:pStyle w:val="Heading3"/>
      <w:lvlText w:val="%1.%2.%3"/>
      <w:lvlJc w:val="left"/>
      <w:pPr>
        <w:ind w:left="720" w:hanging="720"/>
      </w:pPr>
      <w:rPr>
        <w:rFonts w:hint="default"/>
        <w:strike w:val="0"/>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0" w15:restartNumberingAfterBreak="0">
    <w:nsid w:val="1DF736C0"/>
    <w:multiLevelType w:val="hybridMultilevel"/>
    <w:tmpl w:val="6640014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1" w15:restartNumberingAfterBreak="0">
    <w:nsid w:val="1E780DAB"/>
    <w:multiLevelType w:val="hybridMultilevel"/>
    <w:tmpl w:val="1F3C8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F3024B6"/>
    <w:multiLevelType w:val="hybridMultilevel"/>
    <w:tmpl w:val="6226C194"/>
    <w:lvl w:ilvl="0" w:tplc="49DABAF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1FFD750B"/>
    <w:multiLevelType w:val="hybridMultilevel"/>
    <w:tmpl w:val="0C7EB3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20521F60"/>
    <w:multiLevelType w:val="hybridMultilevel"/>
    <w:tmpl w:val="A270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27808B7"/>
    <w:multiLevelType w:val="hybridMultilevel"/>
    <w:tmpl w:val="AA6808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22B710CB"/>
    <w:multiLevelType w:val="hybridMultilevel"/>
    <w:tmpl w:val="CD90B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22BF2740"/>
    <w:multiLevelType w:val="multilevel"/>
    <w:tmpl w:val="702486AC"/>
    <w:numStyleLink w:val="AppD"/>
  </w:abstractNum>
  <w:abstractNum w:abstractNumId="68" w15:restartNumberingAfterBreak="0">
    <w:nsid w:val="23C859E6"/>
    <w:multiLevelType w:val="hybridMultilevel"/>
    <w:tmpl w:val="3E86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3CF7BD8"/>
    <w:multiLevelType w:val="hybridMultilevel"/>
    <w:tmpl w:val="5EB6E7D8"/>
    <w:lvl w:ilvl="0" w:tplc="63148066">
      <w:start w:val="3"/>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243956A3"/>
    <w:multiLevelType w:val="hybridMultilevel"/>
    <w:tmpl w:val="D452F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4E64C9B"/>
    <w:multiLevelType w:val="hybridMultilevel"/>
    <w:tmpl w:val="34503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5304DD3"/>
    <w:multiLevelType w:val="multilevel"/>
    <w:tmpl w:val="04BCDCAE"/>
    <w:styleLink w:val="AppE"/>
    <w:lvl w:ilvl="0">
      <w:start w:val="1"/>
      <w:numFmt w:val="decimal"/>
      <w:lvlText w:val="E-%1."/>
      <w:lvlJc w:val="left"/>
      <w:pPr>
        <w:ind w:left="360" w:hanging="360"/>
      </w:pPr>
      <w:rPr>
        <w:rFonts w:hint="default"/>
      </w:rPr>
    </w:lvl>
    <w:lvl w:ilvl="1">
      <w:start w:val="1"/>
      <w:numFmt w:val="decimal"/>
      <w:lvlText w:val="E-%1.%2."/>
      <w:lvlJc w:val="left"/>
      <w:pPr>
        <w:ind w:left="792" w:hanging="792"/>
      </w:pPr>
      <w:rPr>
        <w:rFonts w:hint="default"/>
      </w:rPr>
    </w:lvl>
    <w:lvl w:ilvl="2">
      <w:start w:val="1"/>
      <w:numFmt w:val="decimal"/>
      <w:lvlText w:val="E-%1.%2.%3."/>
      <w:lvlJc w:val="left"/>
      <w:pPr>
        <w:ind w:left="1224" w:hanging="1224"/>
      </w:pPr>
      <w:rPr>
        <w:rFonts w:hint="default"/>
      </w:rPr>
    </w:lvl>
    <w:lvl w:ilvl="3">
      <w:start w:val="1"/>
      <w:numFmt w:val="decimal"/>
      <w:lvlText w:val="E-%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25BC4EA8"/>
    <w:multiLevelType w:val="multilevel"/>
    <w:tmpl w:val="7E4EEE2A"/>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74" w15:restartNumberingAfterBreak="0">
    <w:nsid w:val="26D86C7A"/>
    <w:multiLevelType w:val="multilevel"/>
    <w:tmpl w:val="B1F47D90"/>
    <w:lvl w:ilvl="0">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5" w15:restartNumberingAfterBreak="0">
    <w:nsid w:val="283075A4"/>
    <w:multiLevelType w:val="multilevel"/>
    <w:tmpl w:val="E5FEDA24"/>
    <w:styleLink w:val="AppF"/>
    <w:lvl w:ilvl="0">
      <w:start w:val="1"/>
      <w:numFmt w:val="decimal"/>
      <w:lvlText w:val="F-%1"/>
      <w:lvlJc w:val="left"/>
      <w:pPr>
        <w:ind w:left="432" w:hanging="432"/>
      </w:pPr>
      <w:rPr>
        <w:rFonts w:hint="default"/>
      </w:rPr>
    </w:lvl>
    <w:lvl w:ilvl="1">
      <w:start w:val="1"/>
      <w:numFmt w:val="decimal"/>
      <w:lvlText w:val="F-%1.%2"/>
      <w:lvlJc w:val="left"/>
      <w:pPr>
        <w:ind w:left="576" w:hanging="576"/>
      </w:pPr>
      <w:rPr>
        <w:rFonts w:hint="default"/>
      </w:rPr>
    </w:lvl>
    <w:lvl w:ilvl="2">
      <w:start w:val="1"/>
      <w:numFmt w:val="decimal"/>
      <w:lvlText w:val="F-%1.%2.%3"/>
      <w:lvlJc w:val="left"/>
      <w:pPr>
        <w:ind w:left="720" w:hanging="720"/>
      </w:pPr>
      <w:rPr>
        <w:rFonts w:hint="default"/>
      </w:rPr>
    </w:lvl>
    <w:lvl w:ilvl="3">
      <w:start w:val="1"/>
      <w:numFmt w:val="decimal"/>
      <w:lvlText w:val="F-%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6" w15:restartNumberingAfterBreak="0">
    <w:nsid w:val="283A7B17"/>
    <w:multiLevelType w:val="hybridMultilevel"/>
    <w:tmpl w:val="E9B204FA"/>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7" w15:restartNumberingAfterBreak="0">
    <w:nsid w:val="289528B2"/>
    <w:multiLevelType w:val="multilevel"/>
    <w:tmpl w:val="E5FEDA24"/>
    <w:numStyleLink w:val="AppF"/>
  </w:abstractNum>
  <w:abstractNum w:abstractNumId="78" w15:restartNumberingAfterBreak="0">
    <w:nsid w:val="28E349A1"/>
    <w:multiLevelType w:val="hybridMultilevel"/>
    <w:tmpl w:val="EABA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93A5307"/>
    <w:multiLevelType w:val="multilevel"/>
    <w:tmpl w:val="F516D950"/>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noProof w:val="0"/>
        <w:vanish w:val="0"/>
        <w:webHidden w:val="0"/>
        <w:color w:val="000000"/>
        <w:spacing w:val="0"/>
        <w:w w:val="1"/>
        <w:kern w:val="0"/>
        <w:position w:val="0"/>
        <w:sz w:val="2"/>
        <w:szCs w:val="2"/>
        <w:u w:val="none" w:color="000000"/>
        <w:effect w:val="none"/>
        <w:bdr w:val="none" w:sz="0" w:space="0" w:color="auto" w:frame="1"/>
        <w:shd w:val="clear" w:color="auto"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3">
      <w:numFmt w:val="decimal"/>
      <w:pStyle w:val="Annex"/>
      <w:lvlText w:val="%4"/>
      <w:lvlJc w:val="left"/>
      <w:pPr>
        <w:ind w:left="0" w:firstLine="0"/>
      </w:pPr>
      <w:rPr>
        <w:rFonts w:ascii="Times New Roman" w:hAnsi="Times New Roman" w:cs="Times New Roman" w:hint="default"/>
        <w:b w:val="0"/>
        <w:bCs w:val="0"/>
        <w:i w:val="0"/>
        <w:iCs w:val="0"/>
        <w:caps w:val="0"/>
        <w:smallCaps w:val="0"/>
        <w:strike w:val="0"/>
        <w:dstrike w:val="0"/>
        <w:noProof w:val="0"/>
        <w:vanish w:val="0"/>
        <w:webHidden w:val="0"/>
        <w:color w:val="000000"/>
        <w:spacing w:val="0"/>
        <w:w w:val="1"/>
        <w:kern w:val="0"/>
        <w:position w:val="0"/>
        <w:sz w:val="2"/>
        <w:szCs w:val="2"/>
        <w:u w:val="none" w:color="000000"/>
        <w:effect w:val="none"/>
        <w:bdr w:val="none" w:sz="0" w:space="0" w:color="auto" w:frame="1"/>
        <w:shd w:val="clear" w:color="auto"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80" w15:restartNumberingAfterBreak="0">
    <w:nsid w:val="297705AB"/>
    <w:multiLevelType w:val="hybridMultilevel"/>
    <w:tmpl w:val="5A90E38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1" w15:restartNumberingAfterBreak="0">
    <w:nsid w:val="2A757672"/>
    <w:multiLevelType w:val="multilevel"/>
    <w:tmpl w:val="62027784"/>
    <w:lvl w:ilvl="0">
      <w:start w:val="1"/>
      <w:numFmt w:val="decimal"/>
      <w:lvlText w:val="C-1-%1"/>
      <w:lvlJc w:val="left"/>
      <w:pPr>
        <w:ind w:left="567" w:hanging="567"/>
      </w:pPr>
      <w:rPr>
        <w:rFonts w:hint="default"/>
        <w:b/>
        <w:i w:val="0"/>
        <w:sz w:val="24"/>
      </w:rPr>
    </w:lvl>
    <w:lvl w:ilvl="1">
      <w:start w:val="1"/>
      <w:numFmt w:val="decimal"/>
      <w:lvlText w:val="C-1-%1.%2"/>
      <w:lvlJc w:val="left"/>
      <w:pPr>
        <w:ind w:left="709" w:hanging="709"/>
      </w:pPr>
      <w:rPr>
        <w:rFonts w:hint="default"/>
        <w:b/>
        <w:i w:val="0"/>
        <w:sz w:val="22"/>
      </w:rPr>
    </w:lvl>
    <w:lvl w:ilvl="2">
      <w:start w:val="1"/>
      <w:numFmt w:val="decimal"/>
      <w:lvlText w:val="C-1-%1.%2.%3"/>
      <w:lvlJc w:val="left"/>
      <w:pPr>
        <w:ind w:left="851" w:hanging="851"/>
      </w:pPr>
      <w:rPr>
        <w:rFonts w:hint="default"/>
        <w:b/>
        <w:i w:val="0"/>
        <w:sz w:val="20"/>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82" w15:restartNumberingAfterBreak="0">
    <w:nsid w:val="2ABF190B"/>
    <w:multiLevelType w:val="hybridMultilevel"/>
    <w:tmpl w:val="EE68A442"/>
    <w:lvl w:ilvl="0" w:tplc="F33CFD3C">
      <w:start w:val="1"/>
      <w:numFmt w:val="bullet"/>
      <w:lvlText w:val=""/>
      <w:lvlJc w:val="left"/>
      <w:pPr>
        <w:ind w:left="1020" w:hanging="360"/>
      </w:pPr>
      <w:rPr>
        <w:rFonts w:ascii="Symbol" w:hAnsi="Symbol"/>
      </w:rPr>
    </w:lvl>
    <w:lvl w:ilvl="1" w:tplc="9D08C48E">
      <w:start w:val="1"/>
      <w:numFmt w:val="bullet"/>
      <w:lvlText w:val=""/>
      <w:lvlJc w:val="left"/>
      <w:pPr>
        <w:ind w:left="1020" w:hanging="360"/>
      </w:pPr>
      <w:rPr>
        <w:rFonts w:ascii="Symbol" w:hAnsi="Symbol"/>
      </w:rPr>
    </w:lvl>
    <w:lvl w:ilvl="2" w:tplc="34A4C4BA">
      <w:start w:val="1"/>
      <w:numFmt w:val="bullet"/>
      <w:lvlText w:val=""/>
      <w:lvlJc w:val="left"/>
      <w:pPr>
        <w:ind w:left="1020" w:hanging="360"/>
      </w:pPr>
      <w:rPr>
        <w:rFonts w:ascii="Symbol" w:hAnsi="Symbol"/>
      </w:rPr>
    </w:lvl>
    <w:lvl w:ilvl="3" w:tplc="9CF87024">
      <w:start w:val="1"/>
      <w:numFmt w:val="bullet"/>
      <w:lvlText w:val=""/>
      <w:lvlJc w:val="left"/>
      <w:pPr>
        <w:ind w:left="1020" w:hanging="360"/>
      </w:pPr>
      <w:rPr>
        <w:rFonts w:ascii="Symbol" w:hAnsi="Symbol"/>
      </w:rPr>
    </w:lvl>
    <w:lvl w:ilvl="4" w:tplc="7F26472E">
      <w:start w:val="1"/>
      <w:numFmt w:val="bullet"/>
      <w:lvlText w:val=""/>
      <w:lvlJc w:val="left"/>
      <w:pPr>
        <w:ind w:left="1020" w:hanging="360"/>
      </w:pPr>
      <w:rPr>
        <w:rFonts w:ascii="Symbol" w:hAnsi="Symbol"/>
      </w:rPr>
    </w:lvl>
    <w:lvl w:ilvl="5" w:tplc="10DC1828">
      <w:start w:val="1"/>
      <w:numFmt w:val="bullet"/>
      <w:lvlText w:val=""/>
      <w:lvlJc w:val="left"/>
      <w:pPr>
        <w:ind w:left="1020" w:hanging="360"/>
      </w:pPr>
      <w:rPr>
        <w:rFonts w:ascii="Symbol" w:hAnsi="Symbol"/>
      </w:rPr>
    </w:lvl>
    <w:lvl w:ilvl="6" w:tplc="F958445C">
      <w:start w:val="1"/>
      <w:numFmt w:val="bullet"/>
      <w:lvlText w:val=""/>
      <w:lvlJc w:val="left"/>
      <w:pPr>
        <w:ind w:left="1020" w:hanging="360"/>
      </w:pPr>
      <w:rPr>
        <w:rFonts w:ascii="Symbol" w:hAnsi="Symbol"/>
      </w:rPr>
    </w:lvl>
    <w:lvl w:ilvl="7" w:tplc="0DA849E8">
      <w:start w:val="1"/>
      <w:numFmt w:val="bullet"/>
      <w:lvlText w:val=""/>
      <w:lvlJc w:val="left"/>
      <w:pPr>
        <w:ind w:left="1020" w:hanging="360"/>
      </w:pPr>
      <w:rPr>
        <w:rFonts w:ascii="Symbol" w:hAnsi="Symbol"/>
      </w:rPr>
    </w:lvl>
    <w:lvl w:ilvl="8" w:tplc="A7AACC04">
      <w:start w:val="1"/>
      <w:numFmt w:val="bullet"/>
      <w:lvlText w:val=""/>
      <w:lvlJc w:val="left"/>
      <w:pPr>
        <w:ind w:left="1020" w:hanging="360"/>
      </w:pPr>
      <w:rPr>
        <w:rFonts w:ascii="Symbol" w:hAnsi="Symbol"/>
      </w:rPr>
    </w:lvl>
  </w:abstractNum>
  <w:abstractNum w:abstractNumId="83" w15:restartNumberingAfterBreak="0">
    <w:nsid w:val="2BB878DD"/>
    <w:multiLevelType w:val="hybridMultilevel"/>
    <w:tmpl w:val="06A09C72"/>
    <w:lvl w:ilvl="0" w:tplc="76728750">
      <w:start w:val="1"/>
      <w:numFmt w:val="lowerRoman"/>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C3B1DAC"/>
    <w:multiLevelType w:val="hybridMultilevel"/>
    <w:tmpl w:val="16842B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2DED1BEA"/>
    <w:multiLevelType w:val="hybridMultilevel"/>
    <w:tmpl w:val="CB540F96"/>
    <w:lvl w:ilvl="0" w:tplc="7324CF22">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2ED730B2"/>
    <w:multiLevelType w:val="hybridMultilevel"/>
    <w:tmpl w:val="EECCC846"/>
    <w:lvl w:ilvl="0" w:tplc="B3D47256">
      <w:start w:val="1"/>
      <w:numFmt w:val="bullet"/>
      <w:pStyle w:val="ListParagraphinTab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EED04AF"/>
    <w:multiLevelType w:val="hybridMultilevel"/>
    <w:tmpl w:val="DF08D3A6"/>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F1A320B"/>
    <w:multiLevelType w:val="hybridMultilevel"/>
    <w:tmpl w:val="30D00E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2FFC1EC4"/>
    <w:multiLevelType w:val="hybridMultilevel"/>
    <w:tmpl w:val="13AE6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1042B6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1" w15:restartNumberingAfterBreak="0">
    <w:nsid w:val="31E90673"/>
    <w:multiLevelType w:val="multilevel"/>
    <w:tmpl w:val="F6F0DC72"/>
    <w:styleLink w:val="AppG"/>
    <w:lvl w:ilvl="0">
      <w:start w:val="1"/>
      <w:numFmt w:val="decimal"/>
      <w:lvlText w:val="G-%1"/>
      <w:lvlJc w:val="left"/>
      <w:pPr>
        <w:ind w:left="432" w:hanging="432"/>
      </w:pPr>
      <w:rPr>
        <w:rFonts w:hint="default"/>
      </w:rPr>
    </w:lvl>
    <w:lvl w:ilvl="1">
      <w:start w:val="1"/>
      <w:numFmt w:val="decimal"/>
      <w:lvlText w:val="G-%1.%2"/>
      <w:lvlJc w:val="left"/>
      <w:pPr>
        <w:ind w:left="576" w:hanging="576"/>
      </w:pPr>
      <w:rPr>
        <w:rFonts w:hint="default"/>
      </w:rPr>
    </w:lvl>
    <w:lvl w:ilvl="2">
      <w:start w:val="1"/>
      <w:numFmt w:val="decimal"/>
      <w:lvlText w:val="G-%1.%2.%3"/>
      <w:lvlJc w:val="left"/>
      <w:pPr>
        <w:ind w:left="720" w:hanging="720"/>
      </w:pPr>
      <w:rPr>
        <w:rFonts w:hint="default"/>
      </w:rPr>
    </w:lvl>
    <w:lvl w:ilvl="3">
      <w:start w:val="1"/>
      <w:numFmt w:val="decimal"/>
      <w:lvlText w:val="G-%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2" w15:restartNumberingAfterBreak="0">
    <w:nsid w:val="32A10F6C"/>
    <w:multiLevelType w:val="hybridMultilevel"/>
    <w:tmpl w:val="B622CE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32D25C1F"/>
    <w:multiLevelType w:val="hybridMultilevel"/>
    <w:tmpl w:val="C6D6727C"/>
    <w:lvl w:ilvl="0" w:tplc="6F46705E">
      <w:start w:val="1"/>
      <w:numFmt w:val="bullet"/>
      <w:lvlText w:val=""/>
      <w:lvlJc w:val="left"/>
      <w:pPr>
        <w:ind w:left="1020" w:hanging="360"/>
      </w:pPr>
      <w:rPr>
        <w:rFonts w:ascii="Symbol" w:hAnsi="Symbol"/>
      </w:rPr>
    </w:lvl>
    <w:lvl w:ilvl="1" w:tplc="32181324">
      <w:start w:val="1"/>
      <w:numFmt w:val="bullet"/>
      <w:lvlText w:val=""/>
      <w:lvlJc w:val="left"/>
      <w:pPr>
        <w:ind w:left="1020" w:hanging="360"/>
      </w:pPr>
      <w:rPr>
        <w:rFonts w:ascii="Symbol" w:hAnsi="Symbol"/>
      </w:rPr>
    </w:lvl>
    <w:lvl w:ilvl="2" w:tplc="88C6B08A">
      <w:start w:val="1"/>
      <w:numFmt w:val="bullet"/>
      <w:lvlText w:val=""/>
      <w:lvlJc w:val="left"/>
      <w:pPr>
        <w:ind w:left="1020" w:hanging="360"/>
      </w:pPr>
      <w:rPr>
        <w:rFonts w:ascii="Symbol" w:hAnsi="Symbol"/>
      </w:rPr>
    </w:lvl>
    <w:lvl w:ilvl="3" w:tplc="1C7C2D14">
      <w:start w:val="1"/>
      <w:numFmt w:val="bullet"/>
      <w:lvlText w:val=""/>
      <w:lvlJc w:val="left"/>
      <w:pPr>
        <w:ind w:left="1020" w:hanging="360"/>
      </w:pPr>
      <w:rPr>
        <w:rFonts w:ascii="Symbol" w:hAnsi="Symbol"/>
      </w:rPr>
    </w:lvl>
    <w:lvl w:ilvl="4" w:tplc="B6405848">
      <w:start w:val="1"/>
      <w:numFmt w:val="bullet"/>
      <w:lvlText w:val=""/>
      <w:lvlJc w:val="left"/>
      <w:pPr>
        <w:ind w:left="1020" w:hanging="360"/>
      </w:pPr>
      <w:rPr>
        <w:rFonts w:ascii="Symbol" w:hAnsi="Symbol"/>
      </w:rPr>
    </w:lvl>
    <w:lvl w:ilvl="5" w:tplc="3808F0FC">
      <w:start w:val="1"/>
      <w:numFmt w:val="bullet"/>
      <w:lvlText w:val=""/>
      <w:lvlJc w:val="left"/>
      <w:pPr>
        <w:ind w:left="1020" w:hanging="360"/>
      </w:pPr>
      <w:rPr>
        <w:rFonts w:ascii="Symbol" w:hAnsi="Symbol"/>
      </w:rPr>
    </w:lvl>
    <w:lvl w:ilvl="6" w:tplc="B83E975E">
      <w:start w:val="1"/>
      <w:numFmt w:val="bullet"/>
      <w:lvlText w:val=""/>
      <w:lvlJc w:val="left"/>
      <w:pPr>
        <w:ind w:left="1020" w:hanging="360"/>
      </w:pPr>
      <w:rPr>
        <w:rFonts w:ascii="Symbol" w:hAnsi="Symbol"/>
      </w:rPr>
    </w:lvl>
    <w:lvl w:ilvl="7" w:tplc="5DB66562">
      <w:start w:val="1"/>
      <w:numFmt w:val="bullet"/>
      <w:lvlText w:val=""/>
      <w:lvlJc w:val="left"/>
      <w:pPr>
        <w:ind w:left="1020" w:hanging="360"/>
      </w:pPr>
      <w:rPr>
        <w:rFonts w:ascii="Symbol" w:hAnsi="Symbol"/>
      </w:rPr>
    </w:lvl>
    <w:lvl w:ilvl="8" w:tplc="EB28E36E">
      <w:start w:val="1"/>
      <w:numFmt w:val="bullet"/>
      <w:lvlText w:val=""/>
      <w:lvlJc w:val="left"/>
      <w:pPr>
        <w:ind w:left="1020" w:hanging="360"/>
      </w:pPr>
      <w:rPr>
        <w:rFonts w:ascii="Symbol" w:hAnsi="Symbol"/>
      </w:rPr>
    </w:lvl>
  </w:abstractNum>
  <w:abstractNum w:abstractNumId="94" w15:restartNumberingAfterBreak="0">
    <w:nsid w:val="32D41E51"/>
    <w:multiLevelType w:val="hybridMultilevel"/>
    <w:tmpl w:val="79E49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33AC7EB8"/>
    <w:multiLevelType w:val="multilevel"/>
    <w:tmpl w:val="AC64227E"/>
    <w:lvl w:ilvl="0">
      <w:numFmt w:val="decimal"/>
      <w:pStyle w:val="Bibliography1"/>
      <w:lvlText w:val=""/>
      <w:lvlJc w:val="left"/>
      <w:pPr>
        <w:ind w:left="0" w:firstLine="0"/>
      </w:pPr>
    </w:lvl>
    <w:lvl w:ilvl="1">
      <w:numFmt w:val="decimal"/>
      <w:pStyle w:val="ListContinue2"/>
      <w:lvlText w:val=""/>
      <w:lvlJc w:val="left"/>
      <w:pPr>
        <w:ind w:left="0" w:firstLine="0"/>
      </w:pPr>
    </w:lvl>
    <w:lvl w:ilvl="2">
      <w:numFmt w:val="decimal"/>
      <w:pStyle w:val="ListContinue3"/>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6" w15:restartNumberingAfterBreak="0">
    <w:nsid w:val="34C1211B"/>
    <w:multiLevelType w:val="hybridMultilevel"/>
    <w:tmpl w:val="E9B204FA"/>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7" w15:restartNumberingAfterBreak="0">
    <w:nsid w:val="351A5D7A"/>
    <w:multiLevelType w:val="hybridMultilevel"/>
    <w:tmpl w:val="D4D6C48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60E74C0"/>
    <w:multiLevelType w:val="hybridMultilevel"/>
    <w:tmpl w:val="E73EDB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3655251B"/>
    <w:multiLevelType w:val="hybridMultilevel"/>
    <w:tmpl w:val="8EB655C4"/>
    <w:lvl w:ilvl="0" w:tplc="A3A817B8">
      <w:start w:val="1"/>
      <w:numFmt w:val="bullet"/>
      <w:lvlText w:val=""/>
      <w:lvlJc w:val="left"/>
      <w:pPr>
        <w:ind w:left="1020" w:hanging="360"/>
      </w:pPr>
      <w:rPr>
        <w:rFonts w:ascii="Symbol" w:hAnsi="Symbol"/>
      </w:rPr>
    </w:lvl>
    <w:lvl w:ilvl="1" w:tplc="716A8526">
      <w:start w:val="1"/>
      <w:numFmt w:val="bullet"/>
      <w:lvlText w:val=""/>
      <w:lvlJc w:val="left"/>
      <w:pPr>
        <w:ind w:left="1020" w:hanging="360"/>
      </w:pPr>
      <w:rPr>
        <w:rFonts w:ascii="Symbol" w:hAnsi="Symbol"/>
      </w:rPr>
    </w:lvl>
    <w:lvl w:ilvl="2" w:tplc="7B9232CE">
      <w:start w:val="1"/>
      <w:numFmt w:val="bullet"/>
      <w:lvlText w:val=""/>
      <w:lvlJc w:val="left"/>
      <w:pPr>
        <w:ind w:left="1020" w:hanging="360"/>
      </w:pPr>
      <w:rPr>
        <w:rFonts w:ascii="Symbol" w:hAnsi="Symbol"/>
      </w:rPr>
    </w:lvl>
    <w:lvl w:ilvl="3" w:tplc="5BBA8BF4">
      <w:start w:val="1"/>
      <w:numFmt w:val="bullet"/>
      <w:lvlText w:val=""/>
      <w:lvlJc w:val="left"/>
      <w:pPr>
        <w:ind w:left="1020" w:hanging="360"/>
      </w:pPr>
      <w:rPr>
        <w:rFonts w:ascii="Symbol" w:hAnsi="Symbol"/>
      </w:rPr>
    </w:lvl>
    <w:lvl w:ilvl="4" w:tplc="889C6E0C">
      <w:start w:val="1"/>
      <w:numFmt w:val="bullet"/>
      <w:lvlText w:val=""/>
      <w:lvlJc w:val="left"/>
      <w:pPr>
        <w:ind w:left="1020" w:hanging="360"/>
      </w:pPr>
      <w:rPr>
        <w:rFonts w:ascii="Symbol" w:hAnsi="Symbol"/>
      </w:rPr>
    </w:lvl>
    <w:lvl w:ilvl="5" w:tplc="40A2DAB6">
      <w:start w:val="1"/>
      <w:numFmt w:val="bullet"/>
      <w:lvlText w:val=""/>
      <w:lvlJc w:val="left"/>
      <w:pPr>
        <w:ind w:left="1020" w:hanging="360"/>
      </w:pPr>
      <w:rPr>
        <w:rFonts w:ascii="Symbol" w:hAnsi="Symbol"/>
      </w:rPr>
    </w:lvl>
    <w:lvl w:ilvl="6" w:tplc="26F04E38">
      <w:start w:val="1"/>
      <w:numFmt w:val="bullet"/>
      <w:lvlText w:val=""/>
      <w:lvlJc w:val="left"/>
      <w:pPr>
        <w:ind w:left="1020" w:hanging="360"/>
      </w:pPr>
      <w:rPr>
        <w:rFonts w:ascii="Symbol" w:hAnsi="Symbol"/>
      </w:rPr>
    </w:lvl>
    <w:lvl w:ilvl="7" w:tplc="2D4C305C">
      <w:start w:val="1"/>
      <w:numFmt w:val="bullet"/>
      <w:lvlText w:val=""/>
      <w:lvlJc w:val="left"/>
      <w:pPr>
        <w:ind w:left="1020" w:hanging="360"/>
      </w:pPr>
      <w:rPr>
        <w:rFonts w:ascii="Symbol" w:hAnsi="Symbol"/>
      </w:rPr>
    </w:lvl>
    <w:lvl w:ilvl="8" w:tplc="C1DE18BC">
      <w:start w:val="1"/>
      <w:numFmt w:val="bullet"/>
      <w:lvlText w:val=""/>
      <w:lvlJc w:val="left"/>
      <w:pPr>
        <w:ind w:left="1020" w:hanging="360"/>
      </w:pPr>
      <w:rPr>
        <w:rFonts w:ascii="Symbol" w:hAnsi="Symbol"/>
      </w:rPr>
    </w:lvl>
  </w:abstractNum>
  <w:abstractNum w:abstractNumId="100" w15:restartNumberingAfterBreak="0">
    <w:nsid w:val="37922378"/>
    <w:multiLevelType w:val="hybridMultilevel"/>
    <w:tmpl w:val="CD90A8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380027EF"/>
    <w:multiLevelType w:val="hybridMultilevel"/>
    <w:tmpl w:val="E0747162"/>
    <w:lvl w:ilvl="0" w:tplc="B8E604C8">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387D4433"/>
    <w:multiLevelType w:val="multilevel"/>
    <w:tmpl w:val="EF029DE6"/>
    <w:name w:val="heading"/>
    <w:lvl w:ilvl="0">
      <w:numFmt w:val="decimal"/>
      <w:pStyle w:val="ANNEX0"/>
      <w:lvlText w:val=""/>
      <w:lvlJc w:val="left"/>
      <w:pPr>
        <w:ind w:left="0" w:firstLine="0"/>
      </w:pPr>
    </w:lvl>
    <w:lvl w:ilvl="1">
      <w:numFmt w:val="decimal"/>
      <w:pStyle w:val="a2"/>
      <w:lvlText w:val=""/>
      <w:lvlJc w:val="left"/>
      <w:pPr>
        <w:ind w:left="0" w:firstLine="0"/>
      </w:pPr>
    </w:lvl>
    <w:lvl w:ilvl="2">
      <w:numFmt w:val="decimal"/>
      <w:pStyle w:val="a3"/>
      <w:lvlText w:val=""/>
      <w:lvlJc w:val="left"/>
      <w:pPr>
        <w:ind w:left="0" w:firstLine="0"/>
      </w:pPr>
    </w:lvl>
    <w:lvl w:ilvl="3">
      <w:numFmt w:val="decimal"/>
      <w:lvlText w:val=""/>
      <w:lvlJc w:val="left"/>
      <w:pPr>
        <w:ind w:left="0" w:firstLine="0"/>
      </w:pPr>
    </w:lvl>
    <w:lvl w:ilvl="4">
      <w:numFmt w:val="decimal"/>
      <w:pStyle w:val="a5"/>
      <w:lvlText w:val=""/>
      <w:lvlJc w:val="left"/>
      <w:pPr>
        <w:ind w:left="0" w:firstLine="0"/>
      </w:pPr>
    </w:lvl>
    <w:lvl w:ilvl="5">
      <w:numFmt w:val="decimal"/>
      <w:pStyle w:val="a6"/>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3" w15:restartNumberingAfterBreak="0">
    <w:nsid w:val="3ACF4895"/>
    <w:multiLevelType w:val="hybridMultilevel"/>
    <w:tmpl w:val="6AE8C7FC"/>
    <w:lvl w:ilvl="0" w:tplc="F3467058">
      <w:start w:val="1"/>
      <w:numFmt w:val="decimal"/>
      <w:lvlText w:val="A-%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3ACF4C4A"/>
    <w:multiLevelType w:val="hybridMultilevel"/>
    <w:tmpl w:val="ED7C3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B5727C0"/>
    <w:multiLevelType w:val="multilevel"/>
    <w:tmpl w:val="702486AC"/>
    <w:numStyleLink w:val="AppD"/>
  </w:abstractNum>
  <w:abstractNum w:abstractNumId="106" w15:restartNumberingAfterBreak="0">
    <w:nsid w:val="3BF15701"/>
    <w:multiLevelType w:val="multilevel"/>
    <w:tmpl w:val="BCBCFD4C"/>
    <w:styleLink w:val="CurrentList1"/>
    <w:lvl w:ilvl="0">
      <w:start w:val="4"/>
      <w:numFmt w:val="decimal"/>
      <w:lvlText w:val="C-%1"/>
      <w:lvlJc w:val="left"/>
      <w:pPr>
        <w:ind w:left="567" w:hanging="567"/>
      </w:pPr>
      <w:rPr>
        <w:rFonts w:hint="default"/>
        <w:b/>
        <w:i w:val="0"/>
        <w:sz w:val="24"/>
      </w:rPr>
    </w:lvl>
    <w:lvl w:ilvl="1">
      <w:start w:val="1"/>
      <w:numFmt w:val="decimal"/>
      <w:lvlText w:val="C-%1.%2"/>
      <w:lvlJc w:val="left"/>
      <w:pPr>
        <w:ind w:left="709" w:hanging="709"/>
      </w:pPr>
      <w:rPr>
        <w:rFonts w:hint="default"/>
        <w:b/>
        <w:i w:val="0"/>
        <w:strike w:val="0"/>
        <w:sz w:val="22"/>
      </w:rPr>
    </w:lvl>
    <w:lvl w:ilvl="2">
      <w:start w:val="1"/>
      <w:numFmt w:val="decimal"/>
      <w:lvlText w:val="C-%1.%2.%3"/>
      <w:lvlJc w:val="left"/>
      <w:pPr>
        <w:ind w:left="2553" w:hanging="851"/>
      </w:pPr>
      <w:rPr>
        <w:rFonts w:hint="default"/>
        <w:b/>
        <w:i w:val="0"/>
        <w:sz w:val="20"/>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107" w15:restartNumberingAfterBreak="0">
    <w:nsid w:val="3C2C22CA"/>
    <w:multiLevelType w:val="multilevel"/>
    <w:tmpl w:val="F6F0DC72"/>
    <w:numStyleLink w:val="AppG"/>
  </w:abstractNum>
  <w:abstractNum w:abstractNumId="108" w15:restartNumberingAfterBreak="0">
    <w:nsid w:val="3CD02DF3"/>
    <w:multiLevelType w:val="multilevel"/>
    <w:tmpl w:val="702486AC"/>
    <w:numStyleLink w:val="AppD"/>
  </w:abstractNum>
  <w:abstractNum w:abstractNumId="109" w15:restartNumberingAfterBreak="0">
    <w:nsid w:val="3D302BBC"/>
    <w:multiLevelType w:val="hybridMultilevel"/>
    <w:tmpl w:val="1B6A301C"/>
    <w:lvl w:ilvl="0" w:tplc="76728750">
      <w:start w:val="1"/>
      <w:numFmt w:val="lowerRoman"/>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EC309D5"/>
    <w:multiLevelType w:val="hybridMultilevel"/>
    <w:tmpl w:val="C8F63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3EF91518"/>
    <w:multiLevelType w:val="hybridMultilevel"/>
    <w:tmpl w:val="F4642BB6"/>
    <w:lvl w:ilvl="0" w:tplc="460C91D0">
      <w:start w:val="1"/>
      <w:numFmt w:val="bullet"/>
      <w:lvlText w:val=""/>
      <w:lvlJc w:val="left"/>
      <w:pPr>
        <w:ind w:left="1020" w:hanging="360"/>
      </w:pPr>
      <w:rPr>
        <w:rFonts w:ascii="Symbol" w:hAnsi="Symbol"/>
      </w:rPr>
    </w:lvl>
    <w:lvl w:ilvl="1" w:tplc="6B32EA20">
      <w:start w:val="1"/>
      <w:numFmt w:val="bullet"/>
      <w:lvlText w:val=""/>
      <w:lvlJc w:val="left"/>
      <w:pPr>
        <w:ind w:left="1020" w:hanging="360"/>
      </w:pPr>
      <w:rPr>
        <w:rFonts w:ascii="Symbol" w:hAnsi="Symbol"/>
      </w:rPr>
    </w:lvl>
    <w:lvl w:ilvl="2" w:tplc="4E2A200A">
      <w:start w:val="1"/>
      <w:numFmt w:val="bullet"/>
      <w:lvlText w:val=""/>
      <w:lvlJc w:val="left"/>
      <w:pPr>
        <w:ind w:left="1020" w:hanging="360"/>
      </w:pPr>
      <w:rPr>
        <w:rFonts w:ascii="Symbol" w:hAnsi="Symbol"/>
      </w:rPr>
    </w:lvl>
    <w:lvl w:ilvl="3" w:tplc="77DA755A">
      <w:start w:val="1"/>
      <w:numFmt w:val="bullet"/>
      <w:lvlText w:val=""/>
      <w:lvlJc w:val="left"/>
      <w:pPr>
        <w:ind w:left="1020" w:hanging="360"/>
      </w:pPr>
      <w:rPr>
        <w:rFonts w:ascii="Symbol" w:hAnsi="Symbol"/>
      </w:rPr>
    </w:lvl>
    <w:lvl w:ilvl="4" w:tplc="8556C32C">
      <w:start w:val="1"/>
      <w:numFmt w:val="bullet"/>
      <w:lvlText w:val=""/>
      <w:lvlJc w:val="left"/>
      <w:pPr>
        <w:ind w:left="1020" w:hanging="360"/>
      </w:pPr>
      <w:rPr>
        <w:rFonts w:ascii="Symbol" w:hAnsi="Symbol"/>
      </w:rPr>
    </w:lvl>
    <w:lvl w:ilvl="5" w:tplc="F3D490BA">
      <w:start w:val="1"/>
      <w:numFmt w:val="bullet"/>
      <w:lvlText w:val=""/>
      <w:lvlJc w:val="left"/>
      <w:pPr>
        <w:ind w:left="1020" w:hanging="360"/>
      </w:pPr>
      <w:rPr>
        <w:rFonts w:ascii="Symbol" w:hAnsi="Symbol"/>
      </w:rPr>
    </w:lvl>
    <w:lvl w:ilvl="6" w:tplc="ABAEE102">
      <w:start w:val="1"/>
      <w:numFmt w:val="bullet"/>
      <w:lvlText w:val=""/>
      <w:lvlJc w:val="left"/>
      <w:pPr>
        <w:ind w:left="1020" w:hanging="360"/>
      </w:pPr>
      <w:rPr>
        <w:rFonts w:ascii="Symbol" w:hAnsi="Symbol"/>
      </w:rPr>
    </w:lvl>
    <w:lvl w:ilvl="7" w:tplc="A000B010">
      <w:start w:val="1"/>
      <w:numFmt w:val="bullet"/>
      <w:lvlText w:val=""/>
      <w:lvlJc w:val="left"/>
      <w:pPr>
        <w:ind w:left="1020" w:hanging="360"/>
      </w:pPr>
      <w:rPr>
        <w:rFonts w:ascii="Symbol" w:hAnsi="Symbol"/>
      </w:rPr>
    </w:lvl>
    <w:lvl w:ilvl="8" w:tplc="F27AEC54">
      <w:start w:val="1"/>
      <w:numFmt w:val="bullet"/>
      <w:lvlText w:val=""/>
      <w:lvlJc w:val="left"/>
      <w:pPr>
        <w:ind w:left="1020" w:hanging="360"/>
      </w:pPr>
      <w:rPr>
        <w:rFonts w:ascii="Symbol" w:hAnsi="Symbol"/>
      </w:rPr>
    </w:lvl>
  </w:abstractNum>
  <w:abstractNum w:abstractNumId="112" w15:restartNumberingAfterBreak="0">
    <w:nsid w:val="4075777C"/>
    <w:multiLevelType w:val="multilevel"/>
    <w:tmpl w:val="C6842AAC"/>
    <w:lvl w:ilvl="0">
      <w:start w:val="1"/>
      <w:numFmt w:val="decimal"/>
      <w:lvlText w:val="%1)"/>
      <w:lvlJc w:val="left"/>
      <w:pPr>
        <w:ind w:left="360" w:hanging="360"/>
      </w:pPr>
    </w:lvl>
    <w:lvl w:ilvl="1">
      <w:start w:val="1"/>
      <w:numFmt w:val="lowerLetter"/>
      <w:lvlText w:val="%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3" w15:restartNumberingAfterBreak="0">
    <w:nsid w:val="40983B4B"/>
    <w:multiLevelType w:val="multilevel"/>
    <w:tmpl w:val="04BCDCAE"/>
    <w:numStyleLink w:val="AppE"/>
  </w:abstractNum>
  <w:abstractNum w:abstractNumId="114" w15:restartNumberingAfterBreak="0">
    <w:nsid w:val="41257B3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5" w15:restartNumberingAfterBreak="0">
    <w:nsid w:val="41C724A3"/>
    <w:multiLevelType w:val="hybridMultilevel"/>
    <w:tmpl w:val="853AA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3A007CF"/>
    <w:multiLevelType w:val="hybridMultilevel"/>
    <w:tmpl w:val="82AEF0DC"/>
    <w:lvl w:ilvl="0" w:tplc="040B0019">
      <w:start w:val="1"/>
      <w:numFmt w:val="lowerLetter"/>
      <w:lvlText w:val="%1."/>
      <w:lvlJc w:val="left"/>
      <w:pPr>
        <w:ind w:left="720" w:hanging="360"/>
      </w:pPr>
    </w:lvl>
    <w:lvl w:ilvl="1" w:tplc="040B0019">
      <w:start w:val="1"/>
      <w:numFmt w:val="lowerLetter"/>
      <w:lvlText w:val="%2."/>
      <w:lvlJc w:val="left"/>
      <w:pPr>
        <w:ind w:left="1440" w:hanging="360"/>
      </w:pPr>
    </w:lvl>
    <w:lvl w:ilvl="2" w:tplc="040B001B">
      <w:start w:val="1"/>
      <w:numFmt w:val="lowerRoman"/>
      <w:lvlText w:val="%3."/>
      <w:lvlJc w:val="right"/>
      <w:pPr>
        <w:ind w:left="2160" w:hanging="180"/>
      </w:pPr>
    </w:lvl>
    <w:lvl w:ilvl="3" w:tplc="040B000F">
      <w:start w:val="1"/>
      <w:numFmt w:val="decimal"/>
      <w:lvlText w:val="%4."/>
      <w:lvlJc w:val="left"/>
      <w:pPr>
        <w:ind w:left="2880" w:hanging="360"/>
      </w:pPr>
    </w:lvl>
    <w:lvl w:ilvl="4" w:tplc="040B0019">
      <w:start w:val="1"/>
      <w:numFmt w:val="lowerLetter"/>
      <w:lvlText w:val="%5."/>
      <w:lvlJc w:val="left"/>
      <w:pPr>
        <w:ind w:left="3600" w:hanging="360"/>
      </w:pPr>
    </w:lvl>
    <w:lvl w:ilvl="5" w:tplc="040B001B">
      <w:start w:val="1"/>
      <w:numFmt w:val="lowerRoman"/>
      <w:lvlText w:val="%6."/>
      <w:lvlJc w:val="right"/>
      <w:pPr>
        <w:ind w:left="4320" w:hanging="180"/>
      </w:pPr>
    </w:lvl>
    <w:lvl w:ilvl="6" w:tplc="040B000F">
      <w:start w:val="1"/>
      <w:numFmt w:val="decimal"/>
      <w:lvlText w:val="%7."/>
      <w:lvlJc w:val="left"/>
      <w:pPr>
        <w:ind w:left="5040" w:hanging="360"/>
      </w:pPr>
    </w:lvl>
    <w:lvl w:ilvl="7" w:tplc="040B0019">
      <w:start w:val="1"/>
      <w:numFmt w:val="lowerLetter"/>
      <w:lvlText w:val="%8."/>
      <w:lvlJc w:val="left"/>
      <w:pPr>
        <w:ind w:left="5760" w:hanging="360"/>
      </w:pPr>
    </w:lvl>
    <w:lvl w:ilvl="8" w:tplc="040B001B">
      <w:start w:val="1"/>
      <w:numFmt w:val="lowerRoman"/>
      <w:lvlText w:val="%9."/>
      <w:lvlJc w:val="right"/>
      <w:pPr>
        <w:ind w:left="6480" w:hanging="180"/>
      </w:pPr>
    </w:lvl>
  </w:abstractNum>
  <w:abstractNum w:abstractNumId="117" w15:restartNumberingAfterBreak="0">
    <w:nsid w:val="43AE3F6E"/>
    <w:multiLevelType w:val="hybridMultilevel"/>
    <w:tmpl w:val="64FEF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45F2853"/>
    <w:multiLevelType w:val="hybridMultilevel"/>
    <w:tmpl w:val="4B708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4C73C1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0" w15:restartNumberingAfterBreak="0">
    <w:nsid w:val="44FC392E"/>
    <w:multiLevelType w:val="multilevel"/>
    <w:tmpl w:val="702486AC"/>
    <w:numStyleLink w:val="AppD"/>
  </w:abstractNum>
  <w:abstractNum w:abstractNumId="121" w15:restartNumberingAfterBreak="0">
    <w:nsid w:val="45D40C99"/>
    <w:multiLevelType w:val="hybridMultilevel"/>
    <w:tmpl w:val="F63E67A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2" w15:restartNumberingAfterBreak="0">
    <w:nsid w:val="465444B4"/>
    <w:multiLevelType w:val="hybridMultilevel"/>
    <w:tmpl w:val="8090B64E"/>
    <w:lvl w:ilvl="0" w:tplc="04090001">
      <w:start w:val="1"/>
      <w:numFmt w:val="bullet"/>
      <w:lvlText w:val=""/>
      <w:lvlJc w:val="left"/>
      <w:pPr>
        <w:ind w:left="720" w:hanging="360"/>
      </w:pPr>
      <w:rPr>
        <w:rFonts w:ascii="Symbol" w:hAnsi="Symbol" w:hint="default"/>
      </w:rPr>
    </w:lvl>
    <w:lvl w:ilvl="1" w:tplc="70724376">
      <w:numFmt w:val="bullet"/>
      <w:lvlText w:val="-"/>
      <w:lvlJc w:val="left"/>
      <w:pPr>
        <w:ind w:left="1440" w:hanging="360"/>
      </w:pPr>
      <w:rPr>
        <w:rFonts w:ascii="Arial" w:eastAsia="MS Mincho"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6626DA9"/>
    <w:multiLevelType w:val="multilevel"/>
    <w:tmpl w:val="702486AC"/>
    <w:numStyleLink w:val="AppD"/>
  </w:abstractNum>
  <w:abstractNum w:abstractNumId="124" w15:restartNumberingAfterBreak="0">
    <w:nsid w:val="46D478EA"/>
    <w:multiLevelType w:val="hybridMultilevel"/>
    <w:tmpl w:val="118A2A7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47170544"/>
    <w:multiLevelType w:val="multilevel"/>
    <w:tmpl w:val="702486AC"/>
    <w:numStyleLink w:val="AppD"/>
  </w:abstractNum>
  <w:abstractNum w:abstractNumId="126" w15:restartNumberingAfterBreak="0">
    <w:nsid w:val="472B0821"/>
    <w:multiLevelType w:val="hybridMultilevel"/>
    <w:tmpl w:val="367A6CC4"/>
    <w:lvl w:ilvl="0" w:tplc="8F1A67D2">
      <w:start w:val="19"/>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48B34F9F"/>
    <w:multiLevelType w:val="hybridMultilevel"/>
    <w:tmpl w:val="273231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48B50733"/>
    <w:multiLevelType w:val="hybridMultilevel"/>
    <w:tmpl w:val="E52A22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96A34CD"/>
    <w:multiLevelType w:val="hybridMultilevel"/>
    <w:tmpl w:val="8F0423BE"/>
    <w:lvl w:ilvl="0" w:tplc="AB72E12A">
      <w:start w:val="1"/>
      <w:numFmt w:val="bullet"/>
      <w:lvlText w:val=""/>
      <w:lvlJc w:val="left"/>
      <w:pPr>
        <w:ind w:left="1020" w:hanging="360"/>
      </w:pPr>
      <w:rPr>
        <w:rFonts w:ascii="Symbol" w:hAnsi="Symbol"/>
      </w:rPr>
    </w:lvl>
    <w:lvl w:ilvl="1" w:tplc="997006B8">
      <w:start w:val="1"/>
      <w:numFmt w:val="bullet"/>
      <w:lvlText w:val=""/>
      <w:lvlJc w:val="left"/>
      <w:pPr>
        <w:ind w:left="1020" w:hanging="360"/>
      </w:pPr>
      <w:rPr>
        <w:rFonts w:ascii="Symbol" w:hAnsi="Symbol"/>
      </w:rPr>
    </w:lvl>
    <w:lvl w:ilvl="2" w:tplc="007CF3E4">
      <w:start w:val="1"/>
      <w:numFmt w:val="bullet"/>
      <w:lvlText w:val=""/>
      <w:lvlJc w:val="left"/>
      <w:pPr>
        <w:ind w:left="1020" w:hanging="360"/>
      </w:pPr>
      <w:rPr>
        <w:rFonts w:ascii="Symbol" w:hAnsi="Symbol"/>
      </w:rPr>
    </w:lvl>
    <w:lvl w:ilvl="3" w:tplc="FEB05672">
      <w:start w:val="1"/>
      <w:numFmt w:val="bullet"/>
      <w:lvlText w:val=""/>
      <w:lvlJc w:val="left"/>
      <w:pPr>
        <w:ind w:left="1020" w:hanging="360"/>
      </w:pPr>
      <w:rPr>
        <w:rFonts w:ascii="Symbol" w:hAnsi="Symbol"/>
      </w:rPr>
    </w:lvl>
    <w:lvl w:ilvl="4" w:tplc="A552B18E">
      <w:start w:val="1"/>
      <w:numFmt w:val="bullet"/>
      <w:lvlText w:val=""/>
      <w:lvlJc w:val="left"/>
      <w:pPr>
        <w:ind w:left="1020" w:hanging="360"/>
      </w:pPr>
      <w:rPr>
        <w:rFonts w:ascii="Symbol" w:hAnsi="Symbol"/>
      </w:rPr>
    </w:lvl>
    <w:lvl w:ilvl="5" w:tplc="44BAFDC6">
      <w:start w:val="1"/>
      <w:numFmt w:val="bullet"/>
      <w:lvlText w:val=""/>
      <w:lvlJc w:val="left"/>
      <w:pPr>
        <w:ind w:left="1020" w:hanging="360"/>
      </w:pPr>
      <w:rPr>
        <w:rFonts w:ascii="Symbol" w:hAnsi="Symbol"/>
      </w:rPr>
    </w:lvl>
    <w:lvl w:ilvl="6" w:tplc="4AFC1118">
      <w:start w:val="1"/>
      <w:numFmt w:val="bullet"/>
      <w:lvlText w:val=""/>
      <w:lvlJc w:val="left"/>
      <w:pPr>
        <w:ind w:left="1020" w:hanging="360"/>
      </w:pPr>
      <w:rPr>
        <w:rFonts w:ascii="Symbol" w:hAnsi="Symbol"/>
      </w:rPr>
    </w:lvl>
    <w:lvl w:ilvl="7" w:tplc="39EC9052">
      <w:start w:val="1"/>
      <w:numFmt w:val="bullet"/>
      <w:lvlText w:val=""/>
      <w:lvlJc w:val="left"/>
      <w:pPr>
        <w:ind w:left="1020" w:hanging="360"/>
      </w:pPr>
      <w:rPr>
        <w:rFonts w:ascii="Symbol" w:hAnsi="Symbol"/>
      </w:rPr>
    </w:lvl>
    <w:lvl w:ilvl="8" w:tplc="183CF5BC">
      <w:start w:val="1"/>
      <w:numFmt w:val="bullet"/>
      <w:lvlText w:val=""/>
      <w:lvlJc w:val="left"/>
      <w:pPr>
        <w:ind w:left="1020" w:hanging="360"/>
      </w:pPr>
      <w:rPr>
        <w:rFonts w:ascii="Symbol" w:hAnsi="Symbol"/>
      </w:rPr>
    </w:lvl>
  </w:abstractNum>
  <w:abstractNum w:abstractNumId="130" w15:restartNumberingAfterBreak="0">
    <w:nsid w:val="4A804E75"/>
    <w:multiLevelType w:val="multilevel"/>
    <w:tmpl w:val="BE1E3604"/>
    <w:lvl w:ilvl="0">
      <w:start w:val="1"/>
      <w:numFmt w:val="decimal"/>
      <w:lvlText w:val="C-4-%1"/>
      <w:lvlJc w:val="left"/>
      <w:pPr>
        <w:ind w:left="567" w:hanging="567"/>
      </w:pPr>
      <w:rPr>
        <w:rFonts w:hint="default"/>
        <w:b/>
        <w:i w:val="0"/>
        <w:sz w:val="24"/>
      </w:rPr>
    </w:lvl>
    <w:lvl w:ilvl="1">
      <w:start w:val="1"/>
      <w:numFmt w:val="decimal"/>
      <w:lvlText w:val="C-4-%1.%2"/>
      <w:lvlJc w:val="left"/>
      <w:pPr>
        <w:ind w:left="709" w:hanging="709"/>
      </w:pPr>
      <w:rPr>
        <w:rFonts w:hint="default"/>
        <w:b/>
        <w:i w:val="0"/>
        <w:sz w:val="22"/>
      </w:rPr>
    </w:lvl>
    <w:lvl w:ilvl="2">
      <w:start w:val="1"/>
      <w:numFmt w:val="decimal"/>
      <w:lvlText w:val="C-4-%1.%2.%3"/>
      <w:lvlJc w:val="left"/>
      <w:pPr>
        <w:ind w:left="851" w:hanging="851"/>
      </w:pPr>
      <w:rPr>
        <w:rFonts w:hint="default"/>
        <w:b/>
        <w:i w:val="0"/>
        <w:sz w:val="20"/>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131" w15:restartNumberingAfterBreak="0">
    <w:nsid w:val="4A8217EB"/>
    <w:multiLevelType w:val="multilevel"/>
    <w:tmpl w:val="702486AC"/>
    <w:numStyleLink w:val="AppD"/>
  </w:abstractNum>
  <w:abstractNum w:abstractNumId="132" w15:restartNumberingAfterBreak="0">
    <w:nsid w:val="4B7D34FD"/>
    <w:multiLevelType w:val="hybridMultilevel"/>
    <w:tmpl w:val="F7446FA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4B9E3082"/>
    <w:multiLevelType w:val="hybridMultilevel"/>
    <w:tmpl w:val="44024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BA119A9"/>
    <w:multiLevelType w:val="multilevel"/>
    <w:tmpl w:val="0B503EB6"/>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b/>
        <w:i w:val="0"/>
        <w:strike w:val="0"/>
        <w:sz w:val="22"/>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numFmt w:val="decimal"/>
      <w:lvlText w:val="%4"/>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35" w15:restartNumberingAfterBreak="0">
    <w:nsid w:val="4BE96288"/>
    <w:multiLevelType w:val="hybridMultilevel"/>
    <w:tmpl w:val="7A6E6B00"/>
    <w:lvl w:ilvl="0" w:tplc="4C76CFD8">
      <w:start w:val="1"/>
      <w:numFmt w:val="bullet"/>
      <w:lvlText w:val=""/>
      <w:lvlJc w:val="left"/>
      <w:pPr>
        <w:ind w:left="1020" w:hanging="360"/>
      </w:pPr>
      <w:rPr>
        <w:rFonts w:ascii="Symbol" w:hAnsi="Symbol"/>
      </w:rPr>
    </w:lvl>
    <w:lvl w:ilvl="1" w:tplc="0F5A4A30">
      <w:start w:val="1"/>
      <w:numFmt w:val="bullet"/>
      <w:lvlText w:val=""/>
      <w:lvlJc w:val="left"/>
      <w:pPr>
        <w:ind w:left="1020" w:hanging="360"/>
      </w:pPr>
      <w:rPr>
        <w:rFonts w:ascii="Symbol" w:hAnsi="Symbol"/>
      </w:rPr>
    </w:lvl>
    <w:lvl w:ilvl="2" w:tplc="77822736">
      <w:start w:val="1"/>
      <w:numFmt w:val="bullet"/>
      <w:lvlText w:val=""/>
      <w:lvlJc w:val="left"/>
      <w:pPr>
        <w:ind w:left="1020" w:hanging="360"/>
      </w:pPr>
      <w:rPr>
        <w:rFonts w:ascii="Symbol" w:hAnsi="Symbol"/>
      </w:rPr>
    </w:lvl>
    <w:lvl w:ilvl="3" w:tplc="A182A0E6">
      <w:start w:val="1"/>
      <w:numFmt w:val="bullet"/>
      <w:lvlText w:val=""/>
      <w:lvlJc w:val="left"/>
      <w:pPr>
        <w:ind w:left="1020" w:hanging="360"/>
      </w:pPr>
      <w:rPr>
        <w:rFonts w:ascii="Symbol" w:hAnsi="Symbol"/>
      </w:rPr>
    </w:lvl>
    <w:lvl w:ilvl="4" w:tplc="364A3102">
      <w:start w:val="1"/>
      <w:numFmt w:val="bullet"/>
      <w:lvlText w:val=""/>
      <w:lvlJc w:val="left"/>
      <w:pPr>
        <w:ind w:left="1020" w:hanging="360"/>
      </w:pPr>
      <w:rPr>
        <w:rFonts w:ascii="Symbol" w:hAnsi="Symbol"/>
      </w:rPr>
    </w:lvl>
    <w:lvl w:ilvl="5" w:tplc="657CD4B8">
      <w:start w:val="1"/>
      <w:numFmt w:val="bullet"/>
      <w:lvlText w:val=""/>
      <w:lvlJc w:val="left"/>
      <w:pPr>
        <w:ind w:left="1020" w:hanging="360"/>
      </w:pPr>
      <w:rPr>
        <w:rFonts w:ascii="Symbol" w:hAnsi="Symbol"/>
      </w:rPr>
    </w:lvl>
    <w:lvl w:ilvl="6" w:tplc="39387172">
      <w:start w:val="1"/>
      <w:numFmt w:val="bullet"/>
      <w:lvlText w:val=""/>
      <w:lvlJc w:val="left"/>
      <w:pPr>
        <w:ind w:left="1020" w:hanging="360"/>
      </w:pPr>
      <w:rPr>
        <w:rFonts w:ascii="Symbol" w:hAnsi="Symbol"/>
      </w:rPr>
    </w:lvl>
    <w:lvl w:ilvl="7" w:tplc="BA9EE884">
      <w:start w:val="1"/>
      <w:numFmt w:val="bullet"/>
      <w:lvlText w:val=""/>
      <w:lvlJc w:val="left"/>
      <w:pPr>
        <w:ind w:left="1020" w:hanging="360"/>
      </w:pPr>
      <w:rPr>
        <w:rFonts w:ascii="Symbol" w:hAnsi="Symbol"/>
      </w:rPr>
    </w:lvl>
    <w:lvl w:ilvl="8" w:tplc="B5760FBA">
      <w:start w:val="1"/>
      <w:numFmt w:val="bullet"/>
      <w:lvlText w:val=""/>
      <w:lvlJc w:val="left"/>
      <w:pPr>
        <w:ind w:left="1020" w:hanging="360"/>
      </w:pPr>
      <w:rPr>
        <w:rFonts w:ascii="Symbol" w:hAnsi="Symbol"/>
      </w:rPr>
    </w:lvl>
  </w:abstractNum>
  <w:abstractNum w:abstractNumId="136" w15:restartNumberingAfterBreak="0">
    <w:nsid w:val="4C4826A9"/>
    <w:multiLevelType w:val="hybridMultilevel"/>
    <w:tmpl w:val="CAEE930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C757C7E"/>
    <w:multiLevelType w:val="hybridMultilevel"/>
    <w:tmpl w:val="118A2A76"/>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8" w15:restartNumberingAfterBreak="0">
    <w:nsid w:val="4CF2238F"/>
    <w:multiLevelType w:val="hybridMultilevel"/>
    <w:tmpl w:val="DDB89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E1E2D1E"/>
    <w:multiLevelType w:val="hybridMultilevel"/>
    <w:tmpl w:val="18606D1A"/>
    <w:lvl w:ilvl="0" w:tplc="040B0019">
      <w:start w:val="1"/>
      <w:numFmt w:val="lowerLetter"/>
      <w:lvlText w:val="%1."/>
      <w:lvlJc w:val="left"/>
      <w:pPr>
        <w:ind w:left="720" w:hanging="360"/>
      </w:pPr>
    </w:lvl>
    <w:lvl w:ilvl="1" w:tplc="040B0019">
      <w:start w:val="1"/>
      <w:numFmt w:val="lowerLetter"/>
      <w:lvlText w:val="%2."/>
      <w:lvlJc w:val="left"/>
      <w:pPr>
        <w:ind w:left="1440" w:hanging="360"/>
      </w:pPr>
    </w:lvl>
    <w:lvl w:ilvl="2" w:tplc="040B001B">
      <w:start w:val="1"/>
      <w:numFmt w:val="lowerRoman"/>
      <w:lvlText w:val="%3."/>
      <w:lvlJc w:val="right"/>
      <w:pPr>
        <w:ind w:left="2160" w:hanging="180"/>
      </w:pPr>
    </w:lvl>
    <w:lvl w:ilvl="3" w:tplc="040B000F">
      <w:start w:val="1"/>
      <w:numFmt w:val="decimal"/>
      <w:lvlText w:val="%4."/>
      <w:lvlJc w:val="left"/>
      <w:pPr>
        <w:ind w:left="2880" w:hanging="360"/>
      </w:pPr>
    </w:lvl>
    <w:lvl w:ilvl="4" w:tplc="040B0019">
      <w:start w:val="1"/>
      <w:numFmt w:val="lowerLetter"/>
      <w:lvlText w:val="%5."/>
      <w:lvlJc w:val="left"/>
      <w:pPr>
        <w:ind w:left="3600" w:hanging="360"/>
      </w:pPr>
    </w:lvl>
    <w:lvl w:ilvl="5" w:tplc="040B001B">
      <w:start w:val="1"/>
      <w:numFmt w:val="lowerRoman"/>
      <w:lvlText w:val="%6."/>
      <w:lvlJc w:val="right"/>
      <w:pPr>
        <w:ind w:left="4320" w:hanging="180"/>
      </w:pPr>
    </w:lvl>
    <w:lvl w:ilvl="6" w:tplc="040B000F">
      <w:start w:val="1"/>
      <w:numFmt w:val="decimal"/>
      <w:lvlText w:val="%7."/>
      <w:lvlJc w:val="left"/>
      <w:pPr>
        <w:ind w:left="5040" w:hanging="360"/>
      </w:pPr>
    </w:lvl>
    <w:lvl w:ilvl="7" w:tplc="040B0019">
      <w:start w:val="1"/>
      <w:numFmt w:val="lowerLetter"/>
      <w:lvlText w:val="%8."/>
      <w:lvlJc w:val="left"/>
      <w:pPr>
        <w:ind w:left="5760" w:hanging="360"/>
      </w:pPr>
    </w:lvl>
    <w:lvl w:ilvl="8" w:tplc="040B001B">
      <w:start w:val="1"/>
      <w:numFmt w:val="lowerRoman"/>
      <w:lvlText w:val="%9."/>
      <w:lvlJc w:val="right"/>
      <w:pPr>
        <w:ind w:left="6480" w:hanging="180"/>
      </w:pPr>
    </w:lvl>
  </w:abstractNum>
  <w:abstractNum w:abstractNumId="140" w15:restartNumberingAfterBreak="0">
    <w:nsid w:val="4E4C0768"/>
    <w:multiLevelType w:val="hybridMultilevel"/>
    <w:tmpl w:val="8D7AEE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4E7C3393"/>
    <w:multiLevelType w:val="hybridMultilevel"/>
    <w:tmpl w:val="4CC6AF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44867F4">
      <w:start w:val="1"/>
      <w:numFmt w:val="decimal"/>
      <w:lvlText w:val="%4."/>
      <w:lvlJc w:val="left"/>
      <w:pPr>
        <w:ind w:left="2880" w:hanging="360"/>
      </w:pPr>
      <w:rPr>
        <w:i/>
        <w:iCs/>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4F787990"/>
    <w:multiLevelType w:val="hybridMultilevel"/>
    <w:tmpl w:val="0BF05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503F39B2"/>
    <w:multiLevelType w:val="multilevel"/>
    <w:tmpl w:val="E5FEDA24"/>
    <w:numStyleLink w:val="AppF"/>
  </w:abstractNum>
  <w:abstractNum w:abstractNumId="144" w15:restartNumberingAfterBreak="0">
    <w:nsid w:val="508F32B4"/>
    <w:multiLevelType w:val="hybridMultilevel"/>
    <w:tmpl w:val="9E746C34"/>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510206C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6" w15:restartNumberingAfterBreak="0">
    <w:nsid w:val="51880CAC"/>
    <w:multiLevelType w:val="hybridMultilevel"/>
    <w:tmpl w:val="197C281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52280C92"/>
    <w:multiLevelType w:val="hybridMultilevel"/>
    <w:tmpl w:val="3364DF22"/>
    <w:lvl w:ilvl="0" w:tplc="040B0019">
      <w:start w:val="1"/>
      <w:numFmt w:val="lowerLetter"/>
      <w:lvlText w:val="%1."/>
      <w:lvlJc w:val="left"/>
      <w:pPr>
        <w:ind w:left="720" w:hanging="360"/>
      </w:pPr>
    </w:lvl>
    <w:lvl w:ilvl="1" w:tplc="040B0019">
      <w:start w:val="1"/>
      <w:numFmt w:val="lowerLetter"/>
      <w:lvlText w:val="%2."/>
      <w:lvlJc w:val="left"/>
      <w:pPr>
        <w:ind w:left="1440" w:hanging="360"/>
      </w:pPr>
    </w:lvl>
    <w:lvl w:ilvl="2" w:tplc="040B001B">
      <w:start w:val="1"/>
      <w:numFmt w:val="lowerRoman"/>
      <w:lvlText w:val="%3."/>
      <w:lvlJc w:val="right"/>
      <w:pPr>
        <w:ind w:left="2160" w:hanging="180"/>
      </w:pPr>
    </w:lvl>
    <w:lvl w:ilvl="3" w:tplc="040B000F">
      <w:start w:val="1"/>
      <w:numFmt w:val="decimal"/>
      <w:lvlText w:val="%4."/>
      <w:lvlJc w:val="left"/>
      <w:pPr>
        <w:ind w:left="2880" w:hanging="360"/>
      </w:pPr>
    </w:lvl>
    <w:lvl w:ilvl="4" w:tplc="040B0019">
      <w:start w:val="1"/>
      <w:numFmt w:val="lowerLetter"/>
      <w:lvlText w:val="%5."/>
      <w:lvlJc w:val="left"/>
      <w:pPr>
        <w:ind w:left="3600" w:hanging="360"/>
      </w:pPr>
    </w:lvl>
    <w:lvl w:ilvl="5" w:tplc="040B001B">
      <w:start w:val="1"/>
      <w:numFmt w:val="lowerRoman"/>
      <w:lvlText w:val="%6."/>
      <w:lvlJc w:val="right"/>
      <w:pPr>
        <w:ind w:left="4320" w:hanging="180"/>
      </w:pPr>
    </w:lvl>
    <w:lvl w:ilvl="6" w:tplc="040B000F">
      <w:start w:val="1"/>
      <w:numFmt w:val="decimal"/>
      <w:lvlText w:val="%7."/>
      <w:lvlJc w:val="left"/>
      <w:pPr>
        <w:ind w:left="5040" w:hanging="360"/>
      </w:pPr>
    </w:lvl>
    <w:lvl w:ilvl="7" w:tplc="040B0019">
      <w:start w:val="1"/>
      <w:numFmt w:val="lowerLetter"/>
      <w:lvlText w:val="%8."/>
      <w:lvlJc w:val="left"/>
      <w:pPr>
        <w:ind w:left="5760" w:hanging="360"/>
      </w:pPr>
    </w:lvl>
    <w:lvl w:ilvl="8" w:tplc="040B001B">
      <w:start w:val="1"/>
      <w:numFmt w:val="lowerRoman"/>
      <w:lvlText w:val="%9."/>
      <w:lvlJc w:val="right"/>
      <w:pPr>
        <w:ind w:left="6480" w:hanging="180"/>
      </w:pPr>
    </w:lvl>
  </w:abstractNum>
  <w:abstractNum w:abstractNumId="148" w15:restartNumberingAfterBreak="0">
    <w:nsid w:val="523A40A3"/>
    <w:multiLevelType w:val="hybridMultilevel"/>
    <w:tmpl w:val="F9467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286310B"/>
    <w:multiLevelType w:val="hybridMultilevel"/>
    <w:tmpl w:val="2EEC9A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52CE5FF2"/>
    <w:multiLevelType w:val="hybridMultilevel"/>
    <w:tmpl w:val="2F2ACDF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1" w15:restartNumberingAfterBreak="0">
    <w:nsid w:val="5334263B"/>
    <w:multiLevelType w:val="hybridMultilevel"/>
    <w:tmpl w:val="B6F8D8A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2" w15:restartNumberingAfterBreak="0">
    <w:nsid w:val="55544157"/>
    <w:multiLevelType w:val="hybridMultilevel"/>
    <w:tmpl w:val="5F98CFF8"/>
    <w:lvl w:ilvl="0" w:tplc="F01E31BC">
      <w:start w:val="1"/>
      <w:numFmt w:val="lowerLetter"/>
      <w:lvlText w:val="%1)"/>
      <w:lvlJc w:val="left"/>
      <w:pPr>
        <w:ind w:left="720" w:hanging="360"/>
      </w:pPr>
      <w:rPr>
        <w:b w:val="0"/>
        <w:bCs w:val="0"/>
        <w:strike w:val="0"/>
      </w:r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5F3047A"/>
    <w:multiLevelType w:val="hybridMultilevel"/>
    <w:tmpl w:val="C42ECD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4" w15:restartNumberingAfterBreak="0">
    <w:nsid w:val="566B0025"/>
    <w:multiLevelType w:val="hybridMultilevel"/>
    <w:tmpl w:val="599E6C80"/>
    <w:lvl w:ilvl="0" w:tplc="04090017">
      <w:start w:val="1"/>
      <w:numFmt w:val="lowerLetter"/>
      <w:lvlText w:val="%1)"/>
      <w:lvlJc w:val="left"/>
      <w:pPr>
        <w:ind w:left="720" w:hanging="360"/>
      </w:pPr>
    </w:lvl>
    <w:lvl w:ilvl="1" w:tplc="76728750">
      <w:start w:val="1"/>
      <w:numFmt w:val="lowerRoman"/>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85C79CC"/>
    <w:multiLevelType w:val="hybridMultilevel"/>
    <w:tmpl w:val="8E76D30A"/>
    <w:lvl w:ilvl="0" w:tplc="12EE71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9001565"/>
    <w:multiLevelType w:val="hybridMultilevel"/>
    <w:tmpl w:val="FBC69C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90142AF"/>
    <w:multiLevelType w:val="hybridMultilevel"/>
    <w:tmpl w:val="91FAC7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8" w15:restartNumberingAfterBreak="0">
    <w:nsid w:val="591E1D2F"/>
    <w:multiLevelType w:val="hybridMultilevel"/>
    <w:tmpl w:val="9BAEEFCE"/>
    <w:lvl w:ilvl="0" w:tplc="0809000F">
      <w:start w:val="1"/>
      <w:numFmt w:val="decimal"/>
      <w:lvlText w:val="%1."/>
      <w:lvlJc w:val="left"/>
      <w:pPr>
        <w:ind w:left="720" w:hanging="360"/>
      </w:pPr>
      <w:rPr>
        <w:rFonts w:hint="default"/>
        <w:b w:val="0"/>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9" w15:restartNumberingAfterBreak="0">
    <w:nsid w:val="596B2C10"/>
    <w:multiLevelType w:val="hybridMultilevel"/>
    <w:tmpl w:val="19A2B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9D33754"/>
    <w:multiLevelType w:val="hybridMultilevel"/>
    <w:tmpl w:val="A8F08900"/>
    <w:lvl w:ilvl="0" w:tplc="76728750">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AA12B53"/>
    <w:multiLevelType w:val="hybridMultilevel"/>
    <w:tmpl w:val="8F425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BF769CA"/>
    <w:multiLevelType w:val="hybridMultilevel"/>
    <w:tmpl w:val="8AEAA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C0B521C"/>
    <w:multiLevelType w:val="hybridMultilevel"/>
    <w:tmpl w:val="C11E2BA2"/>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4" w15:restartNumberingAfterBreak="0">
    <w:nsid w:val="5C0C097B"/>
    <w:multiLevelType w:val="multilevel"/>
    <w:tmpl w:val="F516D950"/>
    <w:lvl w:ilvl="0">
      <w:start w:val="2"/>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b/>
        <w:i w:val="0"/>
        <w:strike w:val="0"/>
        <w:sz w:val="22"/>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numFmt w:val="decimal"/>
      <w:lvlText w:val="%4"/>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65" w15:restartNumberingAfterBreak="0">
    <w:nsid w:val="5C7A7FD3"/>
    <w:multiLevelType w:val="hybridMultilevel"/>
    <w:tmpl w:val="0D641012"/>
    <w:lvl w:ilvl="0" w:tplc="02A25FA2">
      <w:start w:val="1"/>
      <w:numFmt w:val="bullet"/>
      <w:lvlText w:val=""/>
      <w:lvlJc w:val="left"/>
      <w:pPr>
        <w:ind w:left="1020" w:hanging="360"/>
      </w:pPr>
      <w:rPr>
        <w:rFonts w:ascii="Symbol" w:hAnsi="Symbol"/>
      </w:rPr>
    </w:lvl>
    <w:lvl w:ilvl="1" w:tplc="469C52B2">
      <w:start w:val="1"/>
      <w:numFmt w:val="bullet"/>
      <w:lvlText w:val=""/>
      <w:lvlJc w:val="left"/>
      <w:pPr>
        <w:ind w:left="1020" w:hanging="360"/>
      </w:pPr>
      <w:rPr>
        <w:rFonts w:ascii="Symbol" w:hAnsi="Symbol"/>
      </w:rPr>
    </w:lvl>
    <w:lvl w:ilvl="2" w:tplc="F022E4AC">
      <w:start w:val="1"/>
      <w:numFmt w:val="bullet"/>
      <w:lvlText w:val=""/>
      <w:lvlJc w:val="left"/>
      <w:pPr>
        <w:ind w:left="1020" w:hanging="360"/>
      </w:pPr>
      <w:rPr>
        <w:rFonts w:ascii="Symbol" w:hAnsi="Symbol"/>
      </w:rPr>
    </w:lvl>
    <w:lvl w:ilvl="3" w:tplc="5650D0A8">
      <w:start w:val="1"/>
      <w:numFmt w:val="bullet"/>
      <w:lvlText w:val=""/>
      <w:lvlJc w:val="left"/>
      <w:pPr>
        <w:ind w:left="1020" w:hanging="360"/>
      </w:pPr>
      <w:rPr>
        <w:rFonts w:ascii="Symbol" w:hAnsi="Symbol"/>
      </w:rPr>
    </w:lvl>
    <w:lvl w:ilvl="4" w:tplc="34949866">
      <w:start w:val="1"/>
      <w:numFmt w:val="bullet"/>
      <w:lvlText w:val=""/>
      <w:lvlJc w:val="left"/>
      <w:pPr>
        <w:ind w:left="1020" w:hanging="360"/>
      </w:pPr>
      <w:rPr>
        <w:rFonts w:ascii="Symbol" w:hAnsi="Symbol"/>
      </w:rPr>
    </w:lvl>
    <w:lvl w:ilvl="5" w:tplc="2B42014C">
      <w:start w:val="1"/>
      <w:numFmt w:val="bullet"/>
      <w:lvlText w:val=""/>
      <w:lvlJc w:val="left"/>
      <w:pPr>
        <w:ind w:left="1020" w:hanging="360"/>
      </w:pPr>
      <w:rPr>
        <w:rFonts w:ascii="Symbol" w:hAnsi="Symbol"/>
      </w:rPr>
    </w:lvl>
    <w:lvl w:ilvl="6" w:tplc="FE220ED2">
      <w:start w:val="1"/>
      <w:numFmt w:val="bullet"/>
      <w:lvlText w:val=""/>
      <w:lvlJc w:val="left"/>
      <w:pPr>
        <w:ind w:left="1020" w:hanging="360"/>
      </w:pPr>
      <w:rPr>
        <w:rFonts w:ascii="Symbol" w:hAnsi="Symbol"/>
      </w:rPr>
    </w:lvl>
    <w:lvl w:ilvl="7" w:tplc="14240D2C">
      <w:start w:val="1"/>
      <w:numFmt w:val="bullet"/>
      <w:lvlText w:val=""/>
      <w:lvlJc w:val="left"/>
      <w:pPr>
        <w:ind w:left="1020" w:hanging="360"/>
      </w:pPr>
      <w:rPr>
        <w:rFonts w:ascii="Symbol" w:hAnsi="Symbol"/>
      </w:rPr>
    </w:lvl>
    <w:lvl w:ilvl="8" w:tplc="C9AC528E">
      <w:start w:val="1"/>
      <w:numFmt w:val="bullet"/>
      <w:lvlText w:val=""/>
      <w:lvlJc w:val="left"/>
      <w:pPr>
        <w:ind w:left="1020" w:hanging="360"/>
      </w:pPr>
      <w:rPr>
        <w:rFonts w:ascii="Symbol" w:hAnsi="Symbol"/>
      </w:rPr>
    </w:lvl>
  </w:abstractNum>
  <w:abstractNum w:abstractNumId="166" w15:restartNumberingAfterBreak="0">
    <w:nsid w:val="5CD52F9B"/>
    <w:multiLevelType w:val="hybridMultilevel"/>
    <w:tmpl w:val="27D0E05A"/>
    <w:lvl w:ilvl="0" w:tplc="94560CFC">
      <w:numFmt w:val="bullet"/>
      <w:lvlText w:val="•"/>
      <w:lvlJc w:val="left"/>
      <w:pPr>
        <w:ind w:left="1440" w:hanging="720"/>
      </w:pPr>
      <w:rPr>
        <w:rFonts w:ascii="Arial" w:eastAsia="MS Mincho"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7" w15:restartNumberingAfterBreak="0">
    <w:nsid w:val="5D4147DD"/>
    <w:multiLevelType w:val="hybridMultilevel"/>
    <w:tmpl w:val="3DEE4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5D612D8F"/>
    <w:multiLevelType w:val="multilevel"/>
    <w:tmpl w:val="C6842AAC"/>
    <w:lvl w:ilvl="0">
      <w:start w:val="1"/>
      <w:numFmt w:val="decimal"/>
      <w:lvlText w:val="%1)"/>
      <w:lvlJc w:val="left"/>
      <w:pPr>
        <w:ind w:left="360" w:hanging="360"/>
      </w:pPr>
    </w:lvl>
    <w:lvl w:ilvl="1">
      <w:start w:val="1"/>
      <w:numFmt w:val="lowerLetter"/>
      <w:lvlText w:val="%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9" w15:restartNumberingAfterBreak="0">
    <w:nsid w:val="5D901AC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0" w15:restartNumberingAfterBreak="0">
    <w:nsid w:val="5E275296"/>
    <w:multiLevelType w:val="hybridMultilevel"/>
    <w:tmpl w:val="325A1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F4761D1"/>
    <w:multiLevelType w:val="hybridMultilevel"/>
    <w:tmpl w:val="B69294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622D2286"/>
    <w:multiLevelType w:val="hybridMultilevel"/>
    <w:tmpl w:val="5F465C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63197348"/>
    <w:multiLevelType w:val="hybridMultilevel"/>
    <w:tmpl w:val="C8E6CD0C"/>
    <w:lvl w:ilvl="0" w:tplc="CBB20C2E">
      <w:start w:val="19"/>
      <w:numFmt w:val="bullet"/>
      <w:lvlText w:val="-"/>
      <w:lvlJc w:val="left"/>
      <w:pPr>
        <w:ind w:left="720" w:hanging="360"/>
      </w:pPr>
      <w:rPr>
        <w:rFonts w:ascii="Arial Nova" w:eastAsiaTheme="minorHAnsi" w:hAnsi="Arial Nov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63934B46"/>
    <w:multiLevelType w:val="multilevel"/>
    <w:tmpl w:val="702486AC"/>
    <w:numStyleLink w:val="AppD"/>
  </w:abstractNum>
  <w:abstractNum w:abstractNumId="175" w15:restartNumberingAfterBreak="0">
    <w:nsid w:val="64026E26"/>
    <w:multiLevelType w:val="hybridMultilevel"/>
    <w:tmpl w:val="CD8CF98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64816623"/>
    <w:multiLevelType w:val="multilevel"/>
    <w:tmpl w:val="04BCDCAE"/>
    <w:numStyleLink w:val="AppE"/>
  </w:abstractNum>
  <w:abstractNum w:abstractNumId="177" w15:restartNumberingAfterBreak="0">
    <w:nsid w:val="661D2295"/>
    <w:multiLevelType w:val="hybridMultilevel"/>
    <w:tmpl w:val="72E0719A"/>
    <w:lvl w:ilvl="0" w:tplc="94560CFC">
      <w:numFmt w:val="bullet"/>
      <w:lvlText w:val="•"/>
      <w:lvlJc w:val="left"/>
      <w:pPr>
        <w:ind w:left="1080" w:hanging="72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66A64393"/>
    <w:multiLevelType w:val="hybridMultilevel"/>
    <w:tmpl w:val="681A0E20"/>
    <w:lvl w:ilvl="0" w:tplc="04090011">
      <w:start w:val="1"/>
      <w:numFmt w:val="decimal"/>
      <w:lvlText w:val="%1)"/>
      <w:lvlJc w:val="left"/>
      <w:pPr>
        <w:ind w:left="720" w:hanging="360"/>
      </w:pPr>
    </w:lvl>
    <w:lvl w:ilvl="1" w:tplc="27DCAB86">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67126C62"/>
    <w:multiLevelType w:val="multilevel"/>
    <w:tmpl w:val="42FE5B24"/>
    <w:numStyleLink w:val="AnnexHeadings"/>
  </w:abstractNum>
  <w:abstractNum w:abstractNumId="180" w15:restartNumberingAfterBreak="0">
    <w:nsid w:val="67876C13"/>
    <w:multiLevelType w:val="hybridMultilevel"/>
    <w:tmpl w:val="402E7D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1" w15:restartNumberingAfterBreak="0">
    <w:nsid w:val="68D87ECF"/>
    <w:multiLevelType w:val="multilevel"/>
    <w:tmpl w:val="6DAE359A"/>
    <w:styleLink w:val="AppH"/>
    <w:lvl w:ilvl="0">
      <w:start w:val="1"/>
      <w:numFmt w:val="decimal"/>
      <w:lvlText w:val="H-%1"/>
      <w:lvlJc w:val="left"/>
      <w:pPr>
        <w:ind w:left="432" w:hanging="432"/>
      </w:pPr>
      <w:rPr>
        <w:rFonts w:hint="default"/>
      </w:rPr>
    </w:lvl>
    <w:lvl w:ilvl="1">
      <w:start w:val="1"/>
      <w:numFmt w:val="decimal"/>
      <w:lvlText w:val="H-%1.%2"/>
      <w:lvlJc w:val="left"/>
      <w:pPr>
        <w:ind w:left="576" w:hanging="576"/>
      </w:pPr>
      <w:rPr>
        <w:rFonts w:hint="default"/>
      </w:rPr>
    </w:lvl>
    <w:lvl w:ilvl="2">
      <w:start w:val="1"/>
      <w:numFmt w:val="decimal"/>
      <w:lvlText w:val="H-%1.%2.%3"/>
      <w:lvlJc w:val="left"/>
      <w:pPr>
        <w:ind w:left="720" w:hanging="720"/>
      </w:pPr>
      <w:rPr>
        <w:rFonts w:hint="default"/>
      </w:rPr>
    </w:lvl>
    <w:lvl w:ilvl="3">
      <w:start w:val="1"/>
      <w:numFmt w:val="decimal"/>
      <w:lvlText w:val="H-%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2" w15:restartNumberingAfterBreak="0">
    <w:nsid w:val="68EB56E4"/>
    <w:multiLevelType w:val="hybridMultilevel"/>
    <w:tmpl w:val="493E4762"/>
    <w:lvl w:ilvl="0" w:tplc="49DABA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697C7A06"/>
    <w:multiLevelType w:val="hybridMultilevel"/>
    <w:tmpl w:val="080C04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9C276BB"/>
    <w:multiLevelType w:val="hybridMultilevel"/>
    <w:tmpl w:val="87CC0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B8B7511"/>
    <w:multiLevelType w:val="hybridMultilevel"/>
    <w:tmpl w:val="C4441BE8"/>
    <w:lvl w:ilvl="0" w:tplc="04090017">
      <w:start w:val="1"/>
      <w:numFmt w:val="lowerLetter"/>
      <w:lvlText w:val="%1)"/>
      <w:lvlJc w:val="left"/>
      <w:pPr>
        <w:ind w:left="720" w:hanging="360"/>
      </w:pPr>
    </w:lvl>
    <w:lvl w:ilvl="1" w:tplc="76728750">
      <w:start w:val="1"/>
      <w:numFmt w:val="lowerRoman"/>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6BCE132E"/>
    <w:multiLevelType w:val="hybridMultilevel"/>
    <w:tmpl w:val="3A1A429A"/>
    <w:lvl w:ilvl="0" w:tplc="62D87A56">
      <w:start w:val="1"/>
      <w:numFmt w:val="decimal"/>
      <w:lvlText w:val="%1."/>
      <w:lvlJc w:val="left"/>
      <w:pPr>
        <w:ind w:left="720" w:hanging="360"/>
      </w:pPr>
      <w:rPr>
        <w:rFonts w:asciiTheme="minorHAnsi" w:eastAsiaTheme="minorHAnsi" w:hAnsiTheme="minorHAnsi" w:hint="default"/>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6CE318AF"/>
    <w:multiLevelType w:val="singleLevel"/>
    <w:tmpl w:val="A26C7402"/>
    <w:lvl w:ilvl="0">
      <w:start w:val="1"/>
      <w:numFmt w:val="decimal"/>
      <w:lvlText w:val="B-%1."/>
      <w:lvlJc w:val="left"/>
      <w:pPr>
        <w:ind w:left="720" w:hanging="360"/>
      </w:pPr>
      <w:rPr>
        <w:rFonts w:hint="default"/>
      </w:rPr>
    </w:lvl>
  </w:abstractNum>
  <w:abstractNum w:abstractNumId="188" w15:restartNumberingAfterBreak="0">
    <w:nsid w:val="6DAD55F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9" w15:restartNumberingAfterBreak="0">
    <w:nsid w:val="6E7011CA"/>
    <w:multiLevelType w:val="hybridMultilevel"/>
    <w:tmpl w:val="CFD0E69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88CA5900">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EC00BA3"/>
    <w:multiLevelType w:val="hybridMultilevel"/>
    <w:tmpl w:val="EBAA62CA"/>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1" w15:restartNumberingAfterBreak="0">
    <w:nsid w:val="6F502A60"/>
    <w:multiLevelType w:val="hybridMultilevel"/>
    <w:tmpl w:val="C6AC4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0460D8A"/>
    <w:multiLevelType w:val="hybridMultilevel"/>
    <w:tmpl w:val="15024006"/>
    <w:lvl w:ilvl="0" w:tplc="B1520330">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8C869A4A">
      <w:start w:val="1"/>
      <w:numFmt w:val="bullet"/>
      <w:lvlText w:val="o"/>
      <w:lvlJc w:val="left"/>
      <w:pPr>
        <w:ind w:left="14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B0BC9622">
      <w:start w:val="1"/>
      <w:numFmt w:val="bullet"/>
      <w:lvlText w:val="▪"/>
      <w:lvlJc w:val="left"/>
      <w:pPr>
        <w:ind w:left="21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2A381F80">
      <w:start w:val="1"/>
      <w:numFmt w:val="bullet"/>
      <w:lvlText w:val="•"/>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FABA3650">
      <w:start w:val="1"/>
      <w:numFmt w:val="bullet"/>
      <w:lvlText w:val="o"/>
      <w:lvlJc w:val="left"/>
      <w:pPr>
        <w:ind w:left="360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EE34DDDC">
      <w:start w:val="1"/>
      <w:numFmt w:val="bullet"/>
      <w:lvlText w:val="▪"/>
      <w:lvlJc w:val="left"/>
      <w:pPr>
        <w:ind w:left="43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EBF23354">
      <w:start w:val="1"/>
      <w:numFmt w:val="bullet"/>
      <w:lvlText w:val="•"/>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93B862FA">
      <w:start w:val="1"/>
      <w:numFmt w:val="bullet"/>
      <w:lvlText w:val="o"/>
      <w:lvlJc w:val="left"/>
      <w:pPr>
        <w:ind w:left="57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A0EC27D0">
      <w:start w:val="1"/>
      <w:numFmt w:val="bullet"/>
      <w:lvlText w:val="▪"/>
      <w:lvlJc w:val="left"/>
      <w:pPr>
        <w:ind w:left="648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193" w15:restartNumberingAfterBreak="0">
    <w:nsid w:val="707B62E1"/>
    <w:multiLevelType w:val="hybridMultilevel"/>
    <w:tmpl w:val="DEEC83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4" w15:restartNumberingAfterBreak="0">
    <w:nsid w:val="70B92A03"/>
    <w:multiLevelType w:val="hybridMultilevel"/>
    <w:tmpl w:val="C41E60D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5" w15:restartNumberingAfterBreak="0">
    <w:nsid w:val="7196462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6" w15:restartNumberingAfterBreak="0">
    <w:nsid w:val="7262589B"/>
    <w:multiLevelType w:val="hybridMultilevel"/>
    <w:tmpl w:val="F4E6A9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72631D04"/>
    <w:multiLevelType w:val="multilevel"/>
    <w:tmpl w:val="04BCDCAE"/>
    <w:numStyleLink w:val="AppE"/>
  </w:abstractNum>
  <w:abstractNum w:abstractNumId="198" w15:restartNumberingAfterBreak="0">
    <w:nsid w:val="72766ABF"/>
    <w:multiLevelType w:val="hybridMultilevel"/>
    <w:tmpl w:val="F320A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9" w15:restartNumberingAfterBreak="0">
    <w:nsid w:val="72A57CE8"/>
    <w:multiLevelType w:val="hybridMultilevel"/>
    <w:tmpl w:val="22F6B054"/>
    <w:lvl w:ilvl="0" w:tplc="FFFFFFFF">
      <w:start w:val="1"/>
      <w:numFmt w:val="decimal"/>
      <w:lvlText w:val="%1."/>
      <w:lvlJc w:val="left"/>
      <w:pPr>
        <w:ind w:left="644" w:hanging="360"/>
      </w:pPr>
      <w:rPr>
        <w:rFonts w:hint="eastAsia"/>
      </w:rPr>
    </w:lvl>
    <w:lvl w:ilvl="1" w:tplc="FFFFFFFF">
      <w:start w:val="1"/>
      <w:numFmt w:val="lowerLetter"/>
      <w:lvlText w:val="%2."/>
      <w:lvlJc w:val="left"/>
      <w:pPr>
        <w:ind w:left="1364" w:hanging="360"/>
      </w:pPr>
    </w:lvl>
    <w:lvl w:ilvl="2" w:tplc="FFFFFFFF">
      <w:start w:val="1"/>
      <w:numFmt w:val="lowerRoman"/>
      <w:lvlText w:val="%3."/>
      <w:lvlJc w:val="right"/>
      <w:pPr>
        <w:ind w:left="2084" w:hanging="180"/>
      </w:pPr>
    </w:lvl>
    <w:lvl w:ilvl="3" w:tplc="FFFFFFFF">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00" w15:restartNumberingAfterBreak="0">
    <w:nsid w:val="72FC76B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1" w15:restartNumberingAfterBreak="0">
    <w:nsid w:val="731411D6"/>
    <w:multiLevelType w:val="multilevel"/>
    <w:tmpl w:val="702486AC"/>
    <w:styleLink w:val="AppD"/>
    <w:lvl w:ilvl="0">
      <w:start w:val="1"/>
      <w:numFmt w:val="decimal"/>
      <w:lvlText w:val="D-%1"/>
      <w:lvlJc w:val="left"/>
      <w:pPr>
        <w:ind w:left="432" w:hanging="432"/>
      </w:pPr>
      <w:rPr>
        <w:rFonts w:hint="default"/>
        <w:b/>
        <w:i w:val="0"/>
        <w:sz w:val="24"/>
      </w:rPr>
    </w:lvl>
    <w:lvl w:ilvl="1">
      <w:start w:val="1"/>
      <w:numFmt w:val="decimal"/>
      <w:lvlText w:val="D-%1.%2"/>
      <w:lvlJc w:val="left"/>
      <w:pPr>
        <w:ind w:left="576" w:hanging="576"/>
      </w:pPr>
      <w:rPr>
        <w:rFonts w:hint="default"/>
        <w:b/>
        <w:i w:val="0"/>
        <w:strike w:val="0"/>
        <w:sz w:val="22"/>
      </w:rPr>
    </w:lvl>
    <w:lvl w:ilvl="2">
      <w:start w:val="1"/>
      <w:numFmt w:val="decimal"/>
      <w:lvlText w:val="D-%1.%2.%3"/>
      <w:lvlJc w:val="left"/>
      <w:pPr>
        <w:ind w:left="720" w:hanging="720"/>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start w:val="1"/>
      <w:numFmt w:val="decimal"/>
      <w:lvlText w:val="D-%1.%2.%3.%4"/>
      <w:lvlJc w:val="left"/>
      <w:pPr>
        <w:ind w:left="864" w:hanging="864"/>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2" w15:restartNumberingAfterBreak="0">
    <w:nsid w:val="73525912"/>
    <w:multiLevelType w:val="multilevel"/>
    <w:tmpl w:val="940C3C6C"/>
    <w:numStyleLink w:val="AppC"/>
  </w:abstractNum>
  <w:abstractNum w:abstractNumId="203" w15:restartNumberingAfterBreak="0">
    <w:nsid w:val="73846B36"/>
    <w:multiLevelType w:val="hybridMultilevel"/>
    <w:tmpl w:val="4A668C42"/>
    <w:lvl w:ilvl="0" w:tplc="8F1A67D2">
      <w:start w:val="19"/>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73F25920"/>
    <w:multiLevelType w:val="multilevel"/>
    <w:tmpl w:val="702486AC"/>
    <w:numStyleLink w:val="AppD"/>
  </w:abstractNum>
  <w:abstractNum w:abstractNumId="205" w15:restartNumberingAfterBreak="0">
    <w:nsid w:val="7439082A"/>
    <w:multiLevelType w:val="hybridMultilevel"/>
    <w:tmpl w:val="A7C8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5410542"/>
    <w:multiLevelType w:val="hybridMultilevel"/>
    <w:tmpl w:val="D5F0E7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76445D2A"/>
    <w:multiLevelType w:val="multilevel"/>
    <w:tmpl w:val="22FA2068"/>
    <w:numStyleLink w:val="AppA"/>
  </w:abstractNum>
  <w:abstractNum w:abstractNumId="208" w15:restartNumberingAfterBreak="0">
    <w:nsid w:val="76654DBB"/>
    <w:multiLevelType w:val="hybridMultilevel"/>
    <w:tmpl w:val="E038420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76DA6594"/>
    <w:multiLevelType w:val="hybridMultilevel"/>
    <w:tmpl w:val="5CEC540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0" w15:restartNumberingAfterBreak="0">
    <w:nsid w:val="771C2C5E"/>
    <w:multiLevelType w:val="multilevel"/>
    <w:tmpl w:val="04BCDCAE"/>
    <w:numStyleLink w:val="AppE"/>
  </w:abstractNum>
  <w:abstractNum w:abstractNumId="211" w15:restartNumberingAfterBreak="0">
    <w:nsid w:val="775F517E"/>
    <w:multiLevelType w:val="hybridMultilevel"/>
    <w:tmpl w:val="3A1A429A"/>
    <w:lvl w:ilvl="0" w:tplc="62D87A56">
      <w:start w:val="1"/>
      <w:numFmt w:val="decimal"/>
      <w:lvlText w:val="%1."/>
      <w:lvlJc w:val="left"/>
      <w:pPr>
        <w:ind w:left="720" w:hanging="360"/>
      </w:pPr>
      <w:rPr>
        <w:rFonts w:asciiTheme="minorHAnsi" w:eastAsiaTheme="minorHAnsi" w:hAnsiTheme="minorHAnsi" w:hint="default"/>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77BB1E33"/>
    <w:multiLevelType w:val="hybridMultilevel"/>
    <w:tmpl w:val="7F80D1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3" w15:restartNumberingAfterBreak="0">
    <w:nsid w:val="783018BF"/>
    <w:multiLevelType w:val="hybridMultilevel"/>
    <w:tmpl w:val="FA6EDB54"/>
    <w:lvl w:ilvl="0" w:tplc="B232CB6E">
      <w:start w:val="1"/>
      <w:numFmt w:val="bullet"/>
      <w:lvlText w:val=""/>
      <w:lvlJc w:val="left"/>
      <w:pPr>
        <w:ind w:left="1440" w:hanging="360"/>
      </w:pPr>
      <w:rPr>
        <w:rFonts w:ascii="Symbol" w:hAnsi="Symbol"/>
      </w:rPr>
    </w:lvl>
    <w:lvl w:ilvl="1" w:tplc="F1BA3358">
      <w:start w:val="1"/>
      <w:numFmt w:val="bullet"/>
      <w:lvlText w:val=""/>
      <w:lvlJc w:val="left"/>
      <w:pPr>
        <w:ind w:left="1440" w:hanging="360"/>
      </w:pPr>
      <w:rPr>
        <w:rFonts w:ascii="Symbol" w:hAnsi="Symbol"/>
      </w:rPr>
    </w:lvl>
    <w:lvl w:ilvl="2" w:tplc="3EE2EA18">
      <w:start w:val="1"/>
      <w:numFmt w:val="bullet"/>
      <w:lvlText w:val=""/>
      <w:lvlJc w:val="left"/>
      <w:pPr>
        <w:ind w:left="1440" w:hanging="360"/>
      </w:pPr>
      <w:rPr>
        <w:rFonts w:ascii="Symbol" w:hAnsi="Symbol"/>
      </w:rPr>
    </w:lvl>
    <w:lvl w:ilvl="3" w:tplc="1924C9B6">
      <w:start w:val="1"/>
      <w:numFmt w:val="bullet"/>
      <w:lvlText w:val=""/>
      <w:lvlJc w:val="left"/>
      <w:pPr>
        <w:ind w:left="1440" w:hanging="360"/>
      </w:pPr>
      <w:rPr>
        <w:rFonts w:ascii="Symbol" w:hAnsi="Symbol"/>
      </w:rPr>
    </w:lvl>
    <w:lvl w:ilvl="4" w:tplc="CDF00CA6">
      <w:start w:val="1"/>
      <w:numFmt w:val="bullet"/>
      <w:lvlText w:val=""/>
      <w:lvlJc w:val="left"/>
      <w:pPr>
        <w:ind w:left="1440" w:hanging="360"/>
      </w:pPr>
      <w:rPr>
        <w:rFonts w:ascii="Symbol" w:hAnsi="Symbol"/>
      </w:rPr>
    </w:lvl>
    <w:lvl w:ilvl="5" w:tplc="A520512E">
      <w:start w:val="1"/>
      <w:numFmt w:val="bullet"/>
      <w:lvlText w:val=""/>
      <w:lvlJc w:val="left"/>
      <w:pPr>
        <w:ind w:left="1440" w:hanging="360"/>
      </w:pPr>
      <w:rPr>
        <w:rFonts w:ascii="Symbol" w:hAnsi="Symbol"/>
      </w:rPr>
    </w:lvl>
    <w:lvl w:ilvl="6" w:tplc="BD9E08B4">
      <w:start w:val="1"/>
      <w:numFmt w:val="bullet"/>
      <w:lvlText w:val=""/>
      <w:lvlJc w:val="left"/>
      <w:pPr>
        <w:ind w:left="1440" w:hanging="360"/>
      </w:pPr>
      <w:rPr>
        <w:rFonts w:ascii="Symbol" w:hAnsi="Symbol"/>
      </w:rPr>
    </w:lvl>
    <w:lvl w:ilvl="7" w:tplc="65481056">
      <w:start w:val="1"/>
      <w:numFmt w:val="bullet"/>
      <w:lvlText w:val=""/>
      <w:lvlJc w:val="left"/>
      <w:pPr>
        <w:ind w:left="1440" w:hanging="360"/>
      </w:pPr>
      <w:rPr>
        <w:rFonts w:ascii="Symbol" w:hAnsi="Symbol"/>
      </w:rPr>
    </w:lvl>
    <w:lvl w:ilvl="8" w:tplc="186C2BF8">
      <w:start w:val="1"/>
      <w:numFmt w:val="bullet"/>
      <w:lvlText w:val=""/>
      <w:lvlJc w:val="left"/>
      <w:pPr>
        <w:ind w:left="1440" w:hanging="360"/>
      </w:pPr>
      <w:rPr>
        <w:rFonts w:ascii="Symbol" w:hAnsi="Symbol"/>
      </w:rPr>
    </w:lvl>
  </w:abstractNum>
  <w:abstractNum w:abstractNumId="214" w15:restartNumberingAfterBreak="0">
    <w:nsid w:val="78330A45"/>
    <w:multiLevelType w:val="hybridMultilevel"/>
    <w:tmpl w:val="4F4EBF40"/>
    <w:lvl w:ilvl="0" w:tplc="A7FE4FAA">
      <w:start w:val="1"/>
      <w:numFmt w:val="bullet"/>
      <w:lvlText w:val=""/>
      <w:lvlJc w:val="left"/>
      <w:pPr>
        <w:ind w:left="1020" w:hanging="360"/>
      </w:pPr>
      <w:rPr>
        <w:rFonts w:ascii="Symbol" w:hAnsi="Symbol"/>
      </w:rPr>
    </w:lvl>
    <w:lvl w:ilvl="1" w:tplc="A406FBCC">
      <w:start w:val="1"/>
      <w:numFmt w:val="bullet"/>
      <w:lvlText w:val=""/>
      <w:lvlJc w:val="left"/>
      <w:pPr>
        <w:ind w:left="1020" w:hanging="360"/>
      </w:pPr>
      <w:rPr>
        <w:rFonts w:ascii="Symbol" w:hAnsi="Symbol"/>
      </w:rPr>
    </w:lvl>
    <w:lvl w:ilvl="2" w:tplc="619E89DC">
      <w:start w:val="1"/>
      <w:numFmt w:val="bullet"/>
      <w:lvlText w:val=""/>
      <w:lvlJc w:val="left"/>
      <w:pPr>
        <w:ind w:left="1020" w:hanging="360"/>
      </w:pPr>
      <w:rPr>
        <w:rFonts w:ascii="Symbol" w:hAnsi="Symbol"/>
      </w:rPr>
    </w:lvl>
    <w:lvl w:ilvl="3" w:tplc="3AE4973C">
      <w:start w:val="1"/>
      <w:numFmt w:val="bullet"/>
      <w:lvlText w:val=""/>
      <w:lvlJc w:val="left"/>
      <w:pPr>
        <w:ind w:left="1020" w:hanging="360"/>
      </w:pPr>
      <w:rPr>
        <w:rFonts w:ascii="Symbol" w:hAnsi="Symbol"/>
      </w:rPr>
    </w:lvl>
    <w:lvl w:ilvl="4" w:tplc="6E0AE6FA">
      <w:start w:val="1"/>
      <w:numFmt w:val="bullet"/>
      <w:lvlText w:val=""/>
      <w:lvlJc w:val="left"/>
      <w:pPr>
        <w:ind w:left="1020" w:hanging="360"/>
      </w:pPr>
      <w:rPr>
        <w:rFonts w:ascii="Symbol" w:hAnsi="Symbol"/>
      </w:rPr>
    </w:lvl>
    <w:lvl w:ilvl="5" w:tplc="BFF481CA">
      <w:start w:val="1"/>
      <w:numFmt w:val="bullet"/>
      <w:lvlText w:val=""/>
      <w:lvlJc w:val="left"/>
      <w:pPr>
        <w:ind w:left="1020" w:hanging="360"/>
      </w:pPr>
      <w:rPr>
        <w:rFonts w:ascii="Symbol" w:hAnsi="Symbol"/>
      </w:rPr>
    </w:lvl>
    <w:lvl w:ilvl="6" w:tplc="92B4799E">
      <w:start w:val="1"/>
      <w:numFmt w:val="bullet"/>
      <w:lvlText w:val=""/>
      <w:lvlJc w:val="left"/>
      <w:pPr>
        <w:ind w:left="1020" w:hanging="360"/>
      </w:pPr>
      <w:rPr>
        <w:rFonts w:ascii="Symbol" w:hAnsi="Symbol"/>
      </w:rPr>
    </w:lvl>
    <w:lvl w:ilvl="7" w:tplc="32E2802E">
      <w:start w:val="1"/>
      <w:numFmt w:val="bullet"/>
      <w:lvlText w:val=""/>
      <w:lvlJc w:val="left"/>
      <w:pPr>
        <w:ind w:left="1020" w:hanging="360"/>
      </w:pPr>
      <w:rPr>
        <w:rFonts w:ascii="Symbol" w:hAnsi="Symbol"/>
      </w:rPr>
    </w:lvl>
    <w:lvl w:ilvl="8" w:tplc="E4C0165C">
      <w:start w:val="1"/>
      <w:numFmt w:val="bullet"/>
      <w:lvlText w:val=""/>
      <w:lvlJc w:val="left"/>
      <w:pPr>
        <w:ind w:left="1020" w:hanging="360"/>
      </w:pPr>
      <w:rPr>
        <w:rFonts w:ascii="Symbol" w:hAnsi="Symbol"/>
      </w:rPr>
    </w:lvl>
  </w:abstractNum>
  <w:abstractNum w:abstractNumId="215" w15:restartNumberingAfterBreak="0">
    <w:nsid w:val="78714C24"/>
    <w:multiLevelType w:val="hybridMultilevel"/>
    <w:tmpl w:val="6DBC5B2E"/>
    <w:lvl w:ilvl="0" w:tplc="51B88D34">
      <w:start w:val="1"/>
      <w:numFmt w:val="bullet"/>
      <w:lvlText w:val=""/>
      <w:lvlJc w:val="left"/>
      <w:pPr>
        <w:ind w:left="720" w:hanging="360"/>
      </w:pPr>
      <w:rPr>
        <w:rFonts w:ascii="Symbol" w:hAnsi="Symbol"/>
      </w:rPr>
    </w:lvl>
    <w:lvl w:ilvl="1" w:tplc="AE4647EA">
      <w:start w:val="1"/>
      <w:numFmt w:val="bullet"/>
      <w:lvlText w:val=""/>
      <w:lvlJc w:val="left"/>
      <w:pPr>
        <w:ind w:left="720" w:hanging="360"/>
      </w:pPr>
      <w:rPr>
        <w:rFonts w:ascii="Symbol" w:hAnsi="Symbol"/>
      </w:rPr>
    </w:lvl>
    <w:lvl w:ilvl="2" w:tplc="4D9601DA">
      <w:start w:val="1"/>
      <w:numFmt w:val="bullet"/>
      <w:lvlText w:val=""/>
      <w:lvlJc w:val="left"/>
      <w:pPr>
        <w:ind w:left="720" w:hanging="360"/>
      </w:pPr>
      <w:rPr>
        <w:rFonts w:ascii="Symbol" w:hAnsi="Symbol"/>
      </w:rPr>
    </w:lvl>
    <w:lvl w:ilvl="3" w:tplc="5B1232D2">
      <w:start w:val="1"/>
      <w:numFmt w:val="bullet"/>
      <w:lvlText w:val=""/>
      <w:lvlJc w:val="left"/>
      <w:pPr>
        <w:ind w:left="720" w:hanging="360"/>
      </w:pPr>
      <w:rPr>
        <w:rFonts w:ascii="Symbol" w:hAnsi="Symbol"/>
      </w:rPr>
    </w:lvl>
    <w:lvl w:ilvl="4" w:tplc="2090A38A">
      <w:start w:val="1"/>
      <w:numFmt w:val="bullet"/>
      <w:lvlText w:val=""/>
      <w:lvlJc w:val="left"/>
      <w:pPr>
        <w:ind w:left="720" w:hanging="360"/>
      </w:pPr>
      <w:rPr>
        <w:rFonts w:ascii="Symbol" w:hAnsi="Symbol"/>
      </w:rPr>
    </w:lvl>
    <w:lvl w:ilvl="5" w:tplc="731C8356">
      <w:start w:val="1"/>
      <w:numFmt w:val="bullet"/>
      <w:lvlText w:val=""/>
      <w:lvlJc w:val="left"/>
      <w:pPr>
        <w:ind w:left="720" w:hanging="360"/>
      </w:pPr>
      <w:rPr>
        <w:rFonts w:ascii="Symbol" w:hAnsi="Symbol"/>
      </w:rPr>
    </w:lvl>
    <w:lvl w:ilvl="6" w:tplc="D9B2325A">
      <w:start w:val="1"/>
      <w:numFmt w:val="bullet"/>
      <w:lvlText w:val=""/>
      <w:lvlJc w:val="left"/>
      <w:pPr>
        <w:ind w:left="720" w:hanging="360"/>
      </w:pPr>
      <w:rPr>
        <w:rFonts w:ascii="Symbol" w:hAnsi="Symbol"/>
      </w:rPr>
    </w:lvl>
    <w:lvl w:ilvl="7" w:tplc="22C2E198">
      <w:start w:val="1"/>
      <w:numFmt w:val="bullet"/>
      <w:lvlText w:val=""/>
      <w:lvlJc w:val="left"/>
      <w:pPr>
        <w:ind w:left="720" w:hanging="360"/>
      </w:pPr>
      <w:rPr>
        <w:rFonts w:ascii="Symbol" w:hAnsi="Symbol"/>
      </w:rPr>
    </w:lvl>
    <w:lvl w:ilvl="8" w:tplc="2646A29A">
      <w:start w:val="1"/>
      <w:numFmt w:val="bullet"/>
      <w:lvlText w:val=""/>
      <w:lvlJc w:val="left"/>
      <w:pPr>
        <w:ind w:left="720" w:hanging="360"/>
      </w:pPr>
      <w:rPr>
        <w:rFonts w:ascii="Symbol" w:hAnsi="Symbol"/>
      </w:rPr>
    </w:lvl>
  </w:abstractNum>
  <w:abstractNum w:abstractNumId="216" w15:restartNumberingAfterBreak="0">
    <w:nsid w:val="787613E0"/>
    <w:multiLevelType w:val="multilevel"/>
    <w:tmpl w:val="04BCDCAE"/>
    <w:numStyleLink w:val="AppE"/>
  </w:abstractNum>
  <w:abstractNum w:abstractNumId="217" w15:restartNumberingAfterBreak="0">
    <w:nsid w:val="78D14040"/>
    <w:multiLevelType w:val="multilevel"/>
    <w:tmpl w:val="04BCDCAE"/>
    <w:numStyleLink w:val="AppE"/>
  </w:abstractNum>
  <w:abstractNum w:abstractNumId="218" w15:restartNumberingAfterBreak="0">
    <w:nsid w:val="7C1D3BE7"/>
    <w:multiLevelType w:val="hybridMultilevel"/>
    <w:tmpl w:val="84844E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9" w15:restartNumberingAfterBreak="0">
    <w:nsid w:val="7D6C74D2"/>
    <w:multiLevelType w:val="hybridMultilevel"/>
    <w:tmpl w:val="D8CA7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7DA62A27"/>
    <w:multiLevelType w:val="multilevel"/>
    <w:tmpl w:val="04BCDCAE"/>
    <w:numStyleLink w:val="AppE"/>
  </w:abstractNum>
  <w:abstractNum w:abstractNumId="221" w15:restartNumberingAfterBreak="0">
    <w:nsid w:val="7DA92321"/>
    <w:multiLevelType w:val="multilevel"/>
    <w:tmpl w:val="22FA2068"/>
    <w:styleLink w:val="AppA"/>
    <w:lvl w:ilvl="0">
      <w:start w:val="1"/>
      <w:numFmt w:val="decimal"/>
      <w:lvlText w:val="A-%1"/>
      <w:lvlJc w:val="left"/>
      <w:pPr>
        <w:ind w:left="432" w:hanging="432"/>
      </w:pPr>
      <w:rPr>
        <w:rFonts w:hint="default"/>
      </w:rPr>
    </w:lvl>
    <w:lvl w:ilvl="1">
      <w:start w:val="1"/>
      <w:numFmt w:val="decimal"/>
      <w:lvlText w:val="A-%1.%2"/>
      <w:lvlJc w:val="left"/>
      <w:pPr>
        <w:ind w:left="576" w:hanging="576"/>
      </w:pPr>
      <w:rPr>
        <w:rFonts w:hint="default"/>
      </w:rPr>
    </w:lvl>
    <w:lvl w:ilvl="2">
      <w:start w:val="1"/>
      <w:numFmt w:val="decimal"/>
      <w:lvlText w:val="A-%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2" w15:restartNumberingAfterBreak="0">
    <w:nsid w:val="7F483EAD"/>
    <w:multiLevelType w:val="hybridMultilevel"/>
    <w:tmpl w:val="ACB63250"/>
    <w:lvl w:ilvl="0" w:tplc="0409000F">
      <w:start w:val="1"/>
      <w:numFmt w:val="decimal"/>
      <w:lvlText w:val="%1."/>
      <w:lvlJc w:val="left"/>
      <w:pPr>
        <w:ind w:left="765" w:hanging="360"/>
      </w:pPr>
      <w:rPr>
        <w:rFonts w:hint="eastAsia"/>
      </w:rPr>
    </w:lvl>
    <w:lvl w:ilvl="1" w:tplc="040B0019" w:tentative="1">
      <w:start w:val="1"/>
      <w:numFmt w:val="lowerLetter"/>
      <w:lvlText w:val="%2."/>
      <w:lvlJc w:val="left"/>
      <w:pPr>
        <w:ind w:left="1485" w:hanging="360"/>
      </w:pPr>
    </w:lvl>
    <w:lvl w:ilvl="2" w:tplc="040B001B" w:tentative="1">
      <w:start w:val="1"/>
      <w:numFmt w:val="lowerRoman"/>
      <w:lvlText w:val="%3."/>
      <w:lvlJc w:val="right"/>
      <w:pPr>
        <w:ind w:left="2205" w:hanging="180"/>
      </w:pPr>
    </w:lvl>
    <w:lvl w:ilvl="3" w:tplc="040B000F" w:tentative="1">
      <w:start w:val="1"/>
      <w:numFmt w:val="decimal"/>
      <w:lvlText w:val="%4."/>
      <w:lvlJc w:val="left"/>
      <w:pPr>
        <w:ind w:left="2925" w:hanging="360"/>
      </w:pPr>
    </w:lvl>
    <w:lvl w:ilvl="4" w:tplc="040B0019" w:tentative="1">
      <w:start w:val="1"/>
      <w:numFmt w:val="lowerLetter"/>
      <w:lvlText w:val="%5."/>
      <w:lvlJc w:val="left"/>
      <w:pPr>
        <w:ind w:left="3645" w:hanging="360"/>
      </w:pPr>
    </w:lvl>
    <w:lvl w:ilvl="5" w:tplc="040B001B" w:tentative="1">
      <w:start w:val="1"/>
      <w:numFmt w:val="lowerRoman"/>
      <w:lvlText w:val="%6."/>
      <w:lvlJc w:val="right"/>
      <w:pPr>
        <w:ind w:left="4365" w:hanging="180"/>
      </w:pPr>
    </w:lvl>
    <w:lvl w:ilvl="6" w:tplc="040B000F" w:tentative="1">
      <w:start w:val="1"/>
      <w:numFmt w:val="decimal"/>
      <w:lvlText w:val="%7."/>
      <w:lvlJc w:val="left"/>
      <w:pPr>
        <w:ind w:left="5085" w:hanging="360"/>
      </w:pPr>
    </w:lvl>
    <w:lvl w:ilvl="7" w:tplc="040B0019" w:tentative="1">
      <w:start w:val="1"/>
      <w:numFmt w:val="lowerLetter"/>
      <w:lvlText w:val="%8."/>
      <w:lvlJc w:val="left"/>
      <w:pPr>
        <w:ind w:left="5805" w:hanging="360"/>
      </w:pPr>
    </w:lvl>
    <w:lvl w:ilvl="8" w:tplc="040B001B" w:tentative="1">
      <w:start w:val="1"/>
      <w:numFmt w:val="lowerRoman"/>
      <w:lvlText w:val="%9."/>
      <w:lvlJc w:val="right"/>
      <w:pPr>
        <w:ind w:left="6525" w:hanging="180"/>
      </w:pPr>
    </w:lvl>
  </w:abstractNum>
  <w:num w:numId="1" w16cid:durableId="432823153">
    <w:abstractNumId w:val="3"/>
  </w:num>
  <w:num w:numId="2" w16cid:durableId="652611275">
    <w:abstractNumId w:val="20"/>
    <w:lvlOverride w:ilvl="0">
      <w:startOverride w:val="1"/>
    </w:lvlOverride>
  </w:num>
  <w:num w:numId="3" w16cid:durableId="388529573">
    <w:abstractNumId w:val="2"/>
  </w:num>
  <w:num w:numId="4" w16cid:durableId="434254668">
    <w:abstractNumId w:val="1"/>
  </w:num>
  <w:num w:numId="5" w16cid:durableId="1504247893">
    <w:abstractNumId w:val="0"/>
  </w:num>
  <w:num w:numId="6" w16cid:durableId="458687293">
    <w:abstractNumId w:val="95"/>
  </w:num>
  <w:num w:numId="7" w16cid:durableId="520437362">
    <w:abstractNumId w:val="4"/>
  </w:num>
  <w:num w:numId="8" w16cid:durableId="224798262">
    <w:abstractNumId w:val="102"/>
  </w:num>
  <w:num w:numId="9" w16cid:durableId="1220020221">
    <w:abstractNumId w:val="7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0" w16cid:durableId="2088989597">
    <w:abstractNumId w:val="70"/>
  </w:num>
  <w:num w:numId="11" w16cid:durableId="1538661874">
    <w:abstractNumId w:val="206"/>
  </w:num>
  <w:num w:numId="12" w16cid:durableId="1366056996">
    <w:abstractNumId w:val="104"/>
  </w:num>
  <w:num w:numId="13" w16cid:durableId="934938797">
    <w:abstractNumId w:val="219"/>
  </w:num>
  <w:num w:numId="14" w16cid:durableId="1152716467">
    <w:abstractNumId w:val="5"/>
  </w:num>
  <w:num w:numId="15" w16cid:durableId="825323552">
    <w:abstractNumId w:val="140"/>
  </w:num>
  <w:num w:numId="16" w16cid:durableId="1365056534">
    <w:abstractNumId w:val="89"/>
  </w:num>
  <w:num w:numId="17" w16cid:durableId="1229415262">
    <w:abstractNumId w:val="159"/>
  </w:num>
  <w:num w:numId="18" w16cid:durableId="602953057">
    <w:abstractNumId w:val="118"/>
  </w:num>
  <w:num w:numId="19" w16cid:durableId="1456021189">
    <w:abstractNumId w:val="162"/>
  </w:num>
  <w:num w:numId="20" w16cid:durableId="657074034">
    <w:abstractNumId w:val="24"/>
  </w:num>
  <w:num w:numId="21" w16cid:durableId="1747340357">
    <w:abstractNumId w:val="156"/>
  </w:num>
  <w:num w:numId="22" w16cid:durableId="1880237404">
    <w:abstractNumId w:val="57"/>
  </w:num>
  <w:num w:numId="23" w16cid:durableId="395519696">
    <w:abstractNumId w:val="30"/>
  </w:num>
  <w:num w:numId="24" w16cid:durableId="315649694">
    <w:abstractNumId w:val="97"/>
  </w:num>
  <w:num w:numId="25" w16cid:durableId="1678388144">
    <w:abstractNumId w:val="40"/>
  </w:num>
  <w:num w:numId="26" w16cid:durableId="425270687">
    <w:abstractNumId w:val="27"/>
  </w:num>
  <w:num w:numId="27" w16cid:durableId="57022568">
    <w:abstractNumId w:val="62"/>
  </w:num>
  <w:num w:numId="28" w16cid:durableId="1365593703">
    <w:abstractNumId w:val="170"/>
  </w:num>
  <w:num w:numId="29" w16cid:durableId="272830641">
    <w:abstractNumId w:val="86"/>
  </w:num>
  <w:num w:numId="30" w16cid:durableId="2041735839">
    <w:abstractNumId w:val="133"/>
  </w:num>
  <w:num w:numId="31" w16cid:durableId="1208181221">
    <w:abstractNumId w:val="87"/>
  </w:num>
  <w:num w:numId="32" w16cid:durableId="1865439396">
    <w:abstractNumId w:val="167"/>
  </w:num>
  <w:num w:numId="33" w16cid:durableId="479427342">
    <w:abstractNumId w:val="160"/>
  </w:num>
  <w:num w:numId="34" w16cid:durableId="1198079038">
    <w:abstractNumId w:val="144"/>
  </w:num>
  <w:num w:numId="35" w16cid:durableId="1648513988">
    <w:abstractNumId w:val="171"/>
  </w:num>
  <w:num w:numId="36" w16cid:durableId="681395225">
    <w:abstractNumId w:val="191"/>
  </w:num>
  <w:num w:numId="37" w16cid:durableId="542406099">
    <w:abstractNumId w:val="172"/>
  </w:num>
  <w:num w:numId="38" w16cid:durableId="788353502">
    <w:abstractNumId w:val="182"/>
  </w:num>
  <w:num w:numId="39" w16cid:durableId="1403211629">
    <w:abstractNumId w:val="78"/>
  </w:num>
  <w:num w:numId="40" w16cid:durableId="1933275798">
    <w:abstractNumId w:val="23"/>
  </w:num>
  <w:num w:numId="41" w16cid:durableId="2145198098">
    <w:abstractNumId w:val="64"/>
  </w:num>
  <w:num w:numId="42" w16cid:durableId="885096402">
    <w:abstractNumId w:val="136"/>
  </w:num>
  <w:num w:numId="43" w16cid:durableId="2081514262">
    <w:abstractNumId w:val="71"/>
  </w:num>
  <w:num w:numId="44" w16cid:durableId="1667590414">
    <w:abstractNumId w:val="6"/>
  </w:num>
  <w:num w:numId="45" w16cid:durableId="482047812">
    <w:abstractNumId w:val="122"/>
  </w:num>
  <w:num w:numId="46" w16cid:durableId="1147546858">
    <w:abstractNumId w:val="161"/>
  </w:num>
  <w:num w:numId="47" w16cid:durableId="1277758648">
    <w:abstractNumId w:val="178"/>
  </w:num>
  <w:num w:numId="48" w16cid:durableId="911505430">
    <w:abstractNumId w:val="117"/>
  </w:num>
  <w:num w:numId="49" w16cid:durableId="1743286102">
    <w:abstractNumId w:val="11"/>
  </w:num>
  <w:num w:numId="50" w16cid:durableId="81689452">
    <w:abstractNumId w:val="61"/>
  </w:num>
  <w:num w:numId="51" w16cid:durableId="1522090863">
    <w:abstractNumId w:val="50"/>
  </w:num>
  <w:num w:numId="52" w16cid:durableId="455148923">
    <w:abstractNumId w:val="83"/>
  </w:num>
  <w:num w:numId="53" w16cid:durableId="190073881">
    <w:abstractNumId w:val="109"/>
  </w:num>
  <w:num w:numId="54" w16cid:durableId="1835803932">
    <w:abstractNumId w:val="184"/>
  </w:num>
  <w:num w:numId="55" w16cid:durableId="665087180">
    <w:abstractNumId w:val="205"/>
  </w:num>
  <w:num w:numId="56" w16cid:durableId="1601529935">
    <w:abstractNumId w:val="189"/>
  </w:num>
  <w:num w:numId="57" w16cid:durableId="1893223561">
    <w:abstractNumId w:val="152"/>
  </w:num>
  <w:num w:numId="58" w16cid:durableId="884679831">
    <w:abstractNumId w:val="154"/>
  </w:num>
  <w:num w:numId="59" w16cid:durableId="1215968707">
    <w:abstractNumId w:val="185"/>
  </w:num>
  <w:num w:numId="60" w16cid:durableId="1669167867">
    <w:abstractNumId w:val="128"/>
  </w:num>
  <w:num w:numId="61" w16cid:durableId="1401245961">
    <w:abstractNumId w:val="54"/>
  </w:num>
  <w:num w:numId="62" w16cid:durableId="130707343">
    <w:abstractNumId w:val="175"/>
  </w:num>
  <w:num w:numId="63" w16cid:durableId="2040466205">
    <w:abstractNumId w:val="183"/>
  </w:num>
  <w:num w:numId="64" w16cid:durableId="1139231029">
    <w:abstractNumId w:val="155"/>
  </w:num>
  <w:num w:numId="65" w16cid:durableId="2120636323">
    <w:abstractNumId w:val="115"/>
  </w:num>
  <w:num w:numId="66" w16cid:durableId="38202790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843624437">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509489035">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650213239">
    <w:abstractNumId w:val="147"/>
  </w:num>
  <w:num w:numId="70" w16cid:durableId="1551728611">
    <w:abstractNumId w:val="94"/>
  </w:num>
  <w:num w:numId="71" w16cid:durableId="1828789613">
    <w:abstractNumId w:val="96"/>
  </w:num>
  <w:num w:numId="72" w16cid:durableId="186219696">
    <w:abstractNumId w:val="33"/>
  </w:num>
  <w:num w:numId="73" w16cid:durableId="564797464">
    <w:abstractNumId w:val="193"/>
  </w:num>
  <w:num w:numId="74" w16cid:durableId="456336870">
    <w:abstractNumId w:val="100"/>
  </w:num>
  <w:num w:numId="75" w16cid:durableId="1110736404">
    <w:abstractNumId w:val="173"/>
  </w:num>
  <w:num w:numId="76" w16cid:durableId="1601067080">
    <w:abstractNumId w:val="218"/>
  </w:num>
  <w:num w:numId="77" w16cid:durableId="895627992">
    <w:abstractNumId w:val="112"/>
  </w:num>
  <w:num w:numId="78" w16cid:durableId="1791895866">
    <w:abstractNumId w:val="101"/>
  </w:num>
  <w:num w:numId="79" w16cid:durableId="2020740785">
    <w:abstractNumId w:val="63"/>
  </w:num>
  <w:num w:numId="80" w16cid:durableId="212274501">
    <w:abstractNumId w:val="121"/>
  </w:num>
  <w:num w:numId="81" w16cid:durableId="1953394339">
    <w:abstractNumId w:val="194"/>
  </w:num>
  <w:num w:numId="82" w16cid:durableId="1177884358">
    <w:abstractNumId w:val="84"/>
  </w:num>
  <w:num w:numId="83" w16cid:durableId="968320945">
    <w:abstractNumId w:val="150"/>
  </w:num>
  <w:num w:numId="84" w16cid:durableId="1589540613">
    <w:abstractNumId w:val="180"/>
  </w:num>
  <w:num w:numId="85" w16cid:durableId="1339579398">
    <w:abstractNumId w:val="163"/>
  </w:num>
  <w:num w:numId="86" w16cid:durableId="1234852156">
    <w:abstractNumId w:val="124"/>
  </w:num>
  <w:num w:numId="87" w16cid:durableId="2039427198">
    <w:abstractNumId w:val="76"/>
  </w:num>
  <w:num w:numId="88" w16cid:durableId="1285115057">
    <w:abstractNumId w:val="149"/>
  </w:num>
  <w:num w:numId="89" w16cid:durableId="2115326439">
    <w:abstractNumId w:val="127"/>
  </w:num>
  <w:num w:numId="90" w16cid:durableId="1010915573">
    <w:abstractNumId w:val="137"/>
  </w:num>
  <w:num w:numId="91" w16cid:durableId="1564027605">
    <w:abstractNumId w:val="35"/>
  </w:num>
  <w:num w:numId="92" w16cid:durableId="470439567">
    <w:abstractNumId w:val="222"/>
  </w:num>
  <w:num w:numId="93" w16cid:durableId="1198395811">
    <w:abstractNumId w:val="212"/>
  </w:num>
  <w:num w:numId="94" w16cid:durableId="1110275684">
    <w:abstractNumId w:val="65"/>
  </w:num>
  <w:num w:numId="95" w16cid:durableId="419908145">
    <w:abstractNumId w:val="19"/>
  </w:num>
  <w:num w:numId="96" w16cid:durableId="1105148574">
    <w:abstractNumId w:val="9"/>
  </w:num>
  <w:num w:numId="97" w16cid:durableId="831335758">
    <w:abstractNumId w:val="148"/>
  </w:num>
  <w:num w:numId="98" w16cid:durableId="1918709030">
    <w:abstractNumId w:val="179"/>
  </w:num>
  <w:num w:numId="99" w16cid:durableId="1078593336">
    <w:abstractNumId w:val="44"/>
  </w:num>
  <w:num w:numId="100" w16cid:durableId="576207716">
    <w:abstractNumId w:val="81"/>
  </w:num>
  <w:num w:numId="101" w16cid:durableId="1322809917">
    <w:abstractNumId w:val="130"/>
  </w:num>
  <w:num w:numId="102" w16cid:durableId="1884554199">
    <w:abstractNumId w:val="130"/>
    <w:lvlOverride w:ilvl="0">
      <w:lvl w:ilvl="0">
        <w:start w:val="1"/>
        <w:numFmt w:val="decimal"/>
        <w:lvlText w:val="C-1-%1"/>
        <w:lvlJc w:val="left"/>
        <w:pPr>
          <w:ind w:left="567" w:hanging="567"/>
        </w:pPr>
        <w:rPr>
          <w:rFonts w:hint="default"/>
          <w:b/>
          <w:i w:val="0"/>
          <w:sz w:val="24"/>
        </w:rPr>
      </w:lvl>
    </w:lvlOverride>
    <w:lvlOverride w:ilvl="1">
      <w:lvl w:ilvl="1">
        <w:start w:val="1"/>
        <w:numFmt w:val="decimal"/>
        <w:lvlText w:val="C-1-%1.%2"/>
        <w:lvlJc w:val="left"/>
        <w:pPr>
          <w:ind w:left="709" w:hanging="709"/>
        </w:pPr>
        <w:rPr>
          <w:rFonts w:hint="default"/>
          <w:b/>
          <w:i w:val="0"/>
          <w:sz w:val="22"/>
        </w:rPr>
      </w:lvl>
    </w:lvlOverride>
    <w:lvlOverride w:ilvl="2">
      <w:lvl w:ilvl="2">
        <w:start w:val="1"/>
        <w:numFmt w:val="decimal"/>
        <w:lvlText w:val="C-1-%1.%2.%3"/>
        <w:lvlJc w:val="left"/>
        <w:pPr>
          <w:ind w:left="851" w:hanging="851"/>
        </w:pPr>
        <w:rPr>
          <w:rFonts w:hint="default"/>
          <w:b/>
          <w:i w:val="0"/>
          <w:sz w:val="20"/>
        </w:rPr>
      </w:lvl>
    </w:lvlOverride>
    <w:lvlOverride w:ilvl="3">
      <w:lvl w:ilvl="3">
        <w:start w:val="1"/>
        <w:numFmt w:val="decimal"/>
        <w:lvlText w:val="C-%1.%2.%3.%4"/>
        <w:lvlJc w:val="left"/>
        <w:pPr>
          <w:ind w:left="864" w:hanging="864"/>
        </w:pPr>
        <w:rPr>
          <w:rFonts w:hint="default"/>
        </w:rPr>
      </w:lvl>
    </w:lvlOverride>
    <w:lvlOverride w:ilvl="4">
      <w:lvl w:ilvl="4">
        <w:start w:val="1"/>
        <w:numFmt w:val="decimal"/>
        <w:lvlText w:val="C-%1.%2.%3.%4.%5"/>
        <w:lvlJc w:val="left"/>
        <w:pPr>
          <w:ind w:left="1008" w:hanging="1008"/>
        </w:pPr>
        <w:rPr>
          <w:rFonts w:hint="default"/>
        </w:rPr>
      </w:lvl>
    </w:lvlOverride>
    <w:lvlOverride w:ilvl="5">
      <w:lvl w:ilvl="5">
        <w:start w:val="1"/>
        <w:numFmt w:val="decimal"/>
        <w:lvlText w:val="C-%1.%2.%3.%4.%5.%6"/>
        <w:lvlJc w:val="left"/>
        <w:pPr>
          <w:ind w:left="1152" w:hanging="1152"/>
        </w:pPr>
        <w:rPr>
          <w:rFonts w:hint="default"/>
        </w:rPr>
      </w:lvl>
    </w:lvlOverride>
    <w:lvlOverride w:ilvl="6">
      <w:lvl w:ilvl="6">
        <w:start w:val="1"/>
        <w:numFmt w:val="decimal"/>
        <w:lvlText w:val="C-%1.%2.%3.%4.%5.%6.%7"/>
        <w:lvlJc w:val="left"/>
        <w:pPr>
          <w:ind w:left="1296" w:hanging="1296"/>
        </w:pPr>
        <w:rPr>
          <w:rFonts w:hint="default"/>
        </w:rPr>
      </w:lvl>
    </w:lvlOverride>
    <w:lvlOverride w:ilvl="7">
      <w:lvl w:ilvl="7">
        <w:start w:val="1"/>
        <w:numFmt w:val="decimal"/>
        <w:lvlText w:val="C-%1.%2.%3.%4.%5.%6.%7.%8"/>
        <w:lvlJc w:val="left"/>
        <w:pPr>
          <w:ind w:left="1440" w:hanging="1440"/>
        </w:pPr>
        <w:rPr>
          <w:rFonts w:hint="default"/>
        </w:rPr>
      </w:lvl>
    </w:lvlOverride>
    <w:lvlOverride w:ilvl="8">
      <w:lvl w:ilvl="8">
        <w:start w:val="1"/>
        <w:numFmt w:val="decimal"/>
        <w:lvlText w:val="C-%1.%2.%3.%4.%5.%6.%7.%8.%9"/>
        <w:lvlJc w:val="left"/>
        <w:pPr>
          <w:ind w:left="1584" w:hanging="1584"/>
        </w:pPr>
        <w:rPr>
          <w:rFonts w:hint="default"/>
        </w:rPr>
      </w:lvl>
    </w:lvlOverride>
  </w:num>
  <w:num w:numId="103" w16cid:durableId="1523782194">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311253869">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352222104">
    <w:abstractNumId w:val="179"/>
  </w:num>
  <w:num w:numId="106" w16cid:durableId="1051802856">
    <w:abstractNumId w:val="138"/>
  </w:num>
  <w:num w:numId="107" w16cid:durableId="666128713">
    <w:abstractNumId w:val="45"/>
  </w:num>
  <w:num w:numId="108" w16cid:durableId="1466967227">
    <w:abstractNumId w:val="26"/>
  </w:num>
  <w:num w:numId="109" w16cid:durableId="2105615323">
    <w:abstractNumId w:val="92"/>
  </w:num>
  <w:num w:numId="110" w16cid:durableId="917132877">
    <w:abstractNumId w:val="43"/>
  </w:num>
  <w:num w:numId="111" w16cid:durableId="314146171">
    <w:abstractNumId w:val="85"/>
  </w:num>
  <w:num w:numId="112" w16cid:durableId="1760445821">
    <w:abstractNumId w:val="46"/>
  </w:num>
  <w:num w:numId="113" w16cid:durableId="734352504">
    <w:abstractNumId w:val="110"/>
  </w:num>
  <w:num w:numId="114" w16cid:durableId="1475636988">
    <w:abstractNumId w:val="22"/>
  </w:num>
  <w:num w:numId="115" w16cid:durableId="854613115">
    <w:abstractNumId w:val="132"/>
  </w:num>
  <w:num w:numId="116" w16cid:durableId="25253516">
    <w:abstractNumId w:val="196"/>
  </w:num>
  <w:num w:numId="117" w16cid:durableId="1986933757">
    <w:abstractNumId w:val="192"/>
  </w:num>
  <w:num w:numId="118" w16cid:durableId="1440880355">
    <w:abstractNumId w:val="88"/>
  </w:num>
  <w:num w:numId="119" w16cid:durableId="1746294753">
    <w:abstractNumId w:val="60"/>
  </w:num>
  <w:num w:numId="120" w16cid:durableId="1036077983">
    <w:abstractNumId w:val="153"/>
  </w:num>
  <w:num w:numId="121" w16cid:durableId="907836287">
    <w:abstractNumId w:val="179"/>
  </w:num>
  <w:num w:numId="122" w16cid:durableId="489829795">
    <w:abstractNumId w:val="56"/>
  </w:num>
  <w:num w:numId="123" w16cid:durableId="920066762">
    <w:abstractNumId w:val="98"/>
  </w:num>
  <w:num w:numId="124" w16cid:durableId="502546762">
    <w:abstractNumId w:val="198"/>
  </w:num>
  <w:num w:numId="125" w16cid:durableId="820653513">
    <w:abstractNumId w:val="74"/>
  </w:num>
  <w:num w:numId="126" w16cid:durableId="535973778">
    <w:abstractNumId w:val="13"/>
  </w:num>
  <w:num w:numId="127" w16cid:durableId="1424492954">
    <w:abstractNumId w:val="25"/>
  </w:num>
  <w:num w:numId="128" w16cid:durableId="285280280">
    <w:abstractNumId w:val="66"/>
  </w:num>
  <w:num w:numId="129" w16cid:durableId="70005708">
    <w:abstractNumId w:val="203"/>
  </w:num>
  <w:num w:numId="130" w16cid:durableId="1833569505">
    <w:abstractNumId w:val="126"/>
  </w:num>
  <w:num w:numId="131" w16cid:durableId="1733700163">
    <w:abstractNumId w:val="42"/>
  </w:num>
  <w:num w:numId="132" w16cid:durableId="675960429">
    <w:abstractNumId w:val="213"/>
  </w:num>
  <w:num w:numId="133" w16cid:durableId="1074935001">
    <w:abstractNumId w:val="48"/>
  </w:num>
  <w:num w:numId="134" w16cid:durableId="141625152">
    <w:abstractNumId w:val="157"/>
  </w:num>
  <w:num w:numId="135" w16cid:durableId="975793600">
    <w:abstractNumId w:val="69"/>
  </w:num>
  <w:num w:numId="136" w16cid:durableId="650184291">
    <w:abstractNumId w:val="79"/>
  </w:num>
  <w:num w:numId="137" w16cid:durableId="743380179">
    <w:abstractNumId w:val="68"/>
  </w:num>
  <w:num w:numId="138" w16cid:durableId="714349527">
    <w:abstractNumId w:val="141"/>
  </w:num>
  <w:num w:numId="139" w16cid:durableId="179588316">
    <w:abstractNumId w:val="58"/>
  </w:num>
  <w:num w:numId="140" w16cid:durableId="1260792281">
    <w:abstractNumId w:val="32"/>
  </w:num>
  <w:num w:numId="141" w16cid:durableId="1102459762">
    <w:abstractNumId w:val="80"/>
  </w:num>
  <w:num w:numId="142" w16cid:durableId="1778745045">
    <w:abstractNumId w:val="73"/>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Restart w:val="0"/>
        <w:lvlText w:val="D-%1.%2"/>
        <w:lvlJc w:val="left"/>
        <w:pPr>
          <w:tabs>
            <w:tab w:val="num" w:pos="450"/>
          </w:tabs>
          <w:ind w:left="851" w:hanging="851"/>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D-%3.%1.%2"/>
        <w:lvlJc w:val="left"/>
        <w:pPr>
          <w:ind w:left="992" w:hanging="90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143" w16cid:durableId="259993391">
    <w:abstractNumId w:val="73"/>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D-%1.%2"/>
        <w:lvlJc w:val="left"/>
        <w:pPr>
          <w:ind w:left="851" w:hanging="851"/>
        </w:pPr>
        <w:rPr>
          <w:rFonts w:ascii="Arial Bold" w:hAnsi="Arial Bold" w:cs="Times New Roman" w:hint="default"/>
          <w:b/>
          <w:bCs w:val="0"/>
          <w:i w:val="0"/>
          <w:iCs w:val="0"/>
          <w:caps w:val="0"/>
          <w:strike w:val="0"/>
          <w:dstrike w:val="0"/>
          <w:vanish w:val="0"/>
          <w:color w:val="000000"/>
          <w:spacing w:val="0"/>
          <w:kern w:val="0"/>
          <w:position w:val="0"/>
          <w:sz w:val="22"/>
          <w:szCs w:val="22"/>
          <w:u w:val="none"/>
          <w:vertAlign w:val="baseline"/>
          <w14:ligatures w14:val="none"/>
          <w14:numForm w14:val="default"/>
          <w14:numSpacing w14:val="default"/>
        </w:rPr>
      </w:lvl>
    </w:lvlOverride>
    <w:lvlOverride w:ilvl="2">
      <w:lvl w:ilvl="2">
        <w:start w:val="1"/>
        <w:numFmt w:val="decimal"/>
        <w:lvlText w:val="D-%1.%2.%3"/>
        <w:lvlJc w:val="left"/>
        <w:pPr>
          <w:ind w:left="992" w:hanging="99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144" w16cid:durableId="1422919054">
    <w:abstractNumId w:val="158"/>
  </w:num>
  <w:num w:numId="145" w16cid:durableId="1816289812">
    <w:abstractNumId w:val="135"/>
  </w:num>
  <w:num w:numId="146" w16cid:durableId="1670326750">
    <w:abstractNumId w:val="129"/>
  </w:num>
  <w:num w:numId="147" w16cid:durableId="926501025">
    <w:abstractNumId w:val="99"/>
  </w:num>
  <w:num w:numId="148" w16cid:durableId="514657621">
    <w:abstractNumId w:val="214"/>
  </w:num>
  <w:num w:numId="149" w16cid:durableId="1405833014">
    <w:abstractNumId w:val="17"/>
  </w:num>
  <w:num w:numId="150" w16cid:durableId="576132646">
    <w:abstractNumId w:val="199"/>
  </w:num>
  <w:num w:numId="151" w16cid:durableId="1175194220">
    <w:abstractNumId w:val="146"/>
  </w:num>
  <w:num w:numId="152" w16cid:durableId="129055939">
    <w:abstractNumId w:val="21"/>
  </w:num>
  <w:num w:numId="153" w16cid:durableId="287707416">
    <w:abstractNumId w:val="190"/>
  </w:num>
  <w:num w:numId="154" w16cid:durableId="692875305">
    <w:abstractNumId w:val="53"/>
  </w:num>
  <w:num w:numId="155" w16cid:durableId="674721230">
    <w:abstractNumId w:val="177"/>
  </w:num>
  <w:num w:numId="156" w16cid:durableId="16154351">
    <w:abstractNumId w:val="166"/>
  </w:num>
  <w:num w:numId="157" w16cid:durableId="238098833">
    <w:abstractNumId w:val="15"/>
  </w:num>
  <w:num w:numId="158" w16cid:durableId="1149205445">
    <w:abstractNumId w:val="215"/>
  </w:num>
  <w:num w:numId="159" w16cid:durableId="1741444971">
    <w:abstractNumId w:val="209"/>
  </w:num>
  <w:num w:numId="160" w16cid:durableId="1555847129">
    <w:abstractNumId w:val="34"/>
  </w:num>
  <w:num w:numId="161" w16cid:durableId="370765256">
    <w:abstractNumId w:val="106"/>
  </w:num>
  <w:num w:numId="162" w16cid:durableId="531647324">
    <w:abstractNumId w:val="168"/>
  </w:num>
  <w:num w:numId="163" w16cid:durableId="1915434063">
    <w:abstractNumId w:val="186"/>
  </w:num>
  <w:num w:numId="164" w16cid:durableId="922639332">
    <w:abstractNumId w:val="142"/>
  </w:num>
  <w:num w:numId="165" w16cid:durableId="675692694">
    <w:abstractNumId w:val="208"/>
  </w:num>
  <w:num w:numId="166" w16cid:durableId="744767119">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751049989">
    <w:abstractNumId w:val="211"/>
  </w:num>
  <w:num w:numId="168" w16cid:durableId="1237932785">
    <w:abstractNumId w:val="187"/>
  </w:num>
  <w:num w:numId="169" w16cid:durableId="2008248758">
    <w:abstractNumId w:val="31"/>
  </w:num>
  <w:num w:numId="170" w16cid:durableId="297036451">
    <w:abstractNumId w:val="103"/>
  </w:num>
  <w:num w:numId="171" w16cid:durableId="257519815">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16cid:durableId="455683679">
    <w:abstractNumId w:val="179"/>
  </w:num>
  <w:num w:numId="173" w16cid:durableId="2015985301">
    <w:abstractNumId w:val="179"/>
  </w:num>
  <w:num w:numId="174" w16cid:durableId="1282495100">
    <w:abstractNumId w:val="59"/>
  </w:num>
  <w:num w:numId="175" w16cid:durableId="65137303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61606447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10813557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390160048">
    <w:abstractNumId w:val="59"/>
  </w:num>
  <w:num w:numId="179" w16cid:durableId="1463692503">
    <w:abstractNumId w:val="59"/>
  </w:num>
  <w:num w:numId="180" w16cid:durableId="139731801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1936329940">
    <w:abstractNumId w:val="164"/>
  </w:num>
  <w:num w:numId="182" w16cid:durableId="196620856">
    <w:abstractNumId w:val="105"/>
  </w:num>
  <w:num w:numId="183" w16cid:durableId="482552227">
    <w:abstractNumId w:val="28"/>
  </w:num>
  <w:num w:numId="184" w16cid:durableId="2005932251">
    <w:abstractNumId w:val="134"/>
  </w:num>
  <w:num w:numId="185" w16cid:durableId="1096317872">
    <w:abstractNumId w:val="37"/>
  </w:num>
  <w:num w:numId="186" w16cid:durableId="1016885152">
    <w:abstractNumId w:val="105"/>
  </w:num>
  <w:num w:numId="187" w16cid:durableId="1177227946">
    <w:abstractNumId w:val="105"/>
  </w:num>
  <w:num w:numId="188" w16cid:durableId="767820534">
    <w:abstractNumId w:val="59"/>
  </w:num>
  <w:num w:numId="189" w16cid:durableId="183378955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16cid:durableId="42651028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1510561161">
    <w:abstractNumId w:val="114"/>
  </w:num>
  <w:num w:numId="192" w16cid:durableId="1025904533">
    <w:abstractNumId w:val="39"/>
  </w:num>
  <w:num w:numId="193" w16cid:durableId="1606300710">
    <w:abstractNumId w:val="221"/>
  </w:num>
  <w:num w:numId="194" w16cid:durableId="14429022">
    <w:abstractNumId w:val="14"/>
  </w:num>
  <w:num w:numId="195" w16cid:durableId="67533091">
    <w:abstractNumId w:val="207"/>
  </w:num>
  <w:num w:numId="196" w16cid:durableId="34426345">
    <w:abstractNumId w:val="8"/>
  </w:num>
  <w:num w:numId="197" w16cid:durableId="1360013487">
    <w:abstractNumId w:val="202"/>
  </w:num>
  <w:num w:numId="198" w16cid:durableId="159929529">
    <w:abstractNumId w:val="201"/>
  </w:num>
  <w:num w:numId="199" w16cid:durableId="1664967323">
    <w:abstractNumId w:val="52"/>
  </w:num>
  <w:num w:numId="200" w16cid:durableId="1407725520">
    <w:abstractNumId w:val="204"/>
  </w:num>
  <w:num w:numId="201" w16cid:durableId="1634018678">
    <w:abstractNumId w:val="174"/>
  </w:num>
  <w:num w:numId="202" w16cid:durableId="1280186933">
    <w:abstractNumId w:val="38"/>
  </w:num>
  <w:num w:numId="203" w16cid:durableId="984624995">
    <w:abstractNumId w:val="67"/>
  </w:num>
  <w:num w:numId="204" w16cid:durableId="160777201">
    <w:abstractNumId w:val="123"/>
  </w:num>
  <w:num w:numId="205" w16cid:durableId="1610895566">
    <w:abstractNumId w:val="125"/>
  </w:num>
  <w:num w:numId="206" w16cid:durableId="732969966">
    <w:abstractNumId w:val="131"/>
  </w:num>
  <w:num w:numId="207" w16cid:durableId="1827891057">
    <w:abstractNumId w:val="47"/>
  </w:num>
  <w:num w:numId="208" w16cid:durableId="1952783910">
    <w:abstractNumId w:val="120"/>
  </w:num>
  <w:num w:numId="209" w16cid:durableId="1137258185">
    <w:abstractNumId w:val="188"/>
  </w:num>
  <w:num w:numId="210" w16cid:durableId="1537891664">
    <w:abstractNumId w:val="90"/>
  </w:num>
  <w:num w:numId="211" w16cid:durableId="345182538">
    <w:abstractNumId w:val="145"/>
  </w:num>
  <w:num w:numId="212" w16cid:durableId="1958559887">
    <w:abstractNumId w:val="55"/>
  </w:num>
  <w:num w:numId="213" w16cid:durableId="1926454154">
    <w:abstractNumId w:val="51"/>
  </w:num>
  <w:num w:numId="214" w16cid:durableId="1099064369">
    <w:abstractNumId w:val="195"/>
  </w:num>
  <w:num w:numId="215" w16cid:durableId="1392772447">
    <w:abstractNumId w:val="75"/>
  </w:num>
  <w:num w:numId="216" w16cid:durableId="294872096">
    <w:abstractNumId w:val="210"/>
    <w:lvlOverride w:ilvl="1">
      <w:lvl w:ilvl="1">
        <w:start w:val="1"/>
        <w:numFmt w:val="decimal"/>
        <w:lvlText w:val="E-%1.%2."/>
        <w:lvlJc w:val="left"/>
        <w:pPr>
          <w:ind w:left="792" w:hanging="792"/>
        </w:pPr>
        <w:rPr>
          <w:rFonts w:hint="default"/>
          <w:b/>
          <w:bCs/>
          <w:sz w:val="24"/>
          <w:szCs w:val="24"/>
        </w:rPr>
      </w:lvl>
    </w:lvlOverride>
  </w:num>
  <w:num w:numId="217" w16cid:durableId="2043939197">
    <w:abstractNumId w:val="77"/>
  </w:num>
  <w:num w:numId="218" w16cid:durableId="818886552">
    <w:abstractNumId w:val="91"/>
  </w:num>
  <w:num w:numId="219" w16cid:durableId="1640499067">
    <w:abstractNumId w:val="107"/>
  </w:num>
  <w:num w:numId="220" w16cid:durableId="2114666758">
    <w:abstractNumId w:val="181"/>
  </w:num>
  <w:num w:numId="221" w16cid:durableId="964821352">
    <w:abstractNumId w:val="36"/>
  </w:num>
  <w:num w:numId="222" w16cid:durableId="1926185255">
    <w:abstractNumId w:val="169"/>
  </w:num>
  <w:num w:numId="223" w16cid:durableId="1523274953">
    <w:abstractNumId w:val="200"/>
  </w:num>
  <w:num w:numId="224" w16cid:durableId="1492135643">
    <w:abstractNumId w:val="10"/>
  </w:num>
  <w:num w:numId="225" w16cid:durableId="467549559">
    <w:abstractNumId w:val="119"/>
  </w:num>
  <w:num w:numId="226" w16cid:durableId="1101998544">
    <w:abstractNumId w:val="72"/>
  </w:num>
  <w:num w:numId="227" w16cid:durableId="2023043494">
    <w:abstractNumId w:val="216"/>
  </w:num>
  <w:num w:numId="228" w16cid:durableId="1785660743">
    <w:abstractNumId w:val="49"/>
  </w:num>
  <w:num w:numId="229" w16cid:durableId="588808045">
    <w:abstractNumId w:val="113"/>
  </w:num>
  <w:num w:numId="230" w16cid:durableId="1710259774">
    <w:abstractNumId w:val="176"/>
  </w:num>
  <w:num w:numId="231" w16cid:durableId="1235702612">
    <w:abstractNumId w:val="217"/>
  </w:num>
  <w:num w:numId="232" w16cid:durableId="2053337712">
    <w:abstractNumId w:val="197"/>
  </w:num>
  <w:num w:numId="233" w16cid:durableId="1310328121">
    <w:abstractNumId w:val="41"/>
  </w:num>
  <w:num w:numId="234" w16cid:durableId="126363820">
    <w:abstractNumId w:val="220"/>
  </w:num>
  <w:num w:numId="235" w16cid:durableId="298464520">
    <w:abstractNumId w:val="143"/>
  </w:num>
  <w:num w:numId="236" w16cid:durableId="119080691">
    <w:abstractNumId w:val="29"/>
  </w:num>
  <w:num w:numId="237" w16cid:durableId="17171293">
    <w:abstractNumId w:val="108"/>
  </w:num>
  <w:num w:numId="238" w16cid:durableId="1128478126">
    <w:abstractNumId w:val="12"/>
  </w:num>
  <w:num w:numId="239" w16cid:durableId="913784922">
    <w:abstractNumId w:val="7"/>
  </w:num>
  <w:num w:numId="240" w16cid:durableId="62988346">
    <w:abstractNumId w:val="111"/>
  </w:num>
  <w:num w:numId="241" w16cid:durableId="339820178">
    <w:abstractNumId w:val="18"/>
  </w:num>
  <w:num w:numId="242" w16cid:durableId="1330672646">
    <w:abstractNumId w:val="165"/>
  </w:num>
  <w:num w:numId="243" w16cid:durableId="687876838">
    <w:abstractNumId w:val="82"/>
  </w:num>
  <w:num w:numId="244" w16cid:durableId="1427730566">
    <w:abstractNumId w:val="93"/>
  </w:num>
  <w:num w:numId="245" w16cid:durableId="1302493752">
    <w:abstractNumId w:val="16"/>
  </w:num>
  <w:num w:numId="246" w16cid:durableId="2082171058">
    <w:abstractNumId w:val="151"/>
  </w:num>
  <w:numIdMacAtCleanup w:val="2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onathan Pritchard">
    <w15:presenceInfo w15:providerId="AD" w15:userId="S::Jonathanp@iictechnologies.com::f93886c1-a9a9-43c5-9de2-a5eaeafc42ec"/>
  </w15:person>
  <w15:person w15:author="jon pritchard">
    <w15:presenceInfo w15:providerId="Windows Live" w15:userId="19e06ccb8451a59f"/>
  </w15:person>
  <w15:person w15:author="Grant, David M (52400) CIV USN NIWC ATLANTIC VA (USA)">
    <w15:presenceInfo w15:providerId="AD" w15:userId="S::david.m.grant22.civ@us.navy.mil::1c25449f-5e68-4aff-b406-d49e077e2ac8"/>
  </w15:person>
  <w15:person w15:author="Stamenkovich, Miroslav  (52400) CIV USN NIWC ATLANTIC SC (USA)">
    <w15:presenceInfo w15:providerId="AD" w15:userId="S::miroslav.stamenkovich.civ@us.navy.mil::bfc1ce9e-8842-4a54-a975-1a295e03cb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activeWritingStyle w:appName="MSWord" w:lang="fr-FR" w:vendorID="64" w:dllVersion="6" w:nlCheck="1" w:checkStyle="1"/>
  <w:activeWritingStyle w:appName="MSWord" w:lang="en-US" w:vendorID="64" w:dllVersion="6" w:nlCheck="1" w:checkStyle="1"/>
  <w:activeWritingStyle w:appName="MSWord" w:lang="en-GB" w:vendorID="64" w:dllVersion="6" w:nlCheck="1" w:checkStyle="1"/>
  <w:activeWritingStyle w:appName="MSWord" w:lang="en-AU" w:vendorID="64" w:dllVersion="6" w:nlCheck="1" w:checkStyle="1"/>
  <w:activeWritingStyle w:appName="MSWord" w:lang="en-CA"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fr-FR" w:vendorID="64" w:dllVersion="4096" w:nlCheck="1" w:checkStyle="0"/>
  <w:activeWritingStyle w:appName="MSWord" w:lang="en-AU" w:vendorID="64" w:dllVersion="4096" w:nlCheck="1" w:checkStyle="0"/>
  <w:activeWritingStyle w:appName="MSWord" w:lang="en-CA" w:vendorID="64" w:dllVersion="4096" w:nlCheck="1" w:checkStyle="0"/>
  <w:activeWritingStyle w:appName="MSWord" w:lang="fr-FR" w:vendorID="64" w:dllVersion="0" w:nlCheck="1" w:checkStyle="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B8D"/>
    <w:rsid w:val="000002BE"/>
    <w:rsid w:val="0000078F"/>
    <w:rsid w:val="000013A0"/>
    <w:rsid w:val="000014CA"/>
    <w:rsid w:val="000016DA"/>
    <w:rsid w:val="00001E36"/>
    <w:rsid w:val="00001E3F"/>
    <w:rsid w:val="00002919"/>
    <w:rsid w:val="00002BD3"/>
    <w:rsid w:val="00002EA5"/>
    <w:rsid w:val="00003353"/>
    <w:rsid w:val="00003AC1"/>
    <w:rsid w:val="00003FC8"/>
    <w:rsid w:val="00004400"/>
    <w:rsid w:val="0000502B"/>
    <w:rsid w:val="000054D6"/>
    <w:rsid w:val="00006D82"/>
    <w:rsid w:val="00006FE3"/>
    <w:rsid w:val="0000701D"/>
    <w:rsid w:val="000071E1"/>
    <w:rsid w:val="000071F4"/>
    <w:rsid w:val="00007DC7"/>
    <w:rsid w:val="000102B6"/>
    <w:rsid w:val="00010395"/>
    <w:rsid w:val="00010CEC"/>
    <w:rsid w:val="000110DC"/>
    <w:rsid w:val="00011277"/>
    <w:rsid w:val="000112BF"/>
    <w:rsid w:val="000112C9"/>
    <w:rsid w:val="000113CB"/>
    <w:rsid w:val="0001143F"/>
    <w:rsid w:val="00011B1E"/>
    <w:rsid w:val="00011BDD"/>
    <w:rsid w:val="00011CC1"/>
    <w:rsid w:val="000122B8"/>
    <w:rsid w:val="00012A5A"/>
    <w:rsid w:val="00012EB6"/>
    <w:rsid w:val="00013183"/>
    <w:rsid w:val="000135B9"/>
    <w:rsid w:val="00013AF4"/>
    <w:rsid w:val="00013BD2"/>
    <w:rsid w:val="00013D3A"/>
    <w:rsid w:val="00013FDE"/>
    <w:rsid w:val="000142B1"/>
    <w:rsid w:val="00014874"/>
    <w:rsid w:val="000148A3"/>
    <w:rsid w:val="000148AF"/>
    <w:rsid w:val="00014DC7"/>
    <w:rsid w:val="00015268"/>
    <w:rsid w:val="00015341"/>
    <w:rsid w:val="00015351"/>
    <w:rsid w:val="00015487"/>
    <w:rsid w:val="000157D1"/>
    <w:rsid w:val="00015C49"/>
    <w:rsid w:val="00015DE9"/>
    <w:rsid w:val="00015F52"/>
    <w:rsid w:val="000163F9"/>
    <w:rsid w:val="000165A4"/>
    <w:rsid w:val="00016F92"/>
    <w:rsid w:val="0001743D"/>
    <w:rsid w:val="000202B1"/>
    <w:rsid w:val="00020363"/>
    <w:rsid w:val="000206A5"/>
    <w:rsid w:val="00020880"/>
    <w:rsid w:val="00020FE3"/>
    <w:rsid w:val="00021266"/>
    <w:rsid w:val="00021487"/>
    <w:rsid w:val="00021BF2"/>
    <w:rsid w:val="00021D40"/>
    <w:rsid w:val="00022D31"/>
    <w:rsid w:val="00022F96"/>
    <w:rsid w:val="0002302B"/>
    <w:rsid w:val="00023AA5"/>
    <w:rsid w:val="00023BA0"/>
    <w:rsid w:val="00023BDB"/>
    <w:rsid w:val="00023E95"/>
    <w:rsid w:val="00024038"/>
    <w:rsid w:val="000241CC"/>
    <w:rsid w:val="00024B10"/>
    <w:rsid w:val="00024D8F"/>
    <w:rsid w:val="00024DBC"/>
    <w:rsid w:val="00024EA4"/>
    <w:rsid w:val="00025127"/>
    <w:rsid w:val="00025292"/>
    <w:rsid w:val="000254FD"/>
    <w:rsid w:val="000259FF"/>
    <w:rsid w:val="00025E87"/>
    <w:rsid w:val="00026283"/>
    <w:rsid w:val="00026576"/>
    <w:rsid w:val="000272F9"/>
    <w:rsid w:val="00027971"/>
    <w:rsid w:val="000279F4"/>
    <w:rsid w:val="00027B28"/>
    <w:rsid w:val="00027DC0"/>
    <w:rsid w:val="00030058"/>
    <w:rsid w:val="000303A3"/>
    <w:rsid w:val="0003046E"/>
    <w:rsid w:val="000304B8"/>
    <w:rsid w:val="00030602"/>
    <w:rsid w:val="0003088C"/>
    <w:rsid w:val="00030C14"/>
    <w:rsid w:val="00030D18"/>
    <w:rsid w:val="00031463"/>
    <w:rsid w:val="00031F2D"/>
    <w:rsid w:val="0003236E"/>
    <w:rsid w:val="000327EA"/>
    <w:rsid w:val="00033354"/>
    <w:rsid w:val="00034F35"/>
    <w:rsid w:val="000351FD"/>
    <w:rsid w:val="00035600"/>
    <w:rsid w:val="0003566A"/>
    <w:rsid w:val="00035B7D"/>
    <w:rsid w:val="00035CC1"/>
    <w:rsid w:val="00036C90"/>
    <w:rsid w:val="00036F88"/>
    <w:rsid w:val="00036FFD"/>
    <w:rsid w:val="00037287"/>
    <w:rsid w:val="000372DD"/>
    <w:rsid w:val="000377B9"/>
    <w:rsid w:val="00037C0E"/>
    <w:rsid w:val="0004050C"/>
    <w:rsid w:val="00040514"/>
    <w:rsid w:val="00040777"/>
    <w:rsid w:val="00040843"/>
    <w:rsid w:val="00040878"/>
    <w:rsid w:val="00040974"/>
    <w:rsid w:val="0004119A"/>
    <w:rsid w:val="000411DA"/>
    <w:rsid w:val="0004120D"/>
    <w:rsid w:val="000419FB"/>
    <w:rsid w:val="00041E41"/>
    <w:rsid w:val="00042102"/>
    <w:rsid w:val="00042263"/>
    <w:rsid w:val="00042348"/>
    <w:rsid w:val="0004238B"/>
    <w:rsid w:val="0004244F"/>
    <w:rsid w:val="0004248B"/>
    <w:rsid w:val="00042AA8"/>
    <w:rsid w:val="00042C0D"/>
    <w:rsid w:val="00042F72"/>
    <w:rsid w:val="00042FCD"/>
    <w:rsid w:val="00043301"/>
    <w:rsid w:val="0004376C"/>
    <w:rsid w:val="00043A42"/>
    <w:rsid w:val="00043AA0"/>
    <w:rsid w:val="00043B56"/>
    <w:rsid w:val="00044059"/>
    <w:rsid w:val="0004452B"/>
    <w:rsid w:val="00044947"/>
    <w:rsid w:val="00044A9A"/>
    <w:rsid w:val="00044B10"/>
    <w:rsid w:val="00044B8A"/>
    <w:rsid w:val="00044CB9"/>
    <w:rsid w:val="00044EB2"/>
    <w:rsid w:val="00045787"/>
    <w:rsid w:val="00045810"/>
    <w:rsid w:val="00045D70"/>
    <w:rsid w:val="00045D98"/>
    <w:rsid w:val="00045EC0"/>
    <w:rsid w:val="000460AD"/>
    <w:rsid w:val="000461EE"/>
    <w:rsid w:val="00046237"/>
    <w:rsid w:val="0004633D"/>
    <w:rsid w:val="000464E5"/>
    <w:rsid w:val="000467C3"/>
    <w:rsid w:val="00046A2C"/>
    <w:rsid w:val="00046CD2"/>
    <w:rsid w:val="00046CD8"/>
    <w:rsid w:val="000472A8"/>
    <w:rsid w:val="00047335"/>
    <w:rsid w:val="00047506"/>
    <w:rsid w:val="000479D0"/>
    <w:rsid w:val="00047B8E"/>
    <w:rsid w:val="00047C1A"/>
    <w:rsid w:val="00047EC5"/>
    <w:rsid w:val="00047F6F"/>
    <w:rsid w:val="00050102"/>
    <w:rsid w:val="00050F3C"/>
    <w:rsid w:val="00050F63"/>
    <w:rsid w:val="000511EE"/>
    <w:rsid w:val="000512A2"/>
    <w:rsid w:val="000512B1"/>
    <w:rsid w:val="0005132C"/>
    <w:rsid w:val="000518B1"/>
    <w:rsid w:val="00051A2E"/>
    <w:rsid w:val="00051B11"/>
    <w:rsid w:val="00052602"/>
    <w:rsid w:val="00052AE5"/>
    <w:rsid w:val="00053321"/>
    <w:rsid w:val="000535EC"/>
    <w:rsid w:val="0005473B"/>
    <w:rsid w:val="0005475F"/>
    <w:rsid w:val="000551A8"/>
    <w:rsid w:val="000553AC"/>
    <w:rsid w:val="0005554F"/>
    <w:rsid w:val="00055A61"/>
    <w:rsid w:val="00055F61"/>
    <w:rsid w:val="00055FA7"/>
    <w:rsid w:val="000560A4"/>
    <w:rsid w:val="000577DF"/>
    <w:rsid w:val="00057987"/>
    <w:rsid w:val="000600E5"/>
    <w:rsid w:val="00060529"/>
    <w:rsid w:val="000606FC"/>
    <w:rsid w:val="00060A04"/>
    <w:rsid w:val="00060F67"/>
    <w:rsid w:val="00060FB2"/>
    <w:rsid w:val="00061040"/>
    <w:rsid w:val="0006128A"/>
    <w:rsid w:val="000615D3"/>
    <w:rsid w:val="00061D77"/>
    <w:rsid w:val="000621E3"/>
    <w:rsid w:val="000624B4"/>
    <w:rsid w:val="0006277B"/>
    <w:rsid w:val="00062787"/>
    <w:rsid w:val="00062E19"/>
    <w:rsid w:val="00064153"/>
    <w:rsid w:val="000642F3"/>
    <w:rsid w:val="000644F3"/>
    <w:rsid w:val="00064673"/>
    <w:rsid w:val="0006476E"/>
    <w:rsid w:val="00064B79"/>
    <w:rsid w:val="00064C14"/>
    <w:rsid w:val="00065233"/>
    <w:rsid w:val="00065356"/>
    <w:rsid w:val="00065E44"/>
    <w:rsid w:val="00065FF5"/>
    <w:rsid w:val="000664A1"/>
    <w:rsid w:val="000667B8"/>
    <w:rsid w:val="00066D2A"/>
    <w:rsid w:val="00066D67"/>
    <w:rsid w:val="00066E33"/>
    <w:rsid w:val="00066F3D"/>
    <w:rsid w:val="00067175"/>
    <w:rsid w:val="000674EF"/>
    <w:rsid w:val="000675EC"/>
    <w:rsid w:val="0006785F"/>
    <w:rsid w:val="00067B82"/>
    <w:rsid w:val="00067C0E"/>
    <w:rsid w:val="00067EEE"/>
    <w:rsid w:val="00067FCC"/>
    <w:rsid w:val="00070EBA"/>
    <w:rsid w:val="00070F7F"/>
    <w:rsid w:val="0007117E"/>
    <w:rsid w:val="00071364"/>
    <w:rsid w:val="000714F3"/>
    <w:rsid w:val="00071538"/>
    <w:rsid w:val="0007163A"/>
    <w:rsid w:val="000717A0"/>
    <w:rsid w:val="0007254C"/>
    <w:rsid w:val="0007289C"/>
    <w:rsid w:val="00072E6E"/>
    <w:rsid w:val="00072E9B"/>
    <w:rsid w:val="0007343E"/>
    <w:rsid w:val="00073775"/>
    <w:rsid w:val="00073974"/>
    <w:rsid w:val="00073E85"/>
    <w:rsid w:val="000740C7"/>
    <w:rsid w:val="0007435C"/>
    <w:rsid w:val="0007448D"/>
    <w:rsid w:val="0007485D"/>
    <w:rsid w:val="00074E1C"/>
    <w:rsid w:val="00075907"/>
    <w:rsid w:val="00075D60"/>
    <w:rsid w:val="00075E31"/>
    <w:rsid w:val="00075EC9"/>
    <w:rsid w:val="00076557"/>
    <w:rsid w:val="00076573"/>
    <w:rsid w:val="000765CA"/>
    <w:rsid w:val="00076CD2"/>
    <w:rsid w:val="00077173"/>
    <w:rsid w:val="0007732F"/>
    <w:rsid w:val="00077584"/>
    <w:rsid w:val="00077829"/>
    <w:rsid w:val="00077938"/>
    <w:rsid w:val="00077BF7"/>
    <w:rsid w:val="00077C0D"/>
    <w:rsid w:val="00077D1D"/>
    <w:rsid w:val="00080639"/>
    <w:rsid w:val="00080647"/>
    <w:rsid w:val="000806E0"/>
    <w:rsid w:val="00080A01"/>
    <w:rsid w:val="00080D84"/>
    <w:rsid w:val="00080FD0"/>
    <w:rsid w:val="000811A5"/>
    <w:rsid w:val="0008189E"/>
    <w:rsid w:val="00081EFB"/>
    <w:rsid w:val="00081FF2"/>
    <w:rsid w:val="00082003"/>
    <w:rsid w:val="0008205B"/>
    <w:rsid w:val="00082469"/>
    <w:rsid w:val="00082A2E"/>
    <w:rsid w:val="00082C11"/>
    <w:rsid w:val="00082E8C"/>
    <w:rsid w:val="000835C0"/>
    <w:rsid w:val="00083C7B"/>
    <w:rsid w:val="0008441C"/>
    <w:rsid w:val="0008472D"/>
    <w:rsid w:val="000849E6"/>
    <w:rsid w:val="00084D29"/>
    <w:rsid w:val="00085060"/>
    <w:rsid w:val="0008575D"/>
    <w:rsid w:val="00085786"/>
    <w:rsid w:val="00085BC6"/>
    <w:rsid w:val="00086251"/>
    <w:rsid w:val="000866E7"/>
    <w:rsid w:val="00086939"/>
    <w:rsid w:val="00086B9D"/>
    <w:rsid w:val="00086C24"/>
    <w:rsid w:val="0008713F"/>
    <w:rsid w:val="0008739F"/>
    <w:rsid w:val="00087542"/>
    <w:rsid w:val="0009065D"/>
    <w:rsid w:val="00090691"/>
    <w:rsid w:val="00090BA8"/>
    <w:rsid w:val="00090D8F"/>
    <w:rsid w:val="000917F9"/>
    <w:rsid w:val="00091BCE"/>
    <w:rsid w:val="0009233B"/>
    <w:rsid w:val="00092412"/>
    <w:rsid w:val="000928BD"/>
    <w:rsid w:val="000928C7"/>
    <w:rsid w:val="00092A34"/>
    <w:rsid w:val="00092AE8"/>
    <w:rsid w:val="000935EB"/>
    <w:rsid w:val="00093881"/>
    <w:rsid w:val="00093EE0"/>
    <w:rsid w:val="00094134"/>
    <w:rsid w:val="000942B3"/>
    <w:rsid w:val="0009457E"/>
    <w:rsid w:val="0009495E"/>
    <w:rsid w:val="000953C4"/>
    <w:rsid w:val="00095477"/>
    <w:rsid w:val="000956D5"/>
    <w:rsid w:val="00095C26"/>
    <w:rsid w:val="000963E3"/>
    <w:rsid w:val="000966EE"/>
    <w:rsid w:val="00096A27"/>
    <w:rsid w:val="000970AC"/>
    <w:rsid w:val="00097A78"/>
    <w:rsid w:val="00097BCB"/>
    <w:rsid w:val="00097D24"/>
    <w:rsid w:val="000A03DA"/>
    <w:rsid w:val="000A049F"/>
    <w:rsid w:val="000A055D"/>
    <w:rsid w:val="000A069C"/>
    <w:rsid w:val="000A07EA"/>
    <w:rsid w:val="000A09D6"/>
    <w:rsid w:val="000A0B49"/>
    <w:rsid w:val="000A0D43"/>
    <w:rsid w:val="000A0E8A"/>
    <w:rsid w:val="000A13C3"/>
    <w:rsid w:val="000A1AC1"/>
    <w:rsid w:val="000A1AD3"/>
    <w:rsid w:val="000A1BEB"/>
    <w:rsid w:val="000A1CD0"/>
    <w:rsid w:val="000A1D14"/>
    <w:rsid w:val="000A1D85"/>
    <w:rsid w:val="000A1F04"/>
    <w:rsid w:val="000A225C"/>
    <w:rsid w:val="000A2650"/>
    <w:rsid w:val="000A2934"/>
    <w:rsid w:val="000A2BFA"/>
    <w:rsid w:val="000A2E66"/>
    <w:rsid w:val="000A2F70"/>
    <w:rsid w:val="000A2FCD"/>
    <w:rsid w:val="000A301C"/>
    <w:rsid w:val="000A3181"/>
    <w:rsid w:val="000A3228"/>
    <w:rsid w:val="000A32C0"/>
    <w:rsid w:val="000A3339"/>
    <w:rsid w:val="000A353B"/>
    <w:rsid w:val="000A389A"/>
    <w:rsid w:val="000A39D7"/>
    <w:rsid w:val="000A39DB"/>
    <w:rsid w:val="000A3B96"/>
    <w:rsid w:val="000A465C"/>
    <w:rsid w:val="000A4712"/>
    <w:rsid w:val="000A4E74"/>
    <w:rsid w:val="000A5598"/>
    <w:rsid w:val="000A5F45"/>
    <w:rsid w:val="000A60F0"/>
    <w:rsid w:val="000A639D"/>
    <w:rsid w:val="000A6515"/>
    <w:rsid w:val="000A67D1"/>
    <w:rsid w:val="000A6FF5"/>
    <w:rsid w:val="000A7103"/>
    <w:rsid w:val="000A7AFE"/>
    <w:rsid w:val="000B0513"/>
    <w:rsid w:val="000B083C"/>
    <w:rsid w:val="000B087A"/>
    <w:rsid w:val="000B0901"/>
    <w:rsid w:val="000B0DCA"/>
    <w:rsid w:val="000B0EB8"/>
    <w:rsid w:val="000B11BD"/>
    <w:rsid w:val="000B1327"/>
    <w:rsid w:val="000B1543"/>
    <w:rsid w:val="000B15F0"/>
    <w:rsid w:val="000B1A6F"/>
    <w:rsid w:val="000B1DF4"/>
    <w:rsid w:val="000B1E24"/>
    <w:rsid w:val="000B1E4A"/>
    <w:rsid w:val="000B229C"/>
    <w:rsid w:val="000B2504"/>
    <w:rsid w:val="000B2771"/>
    <w:rsid w:val="000B27AD"/>
    <w:rsid w:val="000B34DC"/>
    <w:rsid w:val="000B37E1"/>
    <w:rsid w:val="000B3A59"/>
    <w:rsid w:val="000B3F5E"/>
    <w:rsid w:val="000B4185"/>
    <w:rsid w:val="000B48DE"/>
    <w:rsid w:val="000B4C09"/>
    <w:rsid w:val="000B53DF"/>
    <w:rsid w:val="000B544C"/>
    <w:rsid w:val="000B58BA"/>
    <w:rsid w:val="000B62F5"/>
    <w:rsid w:val="000B6356"/>
    <w:rsid w:val="000B648E"/>
    <w:rsid w:val="000B6BF9"/>
    <w:rsid w:val="000B6CA9"/>
    <w:rsid w:val="000B6F1D"/>
    <w:rsid w:val="000B7328"/>
    <w:rsid w:val="000B760E"/>
    <w:rsid w:val="000B777C"/>
    <w:rsid w:val="000B797B"/>
    <w:rsid w:val="000B7D3A"/>
    <w:rsid w:val="000B7EFF"/>
    <w:rsid w:val="000C04E3"/>
    <w:rsid w:val="000C0656"/>
    <w:rsid w:val="000C0D1A"/>
    <w:rsid w:val="000C0E0B"/>
    <w:rsid w:val="000C15F7"/>
    <w:rsid w:val="000C18F8"/>
    <w:rsid w:val="000C1BE9"/>
    <w:rsid w:val="000C1EB8"/>
    <w:rsid w:val="000C2455"/>
    <w:rsid w:val="000C285C"/>
    <w:rsid w:val="000C2A94"/>
    <w:rsid w:val="000C2EA8"/>
    <w:rsid w:val="000C2EB6"/>
    <w:rsid w:val="000C2ECB"/>
    <w:rsid w:val="000C2F8F"/>
    <w:rsid w:val="000C2FC9"/>
    <w:rsid w:val="000C3352"/>
    <w:rsid w:val="000C3528"/>
    <w:rsid w:val="000C381A"/>
    <w:rsid w:val="000C468B"/>
    <w:rsid w:val="000C480D"/>
    <w:rsid w:val="000C4910"/>
    <w:rsid w:val="000C4C63"/>
    <w:rsid w:val="000C4FCD"/>
    <w:rsid w:val="000C5A2D"/>
    <w:rsid w:val="000C5B8A"/>
    <w:rsid w:val="000C5C13"/>
    <w:rsid w:val="000C5C63"/>
    <w:rsid w:val="000C5D35"/>
    <w:rsid w:val="000C65E7"/>
    <w:rsid w:val="000C6BB9"/>
    <w:rsid w:val="000C70C5"/>
    <w:rsid w:val="000C740B"/>
    <w:rsid w:val="000C744C"/>
    <w:rsid w:val="000C7547"/>
    <w:rsid w:val="000C775A"/>
    <w:rsid w:val="000D0003"/>
    <w:rsid w:val="000D05E4"/>
    <w:rsid w:val="000D0801"/>
    <w:rsid w:val="000D0F61"/>
    <w:rsid w:val="000D1518"/>
    <w:rsid w:val="000D1A13"/>
    <w:rsid w:val="000D1BBD"/>
    <w:rsid w:val="000D1C96"/>
    <w:rsid w:val="000D1E2D"/>
    <w:rsid w:val="000D1E99"/>
    <w:rsid w:val="000D1EB4"/>
    <w:rsid w:val="000D1F6B"/>
    <w:rsid w:val="000D2260"/>
    <w:rsid w:val="000D22AD"/>
    <w:rsid w:val="000D22E5"/>
    <w:rsid w:val="000D25D4"/>
    <w:rsid w:val="000D2E1B"/>
    <w:rsid w:val="000D3361"/>
    <w:rsid w:val="000D3ABE"/>
    <w:rsid w:val="000D3DFC"/>
    <w:rsid w:val="000D40B7"/>
    <w:rsid w:val="000D457B"/>
    <w:rsid w:val="000D49C0"/>
    <w:rsid w:val="000D4F04"/>
    <w:rsid w:val="000D5020"/>
    <w:rsid w:val="000D5648"/>
    <w:rsid w:val="000D56BD"/>
    <w:rsid w:val="000D5A67"/>
    <w:rsid w:val="000D67A0"/>
    <w:rsid w:val="000D6C8D"/>
    <w:rsid w:val="000D6E41"/>
    <w:rsid w:val="000D7BAC"/>
    <w:rsid w:val="000D7BC5"/>
    <w:rsid w:val="000E02CA"/>
    <w:rsid w:val="000E0801"/>
    <w:rsid w:val="000E0836"/>
    <w:rsid w:val="000E091B"/>
    <w:rsid w:val="000E10FC"/>
    <w:rsid w:val="000E13A1"/>
    <w:rsid w:val="000E1609"/>
    <w:rsid w:val="000E194C"/>
    <w:rsid w:val="000E22EB"/>
    <w:rsid w:val="000E2409"/>
    <w:rsid w:val="000E268F"/>
    <w:rsid w:val="000E2927"/>
    <w:rsid w:val="000E2C89"/>
    <w:rsid w:val="000E3392"/>
    <w:rsid w:val="000E424B"/>
    <w:rsid w:val="000E4351"/>
    <w:rsid w:val="000E4371"/>
    <w:rsid w:val="000E4940"/>
    <w:rsid w:val="000E4D52"/>
    <w:rsid w:val="000E4E35"/>
    <w:rsid w:val="000E4F04"/>
    <w:rsid w:val="000E504B"/>
    <w:rsid w:val="000E592D"/>
    <w:rsid w:val="000E5FB3"/>
    <w:rsid w:val="000E6187"/>
    <w:rsid w:val="000E61AF"/>
    <w:rsid w:val="000E7565"/>
    <w:rsid w:val="000E7612"/>
    <w:rsid w:val="000F0849"/>
    <w:rsid w:val="000F0A74"/>
    <w:rsid w:val="000F0FFB"/>
    <w:rsid w:val="000F1144"/>
    <w:rsid w:val="000F17F4"/>
    <w:rsid w:val="000F1817"/>
    <w:rsid w:val="000F1C6E"/>
    <w:rsid w:val="000F1FA7"/>
    <w:rsid w:val="000F28DC"/>
    <w:rsid w:val="000F2A6A"/>
    <w:rsid w:val="000F3342"/>
    <w:rsid w:val="000F3416"/>
    <w:rsid w:val="000F34CB"/>
    <w:rsid w:val="000F387D"/>
    <w:rsid w:val="000F3B5F"/>
    <w:rsid w:val="000F3C7A"/>
    <w:rsid w:val="000F45D2"/>
    <w:rsid w:val="000F4858"/>
    <w:rsid w:val="000F49BE"/>
    <w:rsid w:val="000F4CBB"/>
    <w:rsid w:val="000F4DF4"/>
    <w:rsid w:val="000F52FA"/>
    <w:rsid w:val="000F539D"/>
    <w:rsid w:val="000F5729"/>
    <w:rsid w:val="000F5B0B"/>
    <w:rsid w:val="000F5C34"/>
    <w:rsid w:val="000F5CFD"/>
    <w:rsid w:val="000F6261"/>
    <w:rsid w:val="000F67CB"/>
    <w:rsid w:val="000F7AB0"/>
    <w:rsid w:val="000F7C75"/>
    <w:rsid w:val="000F7CFE"/>
    <w:rsid w:val="000F7EC7"/>
    <w:rsid w:val="000F7F5D"/>
    <w:rsid w:val="000F7FE1"/>
    <w:rsid w:val="00100800"/>
    <w:rsid w:val="00100991"/>
    <w:rsid w:val="00100B1D"/>
    <w:rsid w:val="00100D80"/>
    <w:rsid w:val="00100F86"/>
    <w:rsid w:val="001018B4"/>
    <w:rsid w:val="001019DD"/>
    <w:rsid w:val="00101AE4"/>
    <w:rsid w:val="00101C16"/>
    <w:rsid w:val="00101E07"/>
    <w:rsid w:val="00101F7E"/>
    <w:rsid w:val="00102117"/>
    <w:rsid w:val="0010234E"/>
    <w:rsid w:val="0010269F"/>
    <w:rsid w:val="0010278D"/>
    <w:rsid w:val="001036AA"/>
    <w:rsid w:val="00104478"/>
    <w:rsid w:val="00104DE8"/>
    <w:rsid w:val="00104E5E"/>
    <w:rsid w:val="001056F8"/>
    <w:rsid w:val="00105884"/>
    <w:rsid w:val="00105995"/>
    <w:rsid w:val="00105C24"/>
    <w:rsid w:val="001065F9"/>
    <w:rsid w:val="0010661D"/>
    <w:rsid w:val="0010683F"/>
    <w:rsid w:val="00106B33"/>
    <w:rsid w:val="00106D8C"/>
    <w:rsid w:val="00106E90"/>
    <w:rsid w:val="001070BB"/>
    <w:rsid w:val="001071EE"/>
    <w:rsid w:val="001072A9"/>
    <w:rsid w:val="00107592"/>
    <w:rsid w:val="0010798D"/>
    <w:rsid w:val="00107B57"/>
    <w:rsid w:val="00107C53"/>
    <w:rsid w:val="0011005A"/>
    <w:rsid w:val="00110371"/>
    <w:rsid w:val="0011049A"/>
    <w:rsid w:val="00110A19"/>
    <w:rsid w:val="00112780"/>
    <w:rsid w:val="00112A58"/>
    <w:rsid w:val="00112F31"/>
    <w:rsid w:val="0011303F"/>
    <w:rsid w:val="00113220"/>
    <w:rsid w:val="0011385C"/>
    <w:rsid w:val="001145B7"/>
    <w:rsid w:val="001147D1"/>
    <w:rsid w:val="00114860"/>
    <w:rsid w:val="00114936"/>
    <w:rsid w:val="00114A3C"/>
    <w:rsid w:val="00114A9A"/>
    <w:rsid w:val="00114B3F"/>
    <w:rsid w:val="00114BC6"/>
    <w:rsid w:val="00114BD1"/>
    <w:rsid w:val="00114C67"/>
    <w:rsid w:val="00114FBD"/>
    <w:rsid w:val="00115385"/>
    <w:rsid w:val="0011580C"/>
    <w:rsid w:val="00115864"/>
    <w:rsid w:val="00115B43"/>
    <w:rsid w:val="00116640"/>
    <w:rsid w:val="00116680"/>
    <w:rsid w:val="00116C24"/>
    <w:rsid w:val="00117A3C"/>
    <w:rsid w:val="00117C0F"/>
    <w:rsid w:val="00117FEF"/>
    <w:rsid w:val="001200CB"/>
    <w:rsid w:val="00120239"/>
    <w:rsid w:val="00120656"/>
    <w:rsid w:val="00120B23"/>
    <w:rsid w:val="00120DCF"/>
    <w:rsid w:val="00120FC0"/>
    <w:rsid w:val="00121426"/>
    <w:rsid w:val="001214CA"/>
    <w:rsid w:val="0012211B"/>
    <w:rsid w:val="00122798"/>
    <w:rsid w:val="00122FFC"/>
    <w:rsid w:val="001231C2"/>
    <w:rsid w:val="001233DF"/>
    <w:rsid w:val="0012355F"/>
    <w:rsid w:val="001238EC"/>
    <w:rsid w:val="00123B63"/>
    <w:rsid w:val="00123E53"/>
    <w:rsid w:val="001241DA"/>
    <w:rsid w:val="001243D7"/>
    <w:rsid w:val="00124769"/>
    <w:rsid w:val="00124988"/>
    <w:rsid w:val="00124C10"/>
    <w:rsid w:val="001257CE"/>
    <w:rsid w:val="00126D61"/>
    <w:rsid w:val="00127184"/>
    <w:rsid w:val="001275B6"/>
    <w:rsid w:val="001278A4"/>
    <w:rsid w:val="00127A54"/>
    <w:rsid w:val="00127A99"/>
    <w:rsid w:val="00127F2E"/>
    <w:rsid w:val="00127FBA"/>
    <w:rsid w:val="001308FD"/>
    <w:rsid w:val="001309C7"/>
    <w:rsid w:val="0013138D"/>
    <w:rsid w:val="0013141A"/>
    <w:rsid w:val="001314CB"/>
    <w:rsid w:val="00131A59"/>
    <w:rsid w:val="00131A93"/>
    <w:rsid w:val="00132302"/>
    <w:rsid w:val="001328E4"/>
    <w:rsid w:val="00132AC2"/>
    <w:rsid w:val="00132B47"/>
    <w:rsid w:val="00133673"/>
    <w:rsid w:val="00133811"/>
    <w:rsid w:val="00133C63"/>
    <w:rsid w:val="00133FD6"/>
    <w:rsid w:val="00134190"/>
    <w:rsid w:val="00134528"/>
    <w:rsid w:val="00134BD5"/>
    <w:rsid w:val="00134EBA"/>
    <w:rsid w:val="0013502A"/>
    <w:rsid w:val="001356F5"/>
    <w:rsid w:val="001358ED"/>
    <w:rsid w:val="00135C77"/>
    <w:rsid w:val="00136686"/>
    <w:rsid w:val="00136717"/>
    <w:rsid w:val="00136D72"/>
    <w:rsid w:val="00136D81"/>
    <w:rsid w:val="001374ED"/>
    <w:rsid w:val="00137516"/>
    <w:rsid w:val="00140181"/>
    <w:rsid w:val="0014043A"/>
    <w:rsid w:val="0014093B"/>
    <w:rsid w:val="00140F21"/>
    <w:rsid w:val="00141294"/>
    <w:rsid w:val="001414C1"/>
    <w:rsid w:val="001415B6"/>
    <w:rsid w:val="00141852"/>
    <w:rsid w:val="00141879"/>
    <w:rsid w:val="00141A53"/>
    <w:rsid w:val="001426FB"/>
    <w:rsid w:val="00142C35"/>
    <w:rsid w:val="00142E6D"/>
    <w:rsid w:val="001430D3"/>
    <w:rsid w:val="00143352"/>
    <w:rsid w:val="0014343C"/>
    <w:rsid w:val="00143BD1"/>
    <w:rsid w:val="0014440E"/>
    <w:rsid w:val="0014441D"/>
    <w:rsid w:val="0014471B"/>
    <w:rsid w:val="00144A3E"/>
    <w:rsid w:val="00144B5C"/>
    <w:rsid w:val="00144CC1"/>
    <w:rsid w:val="00144E18"/>
    <w:rsid w:val="0014500B"/>
    <w:rsid w:val="0014539C"/>
    <w:rsid w:val="00145602"/>
    <w:rsid w:val="00145654"/>
    <w:rsid w:val="0014576E"/>
    <w:rsid w:val="00145980"/>
    <w:rsid w:val="001459D2"/>
    <w:rsid w:val="0014653D"/>
    <w:rsid w:val="0014680A"/>
    <w:rsid w:val="00146DC8"/>
    <w:rsid w:val="001473C0"/>
    <w:rsid w:val="00147422"/>
    <w:rsid w:val="00147AD9"/>
    <w:rsid w:val="00147ADD"/>
    <w:rsid w:val="00147D9C"/>
    <w:rsid w:val="00147F85"/>
    <w:rsid w:val="00150043"/>
    <w:rsid w:val="001502A5"/>
    <w:rsid w:val="0015077C"/>
    <w:rsid w:val="00150922"/>
    <w:rsid w:val="00150B30"/>
    <w:rsid w:val="001513E5"/>
    <w:rsid w:val="00151462"/>
    <w:rsid w:val="00151495"/>
    <w:rsid w:val="00151AD5"/>
    <w:rsid w:val="00151B2A"/>
    <w:rsid w:val="00151C72"/>
    <w:rsid w:val="00152225"/>
    <w:rsid w:val="0015270C"/>
    <w:rsid w:val="001527A2"/>
    <w:rsid w:val="001530DA"/>
    <w:rsid w:val="001534DA"/>
    <w:rsid w:val="001537EB"/>
    <w:rsid w:val="001538F5"/>
    <w:rsid w:val="00153AD1"/>
    <w:rsid w:val="00153B3F"/>
    <w:rsid w:val="00154128"/>
    <w:rsid w:val="00154309"/>
    <w:rsid w:val="00154815"/>
    <w:rsid w:val="001549C0"/>
    <w:rsid w:val="00155177"/>
    <w:rsid w:val="00156532"/>
    <w:rsid w:val="001567C5"/>
    <w:rsid w:val="001576E3"/>
    <w:rsid w:val="00157B64"/>
    <w:rsid w:val="00160171"/>
    <w:rsid w:val="001603F0"/>
    <w:rsid w:val="001606CD"/>
    <w:rsid w:val="001606FF"/>
    <w:rsid w:val="00160CE7"/>
    <w:rsid w:val="00161094"/>
    <w:rsid w:val="0016166B"/>
    <w:rsid w:val="00161BDB"/>
    <w:rsid w:val="00161C04"/>
    <w:rsid w:val="00161FA1"/>
    <w:rsid w:val="0016299A"/>
    <w:rsid w:val="001630C2"/>
    <w:rsid w:val="0016354C"/>
    <w:rsid w:val="00163B19"/>
    <w:rsid w:val="00163B79"/>
    <w:rsid w:val="00163D7D"/>
    <w:rsid w:val="001640BB"/>
    <w:rsid w:val="00164569"/>
    <w:rsid w:val="001648CA"/>
    <w:rsid w:val="00164A61"/>
    <w:rsid w:val="0016519A"/>
    <w:rsid w:val="00165336"/>
    <w:rsid w:val="001653D7"/>
    <w:rsid w:val="00166456"/>
    <w:rsid w:val="0016682D"/>
    <w:rsid w:val="00166F64"/>
    <w:rsid w:val="00167169"/>
    <w:rsid w:val="00167404"/>
    <w:rsid w:val="00167676"/>
    <w:rsid w:val="001678FD"/>
    <w:rsid w:val="0017066F"/>
    <w:rsid w:val="00170CA5"/>
    <w:rsid w:val="00171136"/>
    <w:rsid w:val="00171271"/>
    <w:rsid w:val="00171327"/>
    <w:rsid w:val="0017170A"/>
    <w:rsid w:val="00171A98"/>
    <w:rsid w:val="00171B5C"/>
    <w:rsid w:val="00172025"/>
    <w:rsid w:val="001721BE"/>
    <w:rsid w:val="001725A5"/>
    <w:rsid w:val="00172B6A"/>
    <w:rsid w:val="00172C9B"/>
    <w:rsid w:val="001731FA"/>
    <w:rsid w:val="00173621"/>
    <w:rsid w:val="0017364A"/>
    <w:rsid w:val="00173974"/>
    <w:rsid w:val="00173CF7"/>
    <w:rsid w:val="00173ECF"/>
    <w:rsid w:val="00173F4A"/>
    <w:rsid w:val="00174C9C"/>
    <w:rsid w:val="001751DB"/>
    <w:rsid w:val="00175732"/>
    <w:rsid w:val="00175B1D"/>
    <w:rsid w:val="00176622"/>
    <w:rsid w:val="00177223"/>
    <w:rsid w:val="001807B6"/>
    <w:rsid w:val="00180877"/>
    <w:rsid w:val="001809A8"/>
    <w:rsid w:val="00180BAF"/>
    <w:rsid w:val="00180CEC"/>
    <w:rsid w:val="00180D76"/>
    <w:rsid w:val="00180FDA"/>
    <w:rsid w:val="00181EB3"/>
    <w:rsid w:val="00182256"/>
    <w:rsid w:val="001822F1"/>
    <w:rsid w:val="00182813"/>
    <w:rsid w:val="0018296E"/>
    <w:rsid w:val="00182A8E"/>
    <w:rsid w:val="00182C8D"/>
    <w:rsid w:val="00183E8F"/>
    <w:rsid w:val="0018402A"/>
    <w:rsid w:val="00184052"/>
    <w:rsid w:val="0018449E"/>
    <w:rsid w:val="00184516"/>
    <w:rsid w:val="0018487C"/>
    <w:rsid w:val="00184B28"/>
    <w:rsid w:val="00184FA3"/>
    <w:rsid w:val="0018510B"/>
    <w:rsid w:val="00185432"/>
    <w:rsid w:val="001858BA"/>
    <w:rsid w:val="00185941"/>
    <w:rsid w:val="00185B50"/>
    <w:rsid w:val="001861CA"/>
    <w:rsid w:val="001863DD"/>
    <w:rsid w:val="0018654C"/>
    <w:rsid w:val="00186799"/>
    <w:rsid w:val="00186D21"/>
    <w:rsid w:val="001870FD"/>
    <w:rsid w:val="001873DC"/>
    <w:rsid w:val="001878F6"/>
    <w:rsid w:val="00187AA5"/>
    <w:rsid w:val="00190264"/>
    <w:rsid w:val="00190914"/>
    <w:rsid w:val="001913C0"/>
    <w:rsid w:val="00191CAE"/>
    <w:rsid w:val="0019217B"/>
    <w:rsid w:val="0019240A"/>
    <w:rsid w:val="0019285A"/>
    <w:rsid w:val="0019369A"/>
    <w:rsid w:val="001938A1"/>
    <w:rsid w:val="00193C10"/>
    <w:rsid w:val="00194607"/>
    <w:rsid w:val="00194893"/>
    <w:rsid w:val="001949CA"/>
    <w:rsid w:val="00194D7A"/>
    <w:rsid w:val="0019670C"/>
    <w:rsid w:val="001970B6"/>
    <w:rsid w:val="001979F1"/>
    <w:rsid w:val="00197CA3"/>
    <w:rsid w:val="00197CE6"/>
    <w:rsid w:val="00197F34"/>
    <w:rsid w:val="00197F35"/>
    <w:rsid w:val="00197F62"/>
    <w:rsid w:val="001A0310"/>
    <w:rsid w:val="001A0951"/>
    <w:rsid w:val="001A0C02"/>
    <w:rsid w:val="001A1408"/>
    <w:rsid w:val="001A19E5"/>
    <w:rsid w:val="001A1BB0"/>
    <w:rsid w:val="001A1E4C"/>
    <w:rsid w:val="001A22EC"/>
    <w:rsid w:val="001A269F"/>
    <w:rsid w:val="001A2735"/>
    <w:rsid w:val="001A279D"/>
    <w:rsid w:val="001A2A37"/>
    <w:rsid w:val="001A2A47"/>
    <w:rsid w:val="001A3949"/>
    <w:rsid w:val="001A3C11"/>
    <w:rsid w:val="001A3D58"/>
    <w:rsid w:val="001A432B"/>
    <w:rsid w:val="001A44CA"/>
    <w:rsid w:val="001A4EC3"/>
    <w:rsid w:val="001A512A"/>
    <w:rsid w:val="001A5D6A"/>
    <w:rsid w:val="001A67BD"/>
    <w:rsid w:val="001A6C75"/>
    <w:rsid w:val="001A6CA4"/>
    <w:rsid w:val="001A734E"/>
    <w:rsid w:val="001A7B08"/>
    <w:rsid w:val="001B125D"/>
    <w:rsid w:val="001B1338"/>
    <w:rsid w:val="001B172B"/>
    <w:rsid w:val="001B1AB8"/>
    <w:rsid w:val="001B2B68"/>
    <w:rsid w:val="001B3155"/>
    <w:rsid w:val="001B37CB"/>
    <w:rsid w:val="001B3B53"/>
    <w:rsid w:val="001B472C"/>
    <w:rsid w:val="001B4ED0"/>
    <w:rsid w:val="001B556A"/>
    <w:rsid w:val="001B5F27"/>
    <w:rsid w:val="001B603D"/>
    <w:rsid w:val="001B6356"/>
    <w:rsid w:val="001B6486"/>
    <w:rsid w:val="001B6987"/>
    <w:rsid w:val="001B6A57"/>
    <w:rsid w:val="001B6BB8"/>
    <w:rsid w:val="001B7195"/>
    <w:rsid w:val="001B77A0"/>
    <w:rsid w:val="001B77C3"/>
    <w:rsid w:val="001B782E"/>
    <w:rsid w:val="001C00B9"/>
    <w:rsid w:val="001C07C4"/>
    <w:rsid w:val="001C0938"/>
    <w:rsid w:val="001C0999"/>
    <w:rsid w:val="001C0CDC"/>
    <w:rsid w:val="001C10BB"/>
    <w:rsid w:val="001C11D7"/>
    <w:rsid w:val="001C1772"/>
    <w:rsid w:val="001C2213"/>
    <w:rsid w:val="001C277E"/>
    <w:rsid w:val="001C2925"/>
    <w:rsid w:val="001C323F"/>
    <w:rsid w:val="001C3671"/>
    <w:rsid w:val="001C3C4E"/>
    <w:rsid w:val="001C3D4C"/>
    <w:rsid w:val="001C47B3"/>
    <w:rsid w:val="001C5485"/>
    <w:rsid w:val="001C5836"/>
    <w:rsid w:val="001C5BDA"/>
    <w:rsid w:val="001C665A"/>
    <w:rsid w:val="001C665F"/>
    <w:rsid w:val="001C6E93"/>
    <w:rsid w:val="001C7141"/>
    <w:rsid w:val="001C734F"/>
    <w:rsid w:val="001C7387"/>
    <w:rsid w:val="001C7DC2"/>
    <w:rsid w:val="001D06C2"/>
    <w:rsid w:val="001D0B76"/>
    <w:rsid w:val="001D0D9A"/>
    <w:rsid w:val="001D1386"/>
    <w:rsid w:val="001D151B"/>
    <w:rsid w:val="001D168B"/>
    <w:rsid w:val="001D1693"/>
    <w:rsid w:val="001D17F9"/>
    <w:rsid w:val="001D1B22"/>
    <w:rsid w:val="001D1BCE"/>
    <w:rsid w:val="001D1C27"/>
    <w:rsid w:val="001D2227"/>
    <w:rsid w:val="001D28D2"/>
    <w:rsid w:val="001D2A42"/>
    <w:rsid w:val="001D2B9F"/>
    <w:rsid w:val="001D3279"/>
    <w:rsid w:val="001D339E"/>
    <w:rsid w:val="001D3531"/>
    <w:rsid w:val="001D36DC"/>
    <w:rsid w:val="001D3B7E"/>
    <w:rsid w:val="001D3E14"/>
    <w:rsid w:val="001D420D"/>
    <w:rsid w:val="001D4315"/>
    <w:rsid w:val="001D497D"/>
    <w:rsid w:val="001D504B"/>
    <w:rsid w:val="001D5DFE"/>
    <w:rsid w:val="001D5F17"/>
    <w:rsid w:val="001D6412"/>
    <w:rsid w:val="001D66C2"/>
    <w:rsid w:val="001D68D0"/>
    <w:rsid w:val="001D71D1"/>
    <w:rsid w:val="001D732D"/>
    <w:rsid w:val="001D73F1"/>
    <w:rsid w:val="001D79C3"/>
    <w:rsid w:val="001D7E00"/>
    <w:rsid w:val="001D7E15"/>
    <w:rsid w:val="001E0143"/>
    <w:rsid w:val="001E036A"/>
    <w:rsid w:val="001E04BD"/>
    <w:rsid w:val="001E05A6"/>
    <w:rsid w:val="001E05E3"/>
    <w:rsid w:val="001E0626"/>
    <w:rsid w:val="001E15BA"/>
    <w:rsid w:val="001E15D1"/>
    <w:rsid w:val="001E19E3"/>
    <w:rsid w:val="001E1B92"/>
    <w:rsid w:val="001E2115"/>
    <w:rsid w:val="001E2483"/>
    <w:rsid w:val="001E273F"/>
    <w:rsid w:val="001E2C8E"/>
    <w:rsid w:val="001E3085"/>
    <w:rsid w:val="001E3227"/>
    <w:rsid w:val="001E39FC"/>
    <w:rsid w:val="001E4346"/>
    <w:rsid w:val="001E4456"/>
    <w:rsid w:val="001E4548"/>
    <w:rsid w:val="001E4657"/>
    <w:rsid w:val="001E4659"/>
    <w:rsid w:val="001E4700"/>
    <w:rsid w:val="001E51FF"/>
    <w:rsid w:val="001E53BA"/>
    <w:rsid w:val="001E582A"/>
    <w:rsid w:val="001E5B06"/>
    <w:rsid w:val="001E61D1"/>
    <w:rsid w:val="001E662A"/>
    <w:rsid w:val="001E6F08"/>
    <w:rsid w:val="001E7128"/>
    <w:rsid w:val="001E75C3"/>
    <w:rsid w:val="001E788F"/>
    <w:rsid w:val="001E79D8"/>
    <w:rsid w:val="001E79EE"/>
    <w:rsid w:val="001E7DE6"/>
    <w:rsid w:val="001F01AF"/>
    <w:rsid w:val="001F02DE"/>
    <w:rsid w:val="001F04C5"/>
    <w:rsid w:val="001F09A5"/>
    <w:rsid w:val="001F09E6"/>
    <w:rsid w:val="001F0B39"/>
    <w:rsid w:val="001F0B6C"/>
    <w:rsid w:val="001F0CC1"/>
    <w:rsid w:val="001F0EC0"/>
    <w:rsid w:val="001F154C"/>
    <w:rsid w:val="001F167C"/>
    <w:rsid w:val="001F1EB0"/>
    <w:rsid w:val="001F2618"/>
    <w:rsid w:val="001F28DF"/>
    <w:rsid w:val="001F2CFE"/>
    <w:rsid w:val="001F310E"/>
    <w:rsid w:val="001F3482"/>
    <w:rsid w:val="001F35C8"/>
    <w:rsid w:val="001F35CB"/>
    <w:rsid w:val="001F389A"/>
    <w:rsid w:val="001F3AB9"/>
    <w:rsid w:val="001F3B64"/>
    <w:rsid w:val="001F41C8"/>
    <w:rsid w:val="001F50FD"/>
    <w:rsid w:val="001F57C8"/>
    <w:rsid w:val="001F59AF"/>
    <w:rsid w:val="001F5E97"/>
    <w:rsid w:val="001F6416"/>
    <w:rsid w:val="001F6547"/>
    <w:rsid w:val="001F6A7E"/>
    <w:rsid w:val="001F6C25"/>
    <w:rsid w:val="001F6C88"/>
    <w:rsid w:val="001F73E4"/>
    <w:rsid w:val="001F767A"/>
    <w:rsid w:val="001F77EE"/>
    <w:rsid w:val="001F7960"/>
    <w:rsid w:val="001F7977"/>
    <w:rsid w:val="001F7CC9"/>
    <w:rsid w:val="0020057C"/>
    <w:rsid w:val="002006F4"/>
    <w:rsid w:val="00200937"/>
    <w:rsid w:val="00200D52"/>
    <w:rsid w:val="002013E5"/>
    <w:rsid w:val="002015C0"/>
    <w:rsid w:val="002016A1"/>
    <w:rsid w:val="0020175E"/>
    <w:rsid w:val="0020182E"/>
    <w:rsid w:val="00201B35"/>
    <w:rsid w:val="00201DB6"/>
    <w:rsid w:val="002023AD"/>
    <w:rsid w:val="002023B0"/>
    <w:rsid w:val="00202CD6"/>
    <w:rsid w:val="0020307D"/>
    <w:rsid w:val="002034EA"/>
    <w:rsid w:val="002035A0"/>
    <w:rsid w:val="002035CA"/>
    <w:rsid w:val="00203820"/>
    <w:rsid w:val="00203859"/>
    <w:rsid w:val="00203B06"/>
    <w:rsid w:val="00203BD0"/>
    <w:rsid w:val="00203CD4"/>
    <w:rsid w:val="00203D11"/>
    <w:rsid w:val="00204560"/>
    <w:rsid w:val="00204981"/>
    <w:rsid w:val="00204AAE"/>
    <w:rsid w:val="00204D5D"/>
    <w:rsid w:val="00204EA6"/>
    <w:rsid w:val="00204FFA"/>
    <w:rsid w:val="002050C3"/>
    <w:rsid w:val="00205105"/>
    <w:rsid w:val="00205548"/>
    <w:rsid w:val="00205782"/>
    <w:rsid w:val="00205C65"/>
    <w:rsid w:val="00206008"/>
    <w:rsid w:val="00206169"/>
    <w:rsid w:val="0020643A"/>
    <w:rsid w:val="00206711"/>
    <w:rsid w:val="00206714"/>
    <w:rsid w:val="00206821"/>
    <w:rsid w:val="00206BE8"/>
    <w:rsid w:val="00207196"/>
    <w:rsid w:val="00207551"/>
    <w:rsid w:val="00207A6B"/>
    <w:rsid w:val="00210063"/>
    <w:rsid w:val="002100C6"/>
    <w:rsid w:val="0021021A"/>
    <w:rsid w:val="0021123A"/>
    <w:rsid w:val="0021138B"/>
    <w:rsid w:val="002121DE"/>
    <w:rsid w:val="0021241A"/>
    <w:rsid w:val="00212634"/>
    <w:rsid w:val="002128CD"/>
    <w:rsid w:val="00212A30"/>
    <w:rsid w:val="00212CC2"/>
    <w:rsid w:val="00212EF1"/>
    <w:rsid w:val="002132F3"/>
    <w:rsid w:val="002133AA"/>
    <w:rsid w:val="0021340E"/>
    <w:rsid w:val="0021343C"/>
    <w:rsid w:val="0021378A"/>
    <w:rsid w:val="00213A00"/>
    <w:rsid w:val="00213B5C"/>
    <w:rsid w:val="00213CC6"/>
    <w:rsid w:val="00214374"/>
    <w:rsid w:val="0021479E"/>
    <w:rsid w:val="00214B3A"/>
    <w:rsid w:val="00214FE6"/>
    <w:rsid w:val="002159FB"/>
    <w:rsid w:val="00215D52"/>
    <w:rsid w:val="002161F1"/>
    <w:rsid w:val="002162E6"/>
    <w:rsid w:val="0021636A"/>
    <w:rsid w:val="00216801"/>
    <w:rsid w:val="00216B10"/>
    <w:rsid w:val="0021713D"/>
    <w:rsid w:val="002174DB"/>
    <w:rsid w:val="00217D1D"/>
    <w:rsid w:val="00217D91"/>
    <w:rsid w:val="00220A5E"/>
    <w:rsid w:val="00220E09"/>
    <w:rsid w:val="0022127E"/>
    <w:rsid w:val="0022141E"/>
    <w:rsid w:val="0022150E"/>
    <w:rsid w:val="00221888"/>
    <w:rsid w:val="00221A81"/>
    <w:rsid w:val="002222FC"/>
    <w:rsid w:val="00222406"/>
    <w:rsid w:val="00222A25"/>
    <w:rsid w:val="00223221"/>
    <w:rsid w:val="0022379D"/>
    <w:rsid w:val="002239AD"/>
    <w:rsid w:val="00223A07"/>
    <w:rsid w:val="00223B64"/>
    <w:rsid w:val="00223B99"/>
    <w:rsid w:val="00223CFE"/>
    <w:rsid w:val="00223D47"/>
    <w:rsid w:val="00224529"/>
    <w:rsid w:val="00224FDE"/>
    <w:rsid w:val="00225316"/>
    <w:rsid w:val="00225381"/>
    <w:rsid w:val="00225582"/>
    <w:rsid w:val="002258FC"/>
    <w:rsid w:val="0022605D"/>
    <w:rsid w:val="002260BF"/>
    <w:rsid w:val="00226522"/>
    <w:rsid w:val="00226762"/>
    <w:rsid w:val="00226CDD"/>
    <w:rsid w:val="00226D98"/>
    <w:rsid w:val="00227010"/>
    <w:rsid w:val="0022782F"/>
    <w:rsid w:val="00227CF3"/>
    <w:rsid w:val="00230861"/>
    <w:rsid w:val="002310BB"/>
    <w:rsid w:val="00231557"/>
    <w:rsid w:val="002316ED"/>
    <w:rsid w:val="00231952"/>
    <w:rsid w:val="00231D21"/>
    <w:rsid w:val="00231DB9"/>
    <w:rsid w:val="00231F6F"/>
    <w:rsid w:val="00232BC7"/>
    <w:rsid w:val="00233045"/>
    <w:rsid w:val="0023372A"/>
    <w:rsid w:val="00233959"/>
    <w:rsid w:val="00233C86"/>
    <w:rsid w:val="0023433A"/>
    <w:rsid w:val="00234478"/>
    <w:rsid w:val="002348F9"/>
    <w:rsid w:val="00234A31"/>
    <w:rsid w:val="00234EB1"/>
    <w:rsid w:val="00234F89"/>
    <w:rsid w:val="002351F6"/>
    <w:rsid w:val="00235BEA"/>
    <w:rsid w:val="00235C4B"/>
    <w:rsid w:val="00235C76"/>
    <w:rsid w:val="00235FD2"/>
    <w:rsid w:val="002363BF"/>
    <w:rsid w:val="002368DD"/>
    <w:rsid w:val="00236C1D"/>
    <w:rsid w:val="00236C49"/>
    <w:rsid w:val="0023731C"/>
    <w:rsid w:val="00237421"/>
    <w:rsid w:val="00237C41"/>
    <w:rsid w:val="00237F07"/>
    <w:rsid w:val="002400DE"/>
    <w:rsid w:val="00240B69"/>
    <w:rsid w:val="0024173F"/>
    <w:rsid w:val="00241A3C"/>
    <w:rsid w:val="00241E15"/>
    <w:rsid w:val="00241F2D"/>
    <w:rsid w:val="00242AC2"/>
    <w:rsid w:val="002432F0"/>
    <w:rsid w:val="00243413"/>
    <w:rsid w:val="00244CD9"/>
    <w:rsid w:val="00245042"/>
    <w:rsid w:val="002450C0"/>
    <w:rsid w:val="00245156"/>
    <w:rsid w:val="00245663"/>
    <w:rsid w:val="00245774"/>
    <w:rsid w:val="00245BA3"/>
    <w:rsid w:val="00246CD0"/>
    <w:rsid w:val="00246D85"/>
    <w:rsid w:val="00247B23"/>
    <w:rsid w:val="00247BD8"/>
    <w:rsid w:val="00247BF8"/>
    <w:rsid w:val="00247EB7"/>
    <w:rsid w:val="00250030"/>
    <w:rsid w:val="0025021B"/>
    <w:rsid w:val="002505F2"/>
    <w:rsid w:val="00250C5A"/>
    <w:rsid w:val="00250EF3"/>
    <w:rsid w:val="002514B8"/>
    <w:rsid w:val="002516D0"/>
    <w:rsid w:val="002519D7"/>
    <w:rsid w:val="00251AD1"/>
    <w:rsid w:val="00252175"/>
    <w:rsid w:val="00252410"/>
    <w:rsid w:val="00252566"/>
    <w:rsid w:val="0025292B"/>
    <w:rsid w:val="00252B4F"/>
    <w:rsid w:val="002530A5"/>
    <w:rsid w:val="00253623"/>
    <w:rsid w:val="0025381A"/>
    <w:rsid w:val="00253972"/>
    <w:rsid w:val="00253CD4"/>
    <w:rsid w:val="00253DC9"/>
    <w:rsid w:val="002543AB"/>
    <w:rsid w:val="002543FE"/>
    <w:rsid w:val="00254614"/>
    <w:rsid w:val="002546D0"/>
    <w:rsid w:val="002547AB"/>
    <w:rsid w:val="002547C2"/>
    <w:rsid w:val="00254983"/>
    <w:rsid w:val="00254BD1"/>
    <w:rsid w:val="00254C2B"/>
    <w:rsid w:val="00254D38"/>
    <w:rsid w:val="00256259"/>
    <w:rsid w:val="00256304"/>
    <w:rsid w:val="00256364"/>
    <w:rsid w:val="00256456"/>
    <w:rsid w:val="00256513"/>
    <w:rsid w:val="00256595"/>
    <w:rsid w:val="002573BA"/>
    <w:rsid w:val="0025749B"/>
    <w:rsid w:val="00257D38"/>
    <w:rsid w:val="00257F9A"/>
    <w:rsid w:val="00260888"/>
    <w:rsid w:val="002613D4"/>
    <w:rsid w:val="00261EF1"/>
    <w:rsid w:val="00262C39"/>
    <w:rsid w:val="00262D4C"/>
    <w:rsid w:val="00263146"/>
    <w:rsid w:val="0026342A"/>
    <w:rsid w:val="00264442"/>
    <w:rsid w:val="002648A8"/>
    <w:rsid w:val="00264905"/>
    <w:rsid w:val="00264BAA"/>
    <w:rsid w:val="00265100"/>
    <w:rsid w:val="00265133"/>
    <w:rsid w:val="00265357"/>
    <w:rsid w:val="00265485"/>
    <w:rsid w:val="002654C4"/>
    <w:rsid w:val="00265679"/>
    <w:rsid w:val="002658CD"/>
    <w:rsid w:val="00265E5A"/>
    <w:rsid w:val="0026684D"/>
    <w:rsid w:val="00266BAE"/>
    <w:rsid w:val="00266E0D"/>
    <w:rsid w:val="0026713A"/>
    <w:rsid w:val="002675A8"/>
    <w:rsid w:val="002675D4"/>
    <w:rsid w:val="00270145"/>
    <w:rsid w:val="0027039E"/>
    <w:rsid w:val="00270A0F"/>
    <w:rsid w:val="00270FDC"/>
    <w:rsid w:val="00271311"/>
    <w:rsid w:val="0027144B"/>
    <w:rsid w:val="002719BE"/>
    <w:rsid w:val="00271C6A"/>
    <w:rsid w:val="00271F83"/>
    <w:rsid w:val="0027214F"/>
    <w:rsid w:val="00272668"/>
    <w:rsid w:val="00272F47"/>
    <w:rsid w:val="00273327"/>
    <w:rsid w:val="00273541"/>
    <w:rsid w:val="002737A7"/>
    <w:rsid w:val="00273C76"/>
    <w:rsid w:val="00274188"/>
    <w:rsid w:val="00274464"/>
    <w:rsid w:val="00274A00"/>
    <w:rsid w:val="00274A0B"/>
    <w:rsid w:val="00274A8A"/>
    <w:rsid w:val="00274ABD"/>
    <w:rsid w:val="00275259"/>
    <w:rsid w:val="002753EC"/>
    <w:rsid w:val="00275498"/>
    <w:rsid w:val="00275625"/>
    <w:rsid w:val="00275634"/>
    <w:rsid w:val="00275878"/>
    <w:rsid w:val="002758C5"/>
    <w:rsid w:val="00275981"/>
    <w:rsid w:val="002759B2"/>
    <w:rsid w:val="00275C47"/>
    <w:rsid w:val="00275D03"/>
    <w:rsid w:val="00276D9A"/>
    <w:rsid w:val="0027752D"/>
    <w:rsid w:val="00277767"/>
    <w:rsid w:val="00277A81"/>
    <w:rsid w:val="00277BC1"/>
    <w:rsid w:val="00277DA4"/>
    <w:rsid w:val="002805AB"/>
    <w:rsid w:val="002808C5"/>
    <w:rsid w:val="00280A08"/>
    <w:rsid w:val="00280BDE"/>
    <w:rsid w:val="00280E88"/>
    <w:rsid w:val="00280F4E"/>
    <w:rsid w:val="00281113"/>
    <w:rsid w:val="00281384"/>
    <w:rsid w:val="00281C2A"/>
    <w:rsid w:val="00282342"/>
    <w:rsid w:val="00282925"/>
    <w:rsid w:val="00282B46"/>
    <w:rsid w:val="00283798"/>
    <w:rsid w:val="002837FF"/>
    <w:rsid w:val="0028392F"/>
    <w:rsid w:val="00283991"/>
    <w:rsid w:val="00283C16"/>
    <w:rsid w:val="00283EFE"/>
    <w:rsid w:val="002845EB"/>
    <w:rsid w:val="002848E8"/>
    <w:rsid w:val="0028493A"/>
    <w:rsid w:val="002849A1"/>
    <w:rsid w:val="00284A82"/>
    <w:rsid w:val="00285100"/>
    <w:rsid w:val="002853F8"/>
    <w:rsid w:val="00285B18"/>
    <w:rsid w:val="002863EA"/>
    <w:rsid w:val="00286BF8"/>
    <w:rsid w:val="00286DA2"/>
    <w:rsid w:val="00286F41"/>
    <w:rsid w:val="0028721C"/>
    <w:rsid w:val="00287271"/>
    <w:rsid w:val="00287CCD"/>
    <w:rsid w:val="002902C5"/>
    <w:rsid w:val="0029068F"/>
    <w:rsid w:val="00290775"/>
    <w:rsid w:val="00290DA7"/>
    <w:rsid w:val="00290E04"/>
    <w:rsid w:val="0029144C"/>
    <w:rsid w:val="00291612"/>
    <w:rsid w:val="00291738"/>
    <w:rsid w:val="00291D1B"/>
    <w:rsid w:val="00292CD6"/>
    <w:rsid w:val="0029321E"/>
    <w:rsid w:val="0029343F"/>
    <w:rsid w:val="0029384D"/>
    <w:rsid w:val="0029397D"/>
    <w:rsid w:val="00293BF5"/>
    <w:rsid w:val="00293C10"/>
    <w:rsid w:val="00293C4A"/>
    <w:rsid w:val="00293CE9"/>
    <w:rsid w:val="00293D16"/>
    <w:rsid w:val="00293D69"/>
    <w:rsid w:val="00293FFC"/>
    <w:rsid w:val="002944A3"/>
    <w:rsid w:val="00294529"/>
    <w:rsid w:val="002945C8"/>
    <w:rsid w:val="00294894"/>
    <w:rsid w:val="00294D52"/>
    <w:rsid w:val="00295000"/>
    <w:rsid w:val="0029556D"/>
    <w:rsid w:val="0029605A"/>
    <w:rsid w:val="00296143"/>
    <w:rsid w:val="002964A6"/>
    <w:rsid w:val="00296A81"/>
    <w:rsid w:val="00296E83"/>
    <w:rsid w:val="00296E93"/>
    <w:rsid w:val="00296F2A"/>
    <w:rsid w:val="00297045"/>
    <w:rsid w:val="00297204"/>
    <w:rsid w:val="00297507"/>
    <w:rsid w:val="00297571"/>
    <w:rsid w:val="0029770B"/>
    <w:rsid w:val="00297CC5"/>
    <w:rsid w:val="00297DA6"/>
    <w:rsid w:val="002A0202"/>
    <w:rsid w:val="002A0409"/>
    <w:rsid w:val="002A05A8"/>
    <w:rsid w:val="002A09B2"/>
    <w:rsid w:val="002A0A04"/>
    <w:rsid w:val="002A0C5B"/>
    <w:rsid w:val="002A0FDC"/>
    <w:rsid w:val="002A10D2"/>
    <w:rsid w:val="002A15FE"/>
    <w:rsid w:val="002A1604"/>
    <w:rsid w:val="002A1974"/>
    <w:rsid w:val="002A21D7"/>
    <w:rsid w:val="002A27FA"/>
    <w:rsid w:val="002A280E"/>
    <w:rsid w:val="002A28EA"/>
    <w:rsid w:val="002A2E2E"/>
    <w:rsid w:val="002A3AC1"/>
    <w:rsid w:val="002A3E3A"/>
    <w:rsid w:val="002A3FAC"/>
    <w:rsid w:val="002A4761"/>
    <w:rsid w:val="002A4B93"/>
    <w:rsid w:val="002A53E1"/>
    <w:rsid w:val="002A5FCB"/>
    <w:rsid w:val="002A601C"/>
    <w:rsid w:val="002A62A0"/>
    <w:rsid w:val="002A6422"/>
    <w:rsid w:val="002A6973"/>
    <w:rsid w:val="002A6FCD"/>
    <w:rsid w:val="002A7FC8"/>
    <w:rsid w:val="002B0668"/>
    <w:rsid w:val="002B09DC"/>
    <w:rsid w:val="002B0C4B"/>
    <w:rsid w:val="002B12D9"/>
    <w:rsid w:val="002B178D"/>
    <w:rsid w:val="002B18B2"/>
    <w:rsid w:val="002B18F2"/>
    <w:rsid w:val="002B1977"/>
    <w:rsid w:val="002B1BBE"/>
    <w:rsid w:val="002B1D59"/>
    <w:rsid w:val="002B2175"/>
    <w:rsid w:val="002B24E3"/>
    <w:rsid w:val="002B26C6"/>
    <w:rsid w:val="002B2DEA"/>
    <w:rsid w:val="002B3591"/>
    <w:rsid w:val="002B3821"/>
    <w:rsid w:val="002B3837"/>
    <w:rsid w:val="002B3B98"/>
    <w:rsid w:val="002B4247"/>
    <w:rsid w:val="002B44AE"/>
    <w:rsid w:val="002B4544"/>
    <w:rsid w:val="002B4790"/>
    <w:rsid w:val="002B484D"/>
    <w:rsid w:val="002B49F2"/>
    <w:rsid w:val="002B4C56"/>
    <w:rsid w:val="002B4CAC"/>
    <w:rsid w:val="002B4F29"/>
    <w:rsid w:val="002B51B4"/>
    <w:rsid w:val="002B544A"/>
    <w:rsid w:val="002B556C"/>
    <w:rsid w:val="002B5F47"/>
    <w:rsid w:val="002B6054"/>
    <w:rsid w:val="002B693D"/>
    <w:rsid w:val="002B7019"/>
    <w:rsid w:val="002B74E6"/>
    <w:rsid w:val="002B7ADE"/>
    <w:rsid w:val="002B7C3B"/>
    <w:rsid w:val="002C012C"/>
    <w:rsid w:val="002C026F"/>
    <w:rsid w:val="002C0789"/>
    <w:rsid w:val="002C0956"/>
    <w:rsid w:val="002C0EEC"/>
    <w:rsid w:val="002C1756"/>
    <w:rsid w:val="002C18B2"/>
    <w:rsid w:val="002C18BA"/>
    <w:rsid w:val="002C1D3A"/>
    <w:rsid w:val="002C2333"/>
    <w:rsid w:val="002C2412"/>
    <w:rsid w:val="002C2584"/>
    <w:rsid w:val="002C28F1"/>
    <w:rsid w:val="002C2BC6"/>
    <w:rsid w:val="002C3002"/>
    <w:rsid w:val="002C3018"/>
    <w:rsid w:val="002C3265"/>
    <w:rsid w:val="002C3467"/>
    <w:rsid w:val="002C3773"/>
    <w:rsid w:val="002C3AE5"/>
    <w:rsid w:val="002C3BB3"/>
    <w:rsid w:val="002C3D1E"/>
    <w:rsid w:val="002C40AA"/>
    <w:rsid w:val="002C4447"/>
    <w:rsid w:val="002C4C4D"/>
    <w:rsid w:val="002C4E77"/>
    <w:rsid w:val="002C5B24"/>
    <w:rsid w:val="002C5B3D"/>
    <w:rsid w:val="002C63D3"/>
    <w:rsid w:val="002C68C4"/>
    <w:rsid w:val="002C6A09"/>
    <w:rsid w:val="002C6A29"/>
    <w:rsid w:val="002C729D"/>
    <w:rsid w:val="002C79C1"/>
    <w:rsid w:val="002D0A15"/>
    <w:rsid w:val="002D13C2"/>
    <w:rsid w:val="002D1454"/>
    <w:rsid w:val="002D1B86"/>
    <w:rsid w:val="002D1D20"/>
    <w:rsid w:val="002D2102"/>
    <w:rsid w:val="002D2332"/>
    <w:rsid w:val="002D2380"/>
    <w:rsid w:val="002D2BB3"/>
    <w:rsid w:val="002D3151"/>
    <w:rsid w:val="002D337A"/>
    <w:rsid w:val="002D3975"/>
    <w:rsid w:val="002D3A03"/>
    <w:rsid w:val="002D3A45"/>
    <w:rsid w:val="002D4055"/>
    <w:rsid w:val="002D40FC"/>
    <w:rsid w:val="002D4D8B"/>
    <w:rsid w:val="002D52EC"/>
    <w:rsid w:val="002D59D1"/>
    <w:rsid w:val="002D5ECE"/>
    <w:rsid w:val="002D6161"/>
    <w:rsid w:val="002D6394"/>
    <w:rsid w:val="002D65F8"/>
    <w:rsid w:val="002D6846"/>
    <w:rsid w:val="002D6873"/>
    <w:rsid w:val="002D6A62"/>
    <w:rsid w:val="002D6E5A"/>
    <w:rsid w:val="002D730B"/>
    <w:rsid w:val="002D7AB6"/>
    <w:rsid w:val="002D7AFF"/>
    <w:rsid w:val="002D7B10"/>
    <w:rsid w:val="002D7CAB"/>
    <w:rsid w:val="002D7CB6"/>
    <w:rsid w:val="002D7D0C"/>
    <w:rsid w:val="002D7DEE"/>
    <w:rsid w:val="002D7E5B"/>
    <w:rsid w:val="002E075D"/>
    <w:rsid w:val="002E0F52"/>
    <w:rsid w:val="002E10E8"/>
    <w:rsid w:val="002E11D6"/>
    <w:rsid w:val="002E11EC"/>
    <w:rsid w:val="002E1496"/>
    <w:rsid w:val="002E1D1D"/>
    <w:rsid w:val="002E2690"/>
    <w:rsid w:val="002E2B12"/>
    <w:rsid w:val="002E2BBC"/>
    <w:rsid w:val="002E2F6B"/>
    <w:rsid w:val="002E310E"/>
    <w:rsid w:val="002E3258"/>
    <w:rsid w:val="002E3442"/>
    <w:rsid w:val="002E423B"/>
    <w:rsid w:val="002E440F"/>
    <w:rsid w:val="002E4756"/>
    <w:rsid w:val="002E47F0"/>
    <w:rsid w:val="002E4B66"/>
    <w:rsid w:val="002E5296"/>
    <w:rsid w:val="002E53C5"/>
    <w:rsid w:val="002E5472"/>
    <w:rsid w:val="002E5BD7"/>
    <w:rsid w:val="002E6151"/>
    <w:rsid w:val="002E62AB"/>
    <w:rsid w:val="002E6BF3"/>
    <w:rsid w:val="002E6E57"/>
    <w:rsid w:val="002E73AB"/>
    <w:rsid w:val="002E780A"/>
    <w:rsid w:val="002E7F9E"/>
    <w:rsid w:val="002F002B"/>
    <w:rsid w:val="002F00AE"/>
    <w:rsid w:val="002F069F"/>
    <w:rsid w:val="002F08C0"/>
    <w:rsid w:val="002F0E66"/>
    <w:rsid w:val="002F1059"/>
    <w:rsid w:val="002F1127"/>
    <w:rsid w:val="002F12AB"/>
    <w:rsid w:val="002F140B"/>
    <w:rsid w:val="002F1493"/>
    <w:rsid w:val="002F15EB"/>
    <w:rsid w:val="002F2035"/>
    <w:rsid w:val="002F20F0"/>
    <w:rsid w:val="002F20F3"/>
    <w:rsid w:val="002F211D"/>
    <w:rsid w:val="002F240F"/>
    <w:rsid w:val="002F2D42"/>
    <w:rsid w:val="002F2E1D"/>
    <w:rsid w:val="002F3411"/>
    <w:rsid w:val="002F3881"/>
    <w:rsid w:val="002F3994"/>
    <w:rsid w:val="002F3B8F"/>
    <w:rsid w:val="002F3CE7"/>
    <w:rsid w:val="002F4314"/>
    <w:rsid w:val="002F5217"/>
    <w:rsid w:val="002F5294"/>
    <w:rsid w:val="002F5940"/>
    <w:rsid w:val="002F5F61"/>
    <w:rsid w:val="002F6438"/>
    <w:rsid w:val="002F6921"/>
    <w:rsid w:val="002F6F16"/>
    <w:rsid w:val="002F70FD"/>
    <w:rsid w:val="002F74A0"/>
    <w:rsid w:val="002F753A"/>
    <w:rsid w:val="002F75C4"/>
    <w:rsid w:val="002F7855"/>
    <w:rsid w:val="002F7F88"/>
    <w:rsid w:val="002F7FC9"/>
    <w:rsid w:val="003001F0"/>
    <w:rsid w:val="0030078A"/>
    <w:rsid w:val="00300CBA"/>
    <w:rsid w:val="00300EFE"/>
    <w:rsid w:val="00301225"/>
    <w:rsid w:val="0030138B"/>
    <w:rsid w:val="00301475"/>
    <w:rsid w:val="00301BA7"/>
    <w:rsid w:val="00301C3A"/>
    <w:rsid w:val="003025B8"/>
    <w:rsid w:val="00302EC5"/>
    <w:rsid w:val="00302EEA"/>
    <w:rsid w:val="003035C4"/>
    <w:rsid w:val="00303B54"/>
    <w:rsid w:val="00303E94"/>
    <w:rsid w:val="00304ACD"/>
    <w:rsid w:val="00304B37"/>
    <w:rsid w:val="0030570B"/>
    <w:rsid w:val="003057AA"/>
    <w:rsid w:val="003058FB"/>
    <w:rsid w:val="00305A91"/>
    <w:rsid w:val="0030603D"/>
    <w:rsid w:val="00306041"/>
    <w:rsid w:val="00306172"/>
    <w:rsid w:val="0030683F"/>
    <w:rsid w:val="00307A3B"/>
    <w:rsid w:val="00307B3C"/>
    <w:rsid w:val="00307E58"/>
    <w:rsid w:val="003104D0"/>
    <w:rsid w:val="003106CD"/>
    <w:rsid w:val="00310744"/>
    <w:rsid w:val="00310E23"/>
    <w:rsid w:val="00311479"/>
    <w:rsid w:val="00311484"/>
    <w:rsid w:val="00311520"/>
    <w:rsid w:val="00311746"/>
    <w:rsid w:val="0031183A"/>
    <w:rsid w:val="003118E4"/>
    <w:rsid w:val="00311985"/>
    <w:rsid w:val="00311AC4"/>
    <w:rsid w:val="00311FB9"/>
    <w:rsid w:val="003124A8"/>
    <w:rsid w:val="003125C8"/>
    <w:rsid w:val="00312C69"/>
    <w:rsid w:val="00312CD4"/>
    <w:rsid w:val="00312E08"/>
    <w:rsid w:val="00312EE5"/>
    <w:rsid w:val="00312FB6"/>
    <w:rsid w:val="003132F5"/>
    <w:rsid w:val="00313306"/>
    <w:rsid w:val="0031370C"/>
    <w:rsid w:val="00313B10"/>
    <w:rsid w:val="00313EE0"/>
    <w:rsid w:val="00314169"/>
    <w:rsid w:val="0031434F"/>
    <w:rsid w:val="00314486"/>
    <w:rsid w:val="003146CC"/>
    <w:rsid w:val="003146F8"/>
    <w:rsid w:val="003147FA"/>
    <w:rsid w:val="00314AC1"/>
    <w:rsid w:val="00314CAB"/>
    <w:rsid w:val="00314D55"/>
    <w:rsid w:val="00314DAD"/>
    <w:rsid w:val="00314F62"/>
    <w:rsid w:val="00315014"/>
    <w:rsid w:val="0031502B"/>
    <w:rsid w:val="003151CB"/>
    <w:rsid w:val="00315A5C"/>
    <w:rsid w:val="00316076"/>
    <w:rsid w:val="00316302"/>
    <w:rsid w:val="00316434"/>
    <w:rsid w:val="00316591"/>
    <w:rsid w:val="003168C7"/>
    <w:rsid w:val="0031693E"/>
    <w:rsid w:val="003171AA"/>
    <w:rsid w:val="0031739B"/>
    <w:rsid w:val="003173E9"/>
    <w:rsid w:val="00317485"/>
    <w:rsid w:val="00317574"/>
    <w:rsid w:val="003175F1"/>
    <w:rsid w:val="00317940"/>
    <w:rsid w:val="00317BFF"/>
    <w:rsid w:val="00317CE2"/>
    <w:rsid w:val="00317CFE"/>
    <w:rsid w:val="0032034D"/>
    <w:rsid w:val="0032071B"/>
    <w:rsid w:val="00320BE4"/>
    <w:rsid w:val="00320FA4"/>
    <w:rsid w:val="003212E9"/>
    <w:rsid w:val="00321529"/>
    <w:rsid w:val="00321A32"/>
    <w:rsid w:val="00321A92"/>
    <w:rsid w:val="00321D5A"/>
    <w:rsid w:val="00321D9B"/>
    <w:rsid w:val="00321DBC"/>
    <w:rsid w:val="00321F25"/>
    <w:rsid w:val="00322295"/>
    <w:rsid w:val="003222A6"/>
    <w:rsid w:val="00322931"/>
    <w:rsid w:val="00322BC0"/>
    <w:rsid w:val="00322D01"/>
    <w:rsid w:val="00322FEE"/>
    <w:rsid w:val="0032309D"/>
    <w:rsid w:val="003232F1"/>
    <w:rsid w:val="003233B4"/>
    <w:rsid w:val="00323474"/>
    <w:rsid w:val="00323A3C"/>
    <w:rsid w:val="00323E80"/>
    <w:rsid w:val="00323FB5"/>
    <w:rsid w:val="00323FDF"/>
    <w:rsid w:val="003256C3"/>
    <w:rsid w:val="00325A4A"/>
    <w:rsid w:val="003261E1"/>
    <w:rsid w:val="00326324"/>
    <w:rsid w:val="003264AD"/>
    <w:rsid w:val="00326914"/>
    <w:rsid w:val="00326B64"/>
    <w:rsid w:val="00327012"/>
    <w:rsid w:val="003274AB"/>
    <w:rsid w:val="003278E3"/>
    <w:rsid w:val="003300DF"/>
    <w:rsid w:val="003307D2"/>
    <w:rsid w:val="0033096A"/>
    <w:rsid w:val="00330AC5"/>
    <w:rsid w:val="00330AC8"/>
    <w:rsid w:val="00330C57"/>
    <w:rsid w:val="00330D8D"/>
    <w:rsid w:val="00330E2C"/>
    <w:rsid w:val="00330ED2"/>
    <w:rsid w:val="00330F66"/>
    <w:rsid w:val="003315C8"/>
    <w:rsid w:val="00331A1D"/>
    <w:rsid w:val="003329CB"/>
    <w:rsid w:val="003329DF"/>
    <w:rsid w:val="00332CC5"/>
    <w:rsid w:val="00332FE2"/>
    <w:rsid w:val="0033306B"/>
    <w:rsid w:val="0033324D"/>
    <w:rsid w:val="00333408"/>
    <w:rsid w:val="0033357A"/>
    <w:rsid w:val="00333833"/>
    <w:rsid w:val="00334401"/>
    <w:rsid w:val="003344C6"/>
    <w:rsid w:val="0033456B"/>
    <w:rsid w:val="00334790"/>
    <w:rsid w:val="00334A04"/>
    <w:rsid w:val="00334DDE"/>
    <w:rsid w:val="00334E5D"/>
    <w:rsid w:val="00334FE9"/>
    <w:rsid w:val="003350F4"/>
    <w:rsid w:val="00335375"/>
    <w:rsid w:val="00335712"/>
    <w:rsid w:val="00335D32"/>
    <w:rsid w:val="00335E14"/>
    <w:rsid w:val="00335ED3"/>
    <w:rsid w:val="0033662B"/>
    <w:rsid w:val="00336711"/>
    <w:rsid w:val="00336DAA"/>
    <w:rsid w:val="003371FF"/>
    <w:rsid w:val="003375BC"/>
    <w:rsid w:val="00337956"/>
    <w:rsid w:val="00337B72"/>
    <w:rsid w:val="00337BD5"/>
    <w:rsid w:val="003400E5"/>
    <w:rsid w:val="00340F2E"/>
    <w:rsid w:val="003414C3"/>
    <w:rsid w:val="00341B76"/>
    <w:rsid w:val="00341E51"/>
    <w:rsid w:val="003423DA"/>
    <w:rsid w:val="003429CA"/>
    <w:rsid w:val="0034332C"/>
    <w:rsid w:val="0034399F"/>
    <w:rsid w:val="00343AA2"/>
    <w:rsid w:val="003448FA"/>
    <w:rsid w:val="00344BA7"/>
    <w:rsid w:val="00344D36"/>
    <w:rsid w:val="00345C3A"/>
    <w:rsid w:val="00345EC0"/>
    <w:rsid w:val="00345EEF"/>
    <w:rsid w:val="00346190"/>
    <w:rsid w:val="00346791"/>
    <w:rsid w:val="00346D17"/>
    <w:rsid w:val="00346EA6"/>
    <w:rsid w:val="00347426"/>
    <w:rsid w:val="003475C3"/>
    <w:rsid w:val="00347BDD"/>
    <w:rsid w:val="00347E4F"/>
    <w:rsid w:val="00347EC1"/>
    <w:rsid w:val="00347FB9"/>
    <w:rsid w:val="003500C0"/>
    <w:rsid w:val="00350889"/>
    <w:rsid w:val="0035091A"/>
    <w:rsid w:val="00350A19"/>
    <w:rsid w:val="00350A36"/>
    <w:rsid w:val="00350A77"/>
    <w:rsid w:val="00350CD8"/>
    <w:rsid w:val="003511AD"/>
    <w:rsid w:val="0035121B"/>
    <w:rsid w:val="00351369"/>
    <w:rsid w:val="00351389"/>
    <w:rsid w:val="00352D42"/>
    <w:rsid w:val="00352EC1"/>
    <w:rsid w:val="0035330E"/>
    <w:rsid w:val="00353779"/>
    <w:rsid w:val="0035403C"/>
    <w:rsid w:val="003541A2"/>
    <w:rsid w:val="003541FA"/>
    <w:rsid w:val="00354847"/>
    <w:rsid w:val="003549EB"/>
    <w:rsid w:val="00354F17"/>
    <w:rsid w:val="00355053"/>
    <w:rsid w:val="003550B6"/>
    <w:rsid w:val="00355612"/>
    <w:rsid w:val="003556CE"/>
    <w:rsid w:val="003558D5"/>
    <w:rsid w:val="003558F9"/>
    <w:rsid w:val="0035590F"/>
    <w:rsid w:val="00355C80"/>
    <w:rsid w:val="00355CEA"/>
    <w:rsid w:val="00355D32"/>
    <w:rsid w:val="003560A4"/>
    <w:rsid w:val="003569D1"/>
    <w:rsid w:val="003571AE"/>
    <w:rsid w:val="00357C86"/>
    <w:rsid w:val="00357FF4"/>
    <w:rsid w:val="0036045B"/>
    <w:rsid w:val="0036053B"/>
    <w:rsid w:val="003609B9"/>
    <w:rsid w:val="00360B24"/>
    <w:rsid w:val="0036130E"/>
    <w:rsid w:val="003617EE"/>
    <w:rsid w:val="0036245F"/>
    <w:rsid w:val="00362AE1"/>
    <w:rsid w:val="0036349A"/>
    <w:rsid w:val="003635DC"/>
    <w:rsid w:val="0036365F"/>
    <w:rsid w:val="00363AAD"/>
    <w:rsid w:val="00363B7F"/>
    <w:rsid w:val="00363DFA"/>
    <w:rsid w:val="00363E63"/>
    <w:rsid w:val="00363E99"/>
    <w:rsid w:val="0036405F"/>
    <w:rsid w:val="003645AB"/>
    <w:rsid w:val="0036573F"/>
    <w:rsid w:val="00365848"/>
    <w:rsid w:val="003658C0"/>
    <w:rsid w:val="00365C3B"/>
    <w:rsid w:val="00365D2F"/>
    <w:rsid w:val="00366013"/>
    <w:rsid w:val="003661AB"/>
    <w:rsid w:val="00366538"/>
    <w:rsid w:val="003669D5"/>
    <w:rsid w:val="00366C3D"/>
    <w:rsid w:val="00367FD3"/>
    <w:rsid w:val="0037035F"/>
    <w:rsid w:val="003707D6"/>
    <w:rsid w:val="003714EF"/>
    <w:rsid w:val="00371937"/>
    <w:rsid w:val="00371940"/>
    <w:rsid w:val="00371BC0"/>
    <w:rsid w:val="0037315B"/>
    <w:rsid w:val="00373445"/>
    <w:rsid w:val="003735BC"/>
    <w:rsid w:val="00373D61"/>
    <w:rsid w:val="0037409F"/>
    <w:rsid w:val="003742CF"/>
    <w:rsid w:val="00374334"/>
    <w:rsid w:val="00374426"/>
    <w:rsid w:val="00374B59"/>
    <w:rsid w:val="00375180"/>
    <w:rsid w:val="00375C5B"/>
    <w:rsid w:val="00375F32"/>
    <w:rsid w:val="00376599"/>
    <w:rsid w:val="00376F59"/>
    <w:rsid w:val="00377389"/>
    <w:rsid w:val="003773F6"/>
    <w:rsid w:val="00377D94"/>
    <w:rsid w:val="00377E3F"/>
    <w:rsid w:val="00380563"/>
    <w:rsid w:val="00380FF3"/>
    <w:rsid w:val="00381E99"/>
    <w:rsid w:val="00382106"/>
    <w:rsid w:val="0038220E"/>
    <w:rsid w:val="00382554"/>
    <w:rsid w:val="00382688"/>
    <w:rsid w:val="00382D22"/>
    <w:rsid w:val="003834AC"/>
    <w:rsid w:val="0038383B"/>
    <w:rsid w:val="003839E3"/>
    <w:rsid w:val="00384597"/>
    <w:rsid w:val="00384796"/>
    <w:rsid w:val="00384B7D"/>
    <w:rsid w:val="00384F14"/>
    <w:rsid w:val="00384F6A"/>
    <w:rsid w:val="00385107"/>
    <w:rsid w:val="0038570A"/>
    <w:rsid w:val="00385D7A"/>
    <w:rsid w:val="00386C9D"/>
    <w:rsid w:val="00386E06"/>
    <w:rsid w:val="003870F1"/>
    <w:rsid w:val="003875B1"/>
    <w:rsid w:val="00387CD6"/>
    <w:rsid w:val="00387F59"/>
    <w:rsid w:val="003905C7"/>
    <w:rsid w:val="003909D4"/>
    <w:rsid w:val="00390D83"/>
    <w:rsid w:val="00390ECB"/>
    <w:rsid w:val="003910B7"/>
    <w:rsid w:val="00391671"/>
    <w:rsid w:val="00391806"/>
    <w:rsid w:val="00391890"/>
    <w:rsid w:val="003919F5"/>
    <w:rsid w:val="00391A1F"/>
    <w:rsid w:val="00391E58"/>
    <w:rsid w:val="0039296F"/>
    <w:rsid w:val="00392FD7"/>
    <w:rsid w:val="0039320B"/>
    <w:rsid w:val="0039340B"/>
    <w:rsid w:val="0039364C"/>
    <w:rsid w:val="00393741"/>
    <w:rsid w:val="003937A2"/>
    <w:rsid w:val="003937B8"/>
    <w:rsid w:val="00393830"/>
    <w:rsid w:val="003938FD"/>
    <w:rsid w:val="00393E8F"/>
    <w:rsid w:val="00393ED9"/>
    <w:rsid w:val="003943B4"/>
    <w:rsid w:val="00394449"/>
    <w:rsid w:val="00394996"/>
    <w:rsid w:val="003949FF"/>
    <w:rsid w:val="00394C8B"/>
    <w:rsid w:val="00394D9E"/>
    <w:rsid w:val="00394FF5"/>
    <w:rsid w:val="00395046"/>
    <w:rsid w:val="003954AB"/>
    <w:rsid w:val="00395724"/>
    <w:rsid w:val="00395E3F"/>
    <w:rsid w:val="0039600D"/>
    <w:rsid w:val="003964D1"/>
    <w:rsid w:val="00397820"/>
    <w:rsid w:val="00397A11"/>
    <w:rsid w:val="00397F34"/>
    <w:rsid w:val="00397F9C"/>
    <w:rsid w:val="003A096D"/>
    <w:rsid w:val="003A1359"/>
    <w:rsid w:val="003A149E"/>
    <w:rsid w:val="003A21E2"/>
    <w:rsid w:val="003A220A"/>
    <w:rsid w:val="003A230B"/>
    <w:rsid w:val="003A2EFC"/>
    <w:rsid w:val="003A3340"/>
    <w:rsid w:val="003A3978"/>
    <w:rsid w:val="003A3980"/>
    <w:rsid w:val="003A3C6A"/>
    <w:rsid w:val="003A3D1B"/>
    <w:rsid w:val="003A43D3"/>
    <w:rsid w:val="003A531C"/>
    <w:rsid w:val="003A53A9"/>
    <w:rsid w:val="003A557D"/>
    <w:rsid w:val="003A5956"/>
    <w:rsid w:val="003A5AF4"/>
    <w:rsid w:val="003A5B70"/>
    <w:rsid w:val="003A60E0"/>
    <w:rsid w:val="003A618E"/>
    <w:rsid w:val="003A6846"/>
    <w:rsid w:val="003A68DE"/>
    <w:rsid w:val="003A6EFD"/>
    <w:rsid w:val="003A70CA"/>
    <w:rsid w:val="003A70F9"/>
    <w:rsid w:val="003A71E8"/>
    <w:rsid w:val="003A7A02"/>
    <w:rsid w:val="003A7AE3"/>
    <w:rsid w:val="003A7FDE"/>
    <w:rsid w:val="003B00E6"/>
    <w:rsid w:val="003B02BE"/>
    <w:rsid w:val="003B0853"/>
    <w:rsid w:val="003B0A7C"/>
    <w:rsid w:val="003B10A2"/>
    <w:rsid w:val="003B11C8"/>
    <w:rsid w:val="003B1910"/>
    <w:rsid w:val="003B1E7F"/>
    <w:rsid w:val="003B2294"/>
    <w:rsid w:val="003B3086"/>
    <w:rsid w:val="003B30B1"/>
    <w:rsid w:val="003B31CC"/>
    <w:rsid w:val="003B35BC"/>
    <w:rsid w:val="003B3DED"/>
    <w:rsid w:val="003B3F16"/>
    <w:rsid w:val="003B43E6"/>
    <w:rsid w:val="003B448B"/>
    <w:rsid w:val="003B4494"/>
    <w:rsid w:val="003B44B6"/>
    <w:rsid w:val="003B48CE"/>
    <w:rsid w:val="003B4E48"/>
    <w:rsid w:val="003B5140"/>
    <w:rsid w:val="003B5514"/>
    <w:rsid w:val="003B5687"/>
    <w:rsid w:val="003B5823"/>
    <w:rsid w:val="003B593B"/>
    <w:rsid w:val="003B6014"/>
    <w:rsid w:val="003B6114"/>
    <w:rsid w:val="003B61A9"/>
    <w:rsid w:val="003B6A4D"/>
    <w:rsid w:val="003B6E6A"/>
    <w:rsid w:val="003C00A7"/>
    <w:rsid w:val="003C033C"/>
    <w:rsid w:val="003C0506"/>
    <w:rsid w:val="003C107C"/>
    <w:rsid w:val="003C129A"/>
    <w:rsid w:val="003C12C0"/>
    <w:rsid w:val="003C14B2"/>
    <w:rsid w:val="003C167C"/>
    <w:rsid w:val="003C1FB1"/>
    <w:rsid w:val="003C25F5"/>
    <w:rsid w:val="003C2D66"/>
    <w:rsid w:val="003C30C8"/>
    <w:rsid w:val="003C3348"/>
    <w:rsid w:val="003C3505"/>
    <w:rsid w:val="003C366A"/>
    <w:rsid w:val="003C3E1A"/>
    <w:rsid w:val="003C434F"/>
    <w:rsid w:val="003C4582"/>
    <w:rsid w:val="003C45D8"/>
    <w:rsid w:val="003C4C0D"/>
    <w:rsid w:val="003C5AFA"/>
    <w:rsid w:val="003C5D61"/>
    <w:rsid w:val="003C604D"/>
    <w:rsid w:val="003C6366"/>
    <w:rsid w:val="003C66D0"/>
    <w:rsid w:val="003C6D6F"/>
    <w:rsid w:val="003C791F"/>
    <w:rsid w:val="003C7B22"/>
    <w:rsid w:val="003C7BFD"/>
    <w:rsid w:val="003D0163"/>
    <w:rsid w:val="003D04F1"/>
    <w:rsid w:val="003D0589"/>
    <w:rsid w:val="003D059B"/>
    <w:rsid w:val="003D0E84"/>
    <w:rsid w:val="003D1A62"/>
    <w:rsid w:val="003D2104"/>
    <w:rsid w:val="003D226F"/>
    <w:rsid w:val="003D2F29"/>
    <w:rsid w:val="003D31AD"/>
    <w:rsid w:val="003D35CC"/>
    <w:rsid w:val="003D3E9C"/>
    <w:rsid w:val="003D400C"/>
    <w:rsid w:val="003D4369"/>
    <w:rsid w:val="003D441D"/>
    <w:rsid w:val="003D4443"/>
    <w:rsid w:val="003D45B8"/>
    <w:rsid w:val="003D4621"/>
    <w:rsid w:val="003D4943"/>
    <w:rsid w:val="003D5111"/>
    <w:rsid w:val="003D635C"/>
    <w:rsid w:val="003D644E"/>
    <w:rsid w:val="003D6468"/>
    <w:rsid w:val="003D6528"/>
    <w:rsid w:val="003D65C5"/>
    <w:rsid w:val="003D6847"/>
    <w:rsid w:val="003D6921"/>
    <w:rsid w:val="003D6C47"/>
    <w:rsid w:val="003D6E02"/>
    <w:rsid w:val="003D6E50"/>
    <w:rsid w:val="003D6F85"/>
    <w:rsid w:val="003D70D1"/>
    <w:rsid w:val="003D710F"/>
    <w:rsid w:val="003D727F"/>
    <w:rsid w:val="003D789C"/>
    <w:rsid w:val="003D7AA6"/>
    <w:rsid w:val="003D7D69"/>
    <w:rsid w:val="003D7DC2"/>
    <w:rsid w:val="003E01E1"/>
    <w:rsid w:val="003E02E5"/>
    <w:rsid w:val="003E0471"/>
    <w:rsid w:val="003E0CA3"/>
    <w:rsid w:val="003E10CD"/>
    <w:rsid w:val="003E1CAF"/>
    <w:rsid w:val="003E1D8C"/>
    <w:rsid w:val="003E1DDE"/>
    <w:rsid w:val="003E2142"/>
    <w:rsid w:val="003E21D5"/>
    <w:rsid w:val="003E266D"/>
    <w:rsid w:val="003E26C3"/>
    <w:rsid w:val="003E2D8C"/>
    <w:rsid w:val="003E3056"/>
    <w:rsid w:val="003E32E3"/>
    <w:rsid w:val="003E36C4"/>
    <w:rsid w:val="003E37BE"/>
    <w:rsid w:val="003E3833"/>
    <w:rsid w:val="003E3A8A"/>
    <w:rsid w:val="003E408D"/>
    <w:rsid w:val="003E4127"/>
    <w:rsid w:val="003E454E"/>
    <w:rsid w:val="003E4661"/>
    <w:rsid w:val="003E4AE4"/>
    <w:rsid w:val="003E4E98"/>
    <w:rsid w:val="003E4EC4"/>
    <w:rsid w:val="003E51DB"/>
    <w:rsid w:val="003E54A8"/>
    <w:rsid w:val="003E5A9E"/>
    <w:rsid w:val="003E5AD5"/>
    <w:rsid w:val="003E5CC7"/>
    <w:rsid w:val="003E5E49"/>
    <w:rsid w:val="003E5E9F"/>
    <w:rsid w:val="003E60CD"/>
    <w:rsid w:val="003E64AD"/>
    <w:rsid w:val="003E6ABC"/>
    <w:rsid w:val="003E6C6E"/>
    <w:rsid w:val="003E6E99"/>
    <w:rsid w:val="003E72BC"/>
    <w:rsid w:val="003E7798"/>
    <w:rsid w:val="003E787A"/>
    <w:rsid w:val="003E7A49"/>
    <w:rsid w:val="003E7B57"/>
    <w:rsid w:val="003E7D16"/>
    <w:rsid w:val="003E7E2E"/>
    <w:rsid w:val="003F00C1"/>
    <w:rsid w:val="003F04E1"/>
    <w:rsid w:val="003F0858"/>
    <w:rsid w:val="003F0CE9"/>
    <w:rsid w:val="003F144D"/>
    <w:rsid w:val="003F14E4"/>
    <w:rsid w:val="003F1D53"/>
    <w:rsid w:val="003F1FEF"/>
    <w:rsid w:val="003F2FBE"/>
    <w:rsid w:val="003F3390"/>
    <w:rsid w:val="003F344D"/>
    <w:rsid w:val="003F3476"/>
    <w:rsid w:val="003F3566"/>
    <w:rsid w:val="003F3976"/>
    <w:rsid w:val="003F47D3"/>
    <w:rsid w:val="003F4A0F"/>
    <w:rsid w:val="003F4DE4"/>
    <w:rsid w:val="003F5201"/>
    <w:rsid w:val="003F57E1"/>
    <w:rsid w:val="003F5AA8"/>
    <w:rsid w:val="003F6441"/>
    <w:rsid w:val="003F7A9B"/>
    <w:rsid w:val="003F7E9B"/>
    <w:rsid w:val="003F7FA9"/>
    <w:rsid w:val="0040028C"/>
    <w:rsid w:val="00401573"/>
    <w:rsid w:val="00401746"/>
    <w:rsid w:val="0040188F"/>
    <w:rsid w:val="0040201C"/>
    <w:rsid w:val="004025D4"/>
    <w:rsid w:val="0040261F"/>
    <w:rsid w:val="0040276D"/>
    <w:rsid w:val="00403044"/>
    <w:rsid w:val="00403361"/>
    <w:rsid w:val="004036E6"/>
    <w:rsid w:val="00403B18"/>
    <w:rsid w:val="00403DA0"/>
    <w:rsid w:val="00403E8B"/>
    <w:rsid w:val="00404620"/>
    <w:rsid w:val="00404950"/>
    <w:rsid w:val="004049F2"/>
    <w:rsid w:val="00405265"/>
    <w:rsid w:val="00405484"/>
    <w:rsid w:val="0040560A"/>
    <w:rsid w:val="0040571C"/>
    <w:rsid w:val="00405A12"/>
    <w:rsid w:val="00405BE2"/>
    <w:rsid w:val="00406193"/>
    <w:rsid w:val="00407044"/>
    <w:rsid w:val="0040710E"/>
    <w:rsid w:val="00407C25"/>
    <w:rsid w:val="004102A0"/>
    <w:rsid w:val="004109B8"/>
    <w:rsid w:val="00410B18"/>
    <w:rsid w:val="0041131D"/>
    <w:rsid w:val="0041139F"/>
    <w:rsid w:val="00411A52"/>
    <w:rsid w:val="00411D24"/>
    <w:rsid w:val="00411E72"/>
    <w:rsid w:val="00411F4B"/>
    <w:rsid w:val="00411FD8"/>
    <w:rsid w:val="004123D5"/>
    <w:rsid w:val="00412487"/>
    <w:rsid w:val="00412893"/>
    <w:rsid w:val="004132E3"/>
    <w:rsid w:val="0041333F"/>
    <w:rsid w:val="0041338A"/>
    <w:rsid w:val="00413502"/>
    <w:rsid w:val="00413568"/>
    <w:rsid w:val="00413675"/>
    <w:rsid w:val="004136BD"/>
    <w:rsid w:val="00413D4D"/>
    <w:rsid w:val="00413E27"/>
    <w:rsid w:val="00414AE0"/>
    <w:rsid w:val="00414DE8"/>
    <w:rsid w:val="00414E87"/>
    <w:rsid w:val="00415C1B"/>
    <w:rsid w:val="00416D89"/>
    <w:rsid w:val="0041712A"/>
    <w:rsid w:val="004171C8"/>
    <w:rsid w:val="004172C0"/>
    <w:rsid w:val="00417447"/>
    <w:rsid w:val="00417C15"/>
    <w:rsid w:val="00420126"/>
    <w:rsid w:val="00420615"/>
    <w:rsid w:val="00421EF9"/>
    <w:rsid w:val="00421F29"/>
    <w:rsid w:val="004220EC"/>
    <w:rsid w:val="004229BD"/>
    <w:rsid w:val="00422A74"/>
    <w:rsid w:val="00422AF5"/>
    <w:rsid w:val="004231B7"/>
    <w:rsid w:val="00423752"/>
    <w:rsid w:val="0042409E"/>
    <w:rsid w:val="0042425D"/>
    <w:rsid w:val="004242E8"/>
    <w:rsid w:val="004242F0"/>
    <w:rsid w:val="00424521"/>
    <w:rsid w:val="00424BE3"/>
    <w:rsid w:val="00424C13"/>
    <w:rsid w:val="004250EB"/>
    <w:rsid w:val="0042556E"/>
    <w:rsid w:val="0042557E"/>
    <w:rsid w:val="004256B9"/>
    <w:rsid w:val="0042577E"/>
    <w:rsid w:val="00425B5E"/>
    <w:rsid w:val="00426D8A"/>
    <w:rsid w:val="00426DC8"/>
    <w:rsid w:val="00427676"/>
    <w:rsid w:val="004279AB"/>
    <w:rsid w:val="00427AB1"/>
    <w:rsid w:val="00427E27"/>
    <w:rsid w:val="0043151F"/>
    <w:rsid w:val="00432586"/>
    <w:rsid w:val="0043278E"/>
    <w:rsid w:val="00432B07"/>
    <w:rsid w:val="00432EC8"/>
    <w:rsid w:val="004330D9"/>
    <w:rsid w:val="004332A6"/>
    <w:rsid w:val="004334EE"/>
    <w:rsid w:val="0043396A"/>
    <w:rsid w:val="004342FC"/>
    <w:rsid w:val="004344F7"/>
    <w:rsid w:val="004350ED"/>
    <w:rsid w:val="0043539A"/>
    <w:rsid w:val="00435929"/>
    <w:rsid w:val="00435C52"/>
    <w:rsid w:val="004360DB"/>
    <w:rsid w:val="00436A0C"/>
    <w:rsid w:val="0043780B"/>
    <w:rsid w:val="004378E5"/>
    <w:rsid w:val="00437A8C"/>
    <w:rsid w:val="00437DA3"/>
    <w:rsid w:val="00437F25"/>
    <w:rsid w:val="0044006D"/>
    <w:rsid w:val="004408B6"/>
    <w:rsid w:val="004413C9"/>
    <w:rsid w:val="00441408"/>
    <w:rsid w:val="0044140E"/>
    <w:rsid w:val="004415C4"/>
    <w:rsid w:val="004419B1"/>
    <w:rsid w:val="00441ACE"/>
    <w:rsid w:val="00441B6E"/>
    <w:rsid w:val="00441E9E"/>
    <w:rsid w:val="00442053"/>
    <w:rsid w:val="004427C4"/>
    <w:rsid w:val="00442945"/>
    <w:rsid w:val="004429C2"/>
    <w:rsid w:val="00443685"/>
    <w:rsid w:val="004436AB"/>
    <w:rsid w:val="004436FB"/>
    <w:rsid w:val="00443734"/>
    <w:rsid w:val="00443880"/>
    <w:rsid w:val="00443ADA"/>
    <w:rsid w:val="00443C46"/>
    <w:rsid w:val="00443C81"/>
    <w:rsid w:val="00443E27"/>
    <w:rsid w:val="00443F43"/>
    <w:rsid w:val="004449EB"/>
    <w:rsid w:val="004452C8"/>
    <w:rsid w:val="00445331"/>
    <w:rsid w:val="00445433"/>
    <w:rsid w:val="00445700"/>
    <w:rsid w:val="00445A0C"/>
    <w:rsid w:val="00446152"/>
    <w:rsid w:val="004464F7"/>
    <w:rsid w:val="00446581"/>
    <w:rsid w:val="00446707"/>
    <w:rsid w:val="00447338"/>
    <w:rsid w:val="004475CE"/>
    <w:rsid w:val="00447A14"/>
    <w:rsid w:val="00447F24"/>
    <w:rsid w:val="0045041F"/>
    <w:rsid w:val="004505B4"/>
    <w:rsid w:val="00450770"/>
    <w:rsid w:val="00450918"/>
    <w:rsid w:val="00450AC6"/>
    <w:rsid w:val="00450CAB"/>
    <w:rsid w:val="00450D40"/>
    <w:rsid w:val="00450D4A"/>
    <w:rsid w:val="00450EFF"/>
    <w:rsid w:val="00451394"/>
    <w:rsid w:val="00451A0E"/>
    <w:rsid w:val="00451E17"/>
    <w:rsid w:val="0045215E"/>
    <w:rsid w:val="004522CD"/>
    <w:rsid w:val="00452A09"/>
    <w:rsid w:val="00452DBB"/>
    <w:rsid w:val="00452F36"/>
    <w:rsid w:val="004530A5"/>
    <w:rsid w:val="004538CB"/>
    <w:rsid w:val="00453CB3"/>
    <w:rsid w:val="00453DD3"/>
    <w:rsid w:val="00453F8F"/>
    <w:rsid w:val="0045426C"/>
    <w:rsid w:val="0045434C"/>
    <w:rsid w:val="004549BD"/>
    <w:rsid w:val="00454C9D"/>
    <w:rsid w:val="00454CC1"/>
    <w:rsid w:val="004554DE"/>
    <w:rsid w:val="00455506"/>
    <w:rsid w:val="004558C2"/>
    <w:rsid w:val="00455B7F"/>
    <w:rsid w:val="004560D9"/>
    <w:rsid w:val="0045613E"/>
    <w:rsid w:val="00456204"/>
    <w:rsid w:val="0045661B"/>
    <w:rsid w:val="00456780"/>
    <w:rsid w:val="0045691C"/>
    <w:rsid w:val="00456B93"/>
    <w:rsid w:val="00456EFF"/>
    <w:rsid w:val="0045726D"/>
    <w:rsid w:val="0045734C"/>
    <w:rsid w:val="0046008B"/>
    <w:rsid w:val="00460676"/>
    <w:rsid w:val="00460721"/>
    <w:rsid w:val="00460E37"/>
    <w:rsid w:val="00461197"/>
    <w:rsid w:val="00461303"/>
    <w:rsid w:val="00461515"/>
    <w:rsid w:val="00461728"/>
    <w:rsid w:val="00461BAC"/>
    <w:rsid w:val="00461DDC"/>
    <w:rsid w:val="00462469"/>
    <w:rsid w:val="004637C6"/>
    <w:rsid w:val="00463929"/>
    <w:rsid w:val="00463CE7"/>
    <w:rsid w:val="004640A7"/>
    <w:rsid w:val="004644CB"/>
    <w:rsid w:val="00464796"/>
    <w:rsid w:val="0046497E"/>
    <w:rsid w:val="00464E7E"/>
    <w:rsid w:val="00465661"/>
    <w:rsid w:val="00465A86"/>
    <w:rsid w:val="00466239"/>
    <w:rsid w:val="00466E78"/>
    <w:rsid w:val="004671AD"/>
    <w:rsid w:val="004672FE"/>
    <w:rsid w:val="004673B8"/>
    <w:rsid w:val="0047008B"/>
    <w:rsid w:val="00470659"/>
    <w:rsid w:val="00470DF6"/>
    <w:rsid w:val="004710ED"/>
    <w:rsid w:val="00471915"/>
    <w:rsid w:val="00471A58"/>
    <w:rsid w:val="00471BCA"/>
    <w:rsid w:val="00471F14"/>
    <w:rsid w:val="0047208B"/>
    <w:rsid w:val="0047217A"/>
    <w:rsid w:val="00472B91"/>
    <w:rsid w:val="00472C4C"/>
    <w:rsid w:val="00472CC6"/>
    <w:rsid w:val="00472D6D"/>
    <w:rsid w:val="00472F68"/>
    <w:rsid w:val="004731B3"/>
    <w:rsid w:val="004733A5"/>
    <w:rsid w:val="0047367B"/>
    <w:rsid w:val="00473810"/>
    <w:rsid w:val="00473876"/>
    <w:rsid w:val="00473A5E"/>
    <w:rsid w:val="00473F47"/>
    <w:rsid w:val="00474024"/>
    <w:rsid w:val="004744F7"/>
    <w:rsid w:val="00474679"/>
    <w:rsid w:val="0047495D"/>
    <w:rsid w:val="00474A22"/>
    <w:rsid w:val="00474DDF"/>
    <w:rsid w:val="00475C45"/>
    <w:rsid w:val="00476052"/>
    <w:rsid w:val="00476287"/>
    <w:rsid w:val="004762A2"/>
    <w:rsid w:val="00476B58"/>
    <w:rsid w:val="00477001"/>
    <w:rsid w:val="004773BC"/>
    <w:rsid w:val="00477596"/>
    <w:rsid w:val="00477E8D"/>
    <w:rsid w:val="00477ED3"/>
    <w:rsid w:val="0048044D"/>
    <w:rsid w:val="00480BC0"/>
    <w:rsid w:val="00480E42"/>
    <w:rsid w:val="004811B3"/>
    <w:rsid w:val="0048128C"/>
    <w:rsid w:val="0048154C"/>
    <w:rsid w:val="004828F1"/>
    <w:rsid w:val="00483921"/>
    <w:rsid w:val="00483981"/>
    <w:rsid w:val="0048409F"/>
    <w:rsid w:val="00484AE4"/>
    <w:rsid w:val="0048551B"/>
    <w:rsid w:val="0048578B"/>
    <w:rsid w:val="004857B7"/>
    <w:rsid w:val="00485A70"/>
    <w:rsid w:val="00485DC1"/>
    <w:rsid w:val="00485EA9"/>
    <w:rsid w:val="0048607D"/>
    <w:rsid w:val="00486113"/>
    <w:rsid w:val="0048666A"/>
    <w:rsid w:val="00486969"/>
    <w:rsid w:val="00486B32"/>
    <w:rsid w:val="00486E87"/>
    <w:rsid w:val="00486EE5"/>
    <w:rsid w:val="004870F1"/>
    <w:rsid w:val="00487D98"/>
    <w:rsid w:val="00490117"/>
    <w:rsid w:val="0049013D"/>
    <w:rsid w:val="00490445"/>
    <w:rsid w:val="004909F8"/>
    <w:rsid w:val="00491401"/>
    <w:rsid w:val="00491C95"/>
    <w:rsid w:val="00491CA7"/>
    <w:rsid w:val="0049236B"/>
    <w:rsid w:val="00493023"/>
    <w:rsid w:val="00493282"/>
    <w:rsid w:val="004936FD"/>
    <w:rsid w:val="00493BE1"/>
    <w:rsid w:val="00493F2E"/>
    <w:rsid w:val="00494538"/>
    <w:rsid w:val="004945DE"/>
    <w:rsid w:val="00494635"/>
    <w:rsid w:val="00494739"/>
    <w:rsid w:val="00494CB9"/>
    <w:rsid w:val="00494CD1"/>
    <w:rsid w:val="00495098"/>
    <w:rsid w:val="00495467"/>
    <w:rsid w:val="004955F8"/>
    <w:rsid w:val="00495841"/>
    <w:rsid w:val="00495965"/>
    <w:rsid w:val="00495AF4"/>
    <w:rsid w:val="00495B59"/>
    <w:rsid w:val="00496303"/>
    <w:rsid w:val="004964E3"/>
    <w:rsid w:val="004965A1"/>
    <w:rsid w:val="00496BF5"/>
    <w:rsid w:val="00496C57"/>
    <w:rsid w:val="0049725E"/>
    <w:rsid w:val="00497384"/>
    <w:rsid w:val="00497494"/>
    <w:rsid w:val="00497B2D"/>
    <w:rsid w:val="00497BDA"/>
    <w:rsid w:val="00497D3D"/>
    <w:rsid w:val="004A0062"/>
    <w:rsid w:val="004A0727"/>
    <w:rsid w:val="004A09B2"/>
    <w:rsid w:val="004A0C41"/>
    <w:rsid w:val="004A15D1"/>
    <w:rsid w:val="004A2268"/>
    <w:rsid w:val="004A27F9"/>
    <w:rsid w:val="004A2B46"/>
    <w:rsid w:val="004A30FE"/>
    <w:rsid w:val="004A3307"/>
    <w:rsid w:val="004A33D9"/>
    <w:rsid w:val="004A35BF"/>
    <w:rsid w:val="004A36E8"/>
    <w:rsid w:val="004A3B83"/>
    <w:rsid w:val="004A47BA"/>
    <w:rsid w:val="004A5160"/>
    <w:rsid w:val="004A5899"/>
    <w:rsid w:val="004A596A"/>
    <w:rsid w:val="004A6012"/>
    <w:rsid w:val="004A6A08"/>
    <w:rsid w:val="004A6E2D"/>
    <w:rsid w:val="004A7878"/>
    <w:rsid w:val="004B00D2"/>
    <w:rsid w:val="004B0856"/>
    <w:rsid w:val="004B086A"/>
    <w:rsid w:val="004B0CD7"/>
    <w:rsid w:val="004B0E01"/>
    <w:rsid w:val="004B11DA"/>
    <w:rsid w:val="004B13F3"/>
    <w:rsid w:val="004B141B"/>
    <w:rsid w:val="004B1E74"/>
    <w:rsid w:val="004B1F0F"/>
    <w:rsid w:val="004B1F53"/>
    <w:rsid w:val="004B1F93"/>
    <w:rsid w:val="004B2A18"/>
    <w:rsid w:val="004B2DF6"/>
    <w:rsid w:val="004B305C"/>
    <w:rsid w:val="004B3B30"/>
    <w:rsid w:val="004B3CC1"/>
    <w:rsid w:val="004B4049"/>
    <w:rsid w:val="004B4596"/>
    <w:rsid w:val="004B4996"/>
    <w:rsid w:val="004B4D5D"/>
    <w:rsid w:val="004B5B1E"/>
    <w:rsid w:val="004B6152"/>
    <w:rsid w:val="004B667A"/>
    <w:rsid w:val="004B68AF"/>
    <w:rsid w:val="004B6956"/>
    <w:rsid w:val="004B6B4E"/>
    <w:rsid w:val="004B6C6C"/>
    <w:rsid w:val="004B7B5C"/>
    <w:rsid w:val="004B7D03"/>
    <w:rsid w:val="004B7EE9"/>
    <w:rsid w:val="004B7EF4"/>
    <w:rsid w:val="004C0487"/>
    <w:rsid w:val="004C04A1"/>
    <w:rsid w:val="004C0AE6"/>
    <w:rsid w:val="004C121F"/>
    <w:rsid w:val="004C159A"/>
    <w:rsid w:val="004C174F"/>
    <w:rsid w:val="004C1891"/>
    <w:rsid w:val="004C1978"/>
    <w:rsid w:val="004C1B10"/>
    <w:rsid w:val="004C2243"/>
    <w:rsid w:val="004C242A"/>
    <w:rsid w:val="004C2625"/>
    <w:rsid w:val="004C2698"/>
    <w:rsid w:val="004C29E5"/>
    <w:rsid w:val="004C463B"/>
    <w:rsid w:val="004C4961"/>
    <w:rsid w:val="004C4C4C"/>
    <w:rsid w:val="004C55A6"/>
    <w:rsid w:val="004C58A9"/>
    <w:rsid w:val="004C58B3"/>
    <w:rsid w:val="004C596C"/>
    <w:rsid w:val="004C5ABE"/>
    <w:rsid w:val="004C5D92"/>
    <w:rsid w:val="004C61AB"/>
    <w:rsid w:val="004C61B7"/>
    <w:rsid w:val="004C64D4"/>
    <w:rsid w:val="004C6E20"/>
    <w:rsid w:val="004C6E34"/>
    <w:rsid w:val="004C711B"/>
    <w:rsid w:val="004C74B2"/>
    <w:rsid w:val="004C74E7"/>
    <w:rsid w:val="004C7B97"/>
    <w:rsid w:val="004C7DC0"/>
    <w:rsid w:val="004D00EC"/>
    <w:rsid w:val="004D04DB"/>
    <w:rsid w:val="004D05F1"/>
    <w:rsid w:val="004D071E"/>
    <w:rsid w:val="004D07E8"/>
    <w:rsid w:val="004D07FA"/>
    <w:rsid w:val="004D082F"/>
    <w:rsid w:val="004D0AE3"/>
    <w:rsid w:val="004D0C4A"/>
    <w:rsid w:val="004D0D1B"/>
    <w:rsid w:val="004D20D8"/>
    <w:rsid w:val="004D23A1"/>
    <w:rsid w:val="004D2451"/>
    <w:rsid w:val="004D253D"/>
    <w:rsid w:val="004D254C"/>
    <w:rsid w:val="004D309C"/>
    <w:rsid w:val="004D3280"/>
    <w:rsid w:val="004D381D"/>
    <w:rsid w:val="004D3BE6"/>
    <w:rsid w:val="004D3C45"/>
    <w:rsid w:val="004D3EA3"/>
    <w:rsid w:val="004D3ECB"/>
    <w:rsid w:val="004D4D17"/>
    <w:rsid w:val="004D4D27"/>
    <w:rsid w:val="004D52A7"/>
    <w:rsid w:val="004D57F1"/>
    <w:rsid w:val="004D5950"/>
    <w:rsid w:val="004D5B5E"/>
    <w:rsid w:val="004D5E93"/>
    <w:rsid w:val="004D65BF"/>
    <w:rsid w:val="004D6A09"/>
    <w:rsid w:val="004D6B21"/>
    <w:rsid w:val="004D7049"/>
    <w:rsid w:val="004D77F0"/>
    <w:rsid w:val="004D791B"/>
    <w:rsid w:val="004D7ABA"/>
    <w:rsid w:val="004D7F5D"/>
    <w:rsid w:val="004E036D"/>
    <w:rsid w:val="004E03C9"/>
    <w:rsid w:val="004E05C7"/>
    <w:rsid w:val="004E084F"/>
    <w:rsid w:val="004E0F3F"/>
    <w:rsid w:val="004E1142"/>
    <w:rsid w:val="004E163D"/>
    <w:rsid w:val="004E16CF"/>
    <w:rsid w:val="004E1AD5"/>
    <w:rsid w:val="004E1E0D"/>
    <w:rsid w:val="004E1E28"/>
    <w:rsid w:val="004E1F95"/>
    <w:rsid w:val="004E2BE8"/>
    <w:rsid w:val="004E2D45"/>
    <w:rsid w:val="004E2E59"/>
    <w:rsid w:val="004E2E7C"/>
    <w:rsid w:val="004E3071"/>
    <w:rsid w:val="004E3688"/>
    <w:rsid w:val="004E3B00"/>
    <w:rsid w:val="004E4751"/>
    <w:rsid w:val="004E4779"/>
    <w:rsid w:val="004E4EE1"/>
    <w:rsid w:val="004E58ED"/>
    <w:rsid w:val="004E600E"/>
    <w:rsid w:val="004E61EE"/>
    <w:rsid w:val="004E6207"/>
    <w:rsid w:val="004E6870"/>
    <w:rsid w:val="004E69AF"/>
    <w:rsid w:val="004E6E2A"/>
    <w:rsid w:val="004E70D4"/>
    <w:rsid w:val="004E7432"/>
    <w:rsid w:val="004E744A"/>
    <w:rsid w:val="004E74B7"/>
    <w:rsid w:val="004E79CE"/>
    <w:rsid w:val="004E7CA8"/>
    <w:rsid w:val="004E7DC2"/>
    <w:rsid w:val="004F03A0"/>
    <w:rsid w:val="004F06D6"/>
    <w:rsid w:val="004F0771"/>
    <w:rsid w:val="004F0EBA"/>
    <w:rsid w:val="004F121C"/>
    <w:rsid w:val="004F141B"/>
    <w:rsid w:val="004F1B80"/>
    <w:rsid w:val="004F2664"/>
    <w:rsid w:val="004F26CB"/>
    <w:rsid w:val="004F2879"/>
    <w:rsid w:val="004F28EC"/>
    <w:rsid w:val="004F2B53"/>
    <w:rsid w:val="004F2E02"/>
    <w:rsid w:val="004F3C6C"/>
    <w:rsid w:val="004F4098"/>
    <w:rsid w:val="004F41A6"/>
    <w:rsid w:val="004F4995"/>
    <w:rsid w:val="004F5575"/>
    <w:rsid w:val="004F57CA"/>
    <w:rsid w:val="004F5A6C"/>
    <w:rsid w:val="004F5E65"/>
    <w:rsid w:val="004F5EAA"/>
    <w:rsid w:val="004F6C21"/>
    <w:rsid w:val="004F6C97"/>
    <w:rsid w:val="004F70BC"/>
    <w:rsid w:val="004F7445"/>
    <w:rsid w:val="004F7A62"/>
    <w:rsid w:val="004F7CCC"/>
    <w:rsid w:val="004F7D3B"/>
    <w:rsid w:val="004F7E4F"/>
    <w:rsid w:val="0050050C"/>
    <w:rsid w:val="00500AD2"/>
    <w:rsid w:val="00500BBE"/>
    <w:rsid w:val="00500FD4"/>
    <w:rsid w:val="005012A4"/>
    <w:rsid w:val="005015F8"/>
    <w:rsid w:val="0050181D"/>
    <w:rsid w:val="00501A8C"/>
    <w:rsid w:val="00501AF1"/>
    <w:rsid w:val="005022A2"/>
    <w:rsid w:val="00502464"/>
    <w:rsid w:val="00502C4D"/>
    <w:rsid w:val="00503282"/>
    <w:rsid w:val="005039FC"/>
    <w:rsid w:val="00503BA8"/>
    <w:rsid w:val="00503D33"/>
    <w:rsid w:val="00503E99"/>
    <w:rsid w:val="00504188"/>
    <w:rsid w:val="005042E3"/>
    <w:rsid w:val="00504360"/>
    <w:rsid w:val="0050464D"/>
    <w:rsid w:val="00504D41"/>
    <w:rsid w:val="005050CB"/>
    <w:rsid w:val="005056C1"/>
    <w:rsid w:val="0050575C"/>
    <w:rsid w:val="00505DB3"/>
    <w:rsid w:val="00505E43"/>
    <w:rsid w:val="005061FC"/>
    <w:rsid w:val="00506259"/>
    <w:rsid w:val="00506AB6"/>
    <w:rsid w:val="00506EE8"/>
    <w:rsid w:val="005073F2"/>
    <w:rsid w:val="00507556"/>
    <w:rsid w:val="0050795F"/>
    <w:rsid w:val="00507BDB"/>
    <w:rsid w:val="00507E48"/>
    <w:rsid w:val="00510096"/>
    <w:rsid w:val="005103DA"/>
    <w:rsid w:val="00510814"/>
    <w:rsid w:val="005108EF"/>
    <w:rsid w:val="00510DAE"/>
    <w:rsid w:val="00510FE3"/>
    <w:rsid w:val="00511151"/>
    <w:rsid w:val="0051184E"/>
    <w:rsid w:val="00511867"/>
    <w:rsid w:val="00511993"/>
    <w:rsid w:val="00512173"/>
    <w:rsid w:val="005123AD"/>
    <w:rsid w:val="00512706"/>
    <w:rsid w:val="0051278D"/>
    <w:rsid w:val="00512961"/>
    <w:rsid w:val="00512B90"/>
    <w:rsid w:val="00512FBA"/>
    <w:rsid w:val="00513480"/>
    <w:rsid w:val="00513591"/>
    <w:rsid w:val="0051359D"/>
    <w:rsid w:val="00513917"/>
    <w:rsid w:val="00513EDB"/>
    <w:rsid w:val="00514325"/>
    <w:rsid w:val="00514562"/>
    <w:rsid w:val="005147D3"/>
    <w:rsid w:val="00514B6D"/>
    <w:rsid w:val="00514EEF"/>
    <w:rsid w:val="00515836"/>
    <w:rsid w:val="005158B8"/>
    <w:rsid w:val="005158C4"/>
    <w:rsid w:val="00515E09"/>
    <w:rsid w:val="00515EA7"/>
    <w:rsid w:val="005168F4"/>
    <w:rsid w:val="00516A26"/>
    <w:rsid w:val="00516F51"/>
    <w:rsid w:val="005171FB"/>
    <w:rsid w:val="005174C8"/>
    <w:rsid w:val="0051777D"/>
    <w:rsid w:val="005177DD"/>
    <w:rsid w:val="00517D34"/>
    <w:rsid w:val="00517E4E"/>
    <w:rsid w:val="00520214"/>
    <w:rsid w:val="0052050D"/>
    <w:rsid w:val="00520656"/>
    <w:rsid w:val="00520C35"/>
    <w:rsid w:val="00521490"/>
    <w:rsid w:val="00521495"/>
    <w:rsid w:val="00521803"/>
    <w:rsid w:val="00521F2E"/>
    <w:rsid w:val="0052214B"/>
    <w:rsid w:val="00522226"/>
    <w:rsid w:val="0052240B"/>
    <w:rsid w:val="00522446"/>
    <w:rsid w:val="005226C6"/>
    <w:rsid w:val="005226E5"/>
    <w:rsid w:val="00522749"/>
    <w:rsid w:val="00522D02"/>
    <w:rsid w:val="00522E6D"/>
    <w:rsid w:val="00523124"/>
    <w:rsid w:val="0052347D"/>
    <w:rsid w:val="00523D8B"/>
    <w:rsid w:val="00523EB4"/>
    <w:rsid w:val="00524103"/>
    <w:rsid w:val="00524263"/>
    <w:rsid w:val="0052443F"/>
    <w:rsid w:val="0052458F"/>
    <w:rsid w:val="005249E5"/>
    <w:rsid w:val="00524A1E"/>
    <w:rsid w:val="00525551"/>
    <w:rsid w:val="005256E2"/>
    <w:rsid w:val="00525920"/>
    <w:rsid w:val="005259A4"/>
    <w:rsid w:val="00525D02"/>
    <w:rsid w:val="00525FE7"/>
    <w:rsid w:val="0052627D"/>
    <w:rsid w:val="00527100"/>
    <w:rsid w:val="00527848"/>
    <w:rsid w:val="005278B8"/>
    <w:rsid w:val="005301F8"/>
    <w:rsid w:val="005302B5"/>
    <w:rsid w:val="0053044E"/>
    <w:rsid w:val="00530907"/>
    <w:rsid w:val="005309B6"/>
    <w:rsid w:val="00530D40"/>
    <w:rsid w:val="00530F9C"/>
    <w:rsid w:val="0053135F"/>
    <w:rsid w:val="00531B66"/>
    <w:rsid w:val="00531DC0"/>
    <w:rsid w:val="00531E64"/>
    <w:rsid w:val="00531FA2"/>
    <w:rsid w:val="005324CD"/>
    <w:rsid w:val="00532A85"/>
    <w:rsid w:val="00532E4D"/>
    <w:rsid w:val="00533443"/>
    <w:rsid w:val="0053349C"/>
    <w:rsid w:val="005338C9"/>
    <w:rsid w:val="00533C39"/>
    <w:rsid w:val="00533D82"/>
    <w:rsid w:val="00533E99"/>
    <w:rsid w:val="005342F1"/>
    <w:rsid w:val="0053450F"/>
    <w:rsid w:val="00534607"/>
    <w:rsid w:val="00534791"/>
    <w:rsid w:val="00534906"/>
    <w:rsid w:val="00535004"/>
    <w:rsid w:val="00535096"/>
    <w:rsid w:val="005351DF"/>
    <w:rsid w:val="00535408"/>
    <w:rsid w:val="005359A9"/>
    <w:rsid w:val="00535CDD"/>
    <w:rsid w:val="00535FBD"/>
    <w:rsid w:val="005363F5"/>
    <w:rsid w:val="0053659E"/>
    <w:rsid w:val="005369EA"/>
    <w:rsid w:val="00536D6A"/>
    <w:rsid w:val="00536E7F"/>
    <w:rsid w:val="00537134"/>
    <w:rsid w:val="005371E9"/>
    <w:rsid w:val="0053774B"/>
    <w:rsid w:val="00537C3C"/>
    <w:rsid w:val="00537F65"/>
    <w:rsid w:val="0054099A"/>
    <w:rsid w:val="00540DF7"/>
    <w:rsid w:val="005410B0"/>
    <w:rsid w:val="00541B8B"/>
    <w:rsid w:val="00541C5A"/>
    <w:rsid w:val="00541C7B"/>
    <w:rsid w:val="005421C6"/>
    <w:rsid w:val="005426FD"/>
    <w:rsid w:val="005428E1"/>
    <w:rsid w:val="005429D8"/>
    <w:rsid w:val="00542B1E"/>
    <w:rsid w:val="00542D7F"/>
    <w:rsid w:val="005435AB"/>
    <w:rsid w:val="00543AB7"/>
    <w:rsid w:val="00544333"/>
    <w:rsid w:val="005443E0"/>
    <w:rsid w:val="005446CD"/>
    <w:rsid w:val="005447F8"/>
    <w:rsid w:val="00544D99"/>
    <w:rsid w:val="00545000"/>
    <w:rsid w:val="005451D1"/>
    <w:rsid w:val="00545359"/>
    <w:rsid w:val="0054545F"/>
    <w:rsid w:val="005455D6"/>
    <w:rsid w:val="00545C7D"/>
    <w:rsid w:val="00546060"/>
    <w:rsid w:val="00546445"/>
    <w:rsid w:val="00546512"/>
    <w:rsid w:val="005465C0"/>
    <w:rsid w:val="00546C48"/>
    <w:rsid w:val="00546F68"/>
    <w:rsid w:val="005476E2"/>
    <w:rsid w:val="005500B4"/>
    <w:rsid w:val="005503A6"/>
    <w:rsid w:val="0055072B"/>
    <w:rsid w:val="005509B0"/>
    <w:rsid w:val="00550A8B"/>
    <w:rsid w:val="00550EA3"/>
    <w:rsid w:val="00551204"/>
    <w:rsid w:val="0055158E"/>
    <w:rsid w:val="00551A6C"/>
    <w:rsid w:val="00551B7E"/>
    <w:rsid w:val="00552198"/>
    <w:rsid w:val="005526AF"/>
    <w:rsid w:val="00552B40"/>
    <w:rsid w:val="00553007"/>
    <w:rsid w:val="005530BE"/>
    <w:rsid w:val="0055354D"/>
    <w:rsid w:val="005536F4"/>
    <w:rsid w:val="00553831"/>
    <w:rsid w:val="0055389F"/>
    <w:rsid w:val="00553CD1"/>
    <w:rsid w:val="00553DA2"/>
    <w:rsid w:val="00553F8A"/>
    <w:rsid w:val="0055417C"/>
    <w:rsid w:val="005543C1"/>
    <w:rsid w:val="005543C4"/>
    <w:rsid w:val="005546CA"/>
    <w:rsid w:val="00554901"/>
    <w:rsid w:val="00554A40"/>
    <w:rsid w:val="00554ED5"/>
    <w:rsid w:val="00555037"/>
    <w:rsid w:val="0055573A"/>
    <w:rsid w:val="00555A73"/>
    <w:rsid w:val="00555A86"/>
    <w:rsid w:val="00555C4E"/>
    <w:rsid w:val="0055646F"/>
    <w:rsid w:val="0055648E"/>
    <w:rsid w:val="005565F8"/>
    <w:rsid w:val="005572DE"/>
    <w:rsid w:val="00557346"/>
    <w:rsid w:val="005573D4"/>
    <w:rsid w:val="00557747"/>
    <w:rsid w:val="00557861"/>
    <w:rsid w:val="00557C05"/>
    <w:rsid w:val="00557DF7"/>
    <w:rsid w:val="00557E2E"/>
    <w:rsid w:val="0056040E"/>
    <w:rsid w:val="005605BD"/>
    <w:rsid w:val="00560694"/>
    <w:rsid w:val="00560AA4"/>
    <w:rsid w:val="00560E23"/>
    <w:rsid w:val="00560F77"/>
    <w:rsid w:val="005612DD"/>
    <w:rsid w:val="005617FC"/>
    <w:rsid w:val="00561C60"/>
    <w:rsid w:val="00561CC6"/>
    <w:rsid w:val="005626C1"/>
    <w:rsid w:val="005627B4"/>
    <w:rsid w:val="00562E1C"/>
    <w:rsid w:val="00563490"/>
    <w:rsid w:val="00563C35"/>
    <w:rsid w:val="005641D7"/>
    <w:rsid w:val="005643FA"/>
    <w:rsid w:val="00564BF8"/>
    <w:rsid w:val="00564C1C"/>
    <w:rsid w:val="005650BE"/>
    <w:rsid w:val="00565582"/>
    <w:rsid w:val="00565733"/>
    <w:rsid w:val="005661AC"/>
    <w:rsid w:val="00566D8C"/>
    <w:rsid w:val="00566F55"/>
    <w:rsid w:val="00567188"/>
    <w:rsid w:val="005678E7"/>
    <w:rsid w:val="00567F85"/>
    <w:rsid w:val="00567FC8"/>
    <w:rsid w:val="005702A1"/>
    <w:rsid w:val="00570886"/>
    <w:rsid w:val="00570DB1"/>
    <w:rsid w:val="00570EBC"/>
    <w:rsid w:val="005712D8"/>
    <w:rsid w:val="00571369"/>
    <w:rsid w:val="00571EA0"/>
    <w:rsid w:val="0057255D"/>
    <w:rsid w:val="00572C34"/>
    <w:rsid w:val="005738CB"/>
    <w:rsid w:val="00573DAA"/>
    <w:rsid w:val="00573FA0"/>
    <w:rsid w:val="00574538"/>
    <w:rsid w:val="00574734"/>
    <w:rsid w:val="00574763"/>
    <w:rsid w:val="00574A7A"/>
    <w:rsid w:val="00574B55"/>
    <w:rsid w:val="0057562F"/>
    <w:rsid w:val="0057570A"/>
    <w:rsid w:val="0057609E"/>
    <w:rsid w:val="0057617F"/>
    <w:rsid w:val="005761C8"/>
    <w:rsid w:val="00576510"/>
    <w:rsid w:val="005766E8"/>
    <w:rsid w:val="0057724A"/>
    <w:rsid w:val="005775A7"/>
    <w:rsid w:val="0058024F"/>
    <w:rsid w:val="00580881"/>
    <w:rsid w:val="00580AE7"/>
    <w:rsid w:val="00580DF2"/>
    <w:rsid w:val="00581604"/>
    <w:rsid w:val="005818D9"/>
    <w:rsid w:val="00581BEC"/>
    <w:rsid w:val="005822CB"/>
    <w:rsid w:val="00582C49"/>
    <w:rsid w:val="00582D25"/>
    <w:rsid w:val="00582D6F"/>
    <w:rsid w:val="005832D2"/>
    <w:rsid w:val="0058352F"/>
    <w:rsid w:val="0058376A"/>
    <w:rsid w:val="00583CB8"/>
    <w:rsid w:val="005840E0"/>
    <w:rsid w:val="00584158"/>
    <w:rsid w:val="005842C7"/>
    <w:rsid w:val="00584895"/>
    <w:rsid w:val="00584966"/>
    <w:rsid w:val="00584C0B"/>
    <w:rsid w:val="00585267"/>
    <w:rsid w:val="005856AB"/>
    <w:rsid w:val="0058587E"/>
    <w:rsid w:val="005858A2"/>
    <w:rsid w:val="00585D67"/>
    <w:rsid w:val="005860C1"/>
    <w:rsid w:val="0058637B"/>
    <w:rsid w:val="0058662C"/>
    <w:rsid w:val="00586A27"/>
    <w:rsid w:val="00586FE0"/>
    <w:rsid w:val="005870DC"/>
    <w:rsid w:val="005871D4"/>
    <w:rsid w:val="00587213"/>
    <w:rsid w:val="005875E8"/>
    <w:rsid w:val="00587736"/>
    <w:rsid w:val="00587BD5"/>
    <w:rsid w:val="00587E9F"/>
    <w:rsid w:val="00590011"/>
    <w:rsid w:val="00590460"/>
    <w:rsid w:val="005905C1"/>
    <w:rsid w:val="00590D93"/>
    <w:rsid w:val="0059172C"/>
    <w:rsid w:val="005918D6"/>
    <w:rsid w:val="00591AA1"/>
    <w:rsid w:val="00591F3D"/>
    <w:rsid w:val="005921B6"/>
    <w:rsid w:val="00592C8B"/>
    <w:rsid w:val="005933EC"/>
    <w:rsid w:val="005940BB"/>
    <w:rsid w:val="0059465F"/>
    <w:rsid w:val="005947E6"/>
    <w:rsid w:val="00594993"/>
    <w:rsid w:val="005949F4"/>
    <w:rsid w:val="00594A19"/>
    <w:rsid w:val="00594DC5"/>
    <w:rsid w:val="0059500F"/>
    <w:rsid w:val="00595040"/>
    <w:rsid w:val="00595513"/>
    <w:rsid w:val="005955FA"/>
    <w:rsid w:val="00595AFA"/>
    <w:rsid w:val="00595FD6"/>
    <w:rsid w:val="00595FF4"/>
    <w:rsid w:val="005960AB"/>
    <w:rsid w:val="00596249"/>
    <w:rsid w:val="00596B6D"/>
    <w:rsid w:val="00596C8A"/>
    <w:rsid w:val="00596D02"/>
    <w:rsid w:val="00597071"/>
    <w:rsid w:val="005972B2"/>
    <w:rsid w:val="0059747C"/>
    <w:rsid w:val="005975DE"/>
    <w:rsid w:val="005976B8"/>
    <w:rsid w:val="00597729"/>
    <w:rsid w:val="005978EE"/>
    <w:rsid w:val="00597AB3"/>
    <w:rsid w:val="00597B48"/>
    <w:rsid w:val="00597FEB"/>
    <w:rsid w:val="005A0045"/>
    <w:rsid w:val="005A03D0"/>
    <w:rsid w:val="005A129E"/>
    <w:rsid w:val="005A185A"/>
    <w:rsid w:val="005A1ADA"/>
    <w:rsid w:val="005A1C2F"/>
    <w:rsid w:val="005A1FAB"/>
    <w:rsid w:val="005A213B"/>
    <w:rsid w:val="005A26D9"/>
    <w:rsid w:val="005A274A"/>
    <w:rsid w:val="005A27C3"/>
    <w:rsid w:val="005A27F7"/>
    <w:rsid w:val="005A2D81"/>
    <w:rsid w:val="005A2EA2"/>
    <w:rsid w:val="005A38FD"/>
    <w:rsid w:val="005A3D9E"/>
    <w:rsid w:val="005A4769"/>
    <w:rsid w:val="005A4E20"/>
    <w:rsid w:val="005A4FB8"/>
    <w:rsid w:val="005A51AC"/>
    <w:rsid w:val="005A53E9"/>
    <w:rsid w:val="005A572D"/>
    <w:rsid w:val="005A574F"/>
    <w:rsid w:val="005A585A"/>
    <w:rsid w:val="005A5B8D"/>
    <w:rsid w:val="005A5CE7"/>
    <w:rsid w:val="005A5CEF"/>
    <w:rsid w:val="005A5D67"/>
    <w:rsid w:val="005A688E"/>
    <w:rsid w:val="005A6D85"/>
    <w:rsid w:val="005A6FF2"/>
    <w:rsid w:val="005A7218"/>
    <w:rsid w:val="005A72AB"/>
    <w:rsid w:val="005A750D"/>
    <w:rsid w:val="005A7CC5"/>
    <w:rsid w:val="005B0469"/>
    <w:rsid w:val="005B04B5"/>
    <w:rsid w:val="005B0974"/>
    <w:rsid w:val="005B0A32"/>
    <w:rsid w:val="005B0CE9"/>
    <w:rsid w:val="005B152D"/>
    <w:rsid w:val="005B1594"/>
    <w:rsid w:val="005B18A0"/>
    <w:rsid w:val="005B19BF"/>
    <w:rsid w:val="005B1C81"/>
    <w:rsid w:val="005B1CD1"/>
    <w:rsid w:val="005B2A22"/>
    <w:rsid w:val="005B2B0F"/>
    <w:rsid w:val="005B2D3E"/>
    <w:rsid w:val="005B34C2"/>
    <w:rsid w:val="005B35F8"/>
    <w:rsid w:val="005B3761"/>
    <w:rsid w:val="005B41A1"/>
    <w:rsid w:val="005B4218"/>
    <w:rsid w:val="005B477F"/>
    <w:rsid w:val="005B4B99"/>
    <w:rsid w:val="005B53C7"/>
    <w:rsid w:val="005B58AA"/>
    <w:rsid w:val="005B5B96"/>
    <w:rsid w:val="005B5B99"/>
    <w:rsid w:val="005B6288"/>
    <w:rsid w:val="005B656C"/>
    <w:rsid w:val="005B661A"/>
    <w:rsid w:val="005B6899"/>
    <w:rsid w:val="005B70C6"/>
    <w:rsid w:val="005B7724"/>
    <w:rsid w:val="005B78DC"/>
    <w:rsid w:val="005B7CC2"/>
    <w:rsid w:val="005B7D16"/>
    <w:rsid w:val="005C103B"/>
    <w:rsid w:val="005C12ED"/>
    <w:rsid w:val="005C139E"/>
    <w:rsid w:val="005C140F"/>
    <w:rsid w:val="005C18E1"/>
    <w:rsid w:val="005C25FA"/>
    <w:rsid w:val="005C2668"/>
    <w:rsid w:val="005C2D24"/>
    <w:rsid w:val="005C2DA7"/>
    <w:rsid w:val="005C2EE1"/>
    <w:rsid w:val="005C3738"/>
    <w:rsid w:val="005C3A83"/>
    <w:rsid w:val="005C3D4A"/>
    <w:rsid w:val="005C3EE9"/>
    <w:rsid w:val="005C3F88"/>
    <w:rsid w:val="005C41FF"/>
    <w:rsid w:val="005C43B2"/>
    <w:rsid w:val="005C4813"/>
    <w:rsid w:val="005C4E1E"/>
    <w:rsid w:val="005C4F0D"/>
    <w:rsid w:val="005C5040"/>
    <w:rsid w:val="005C5208"/>
    <w:rsid w:val="005C5474"/>
    <w:rsid w:val="005C55F6"/>
    <w:rsid w:val="005C568A"/>
    <w:rsid w:val="005C5AF7"/>
    <w:rsid w:val="005C5BBC"/>
    <w:rsid w:val="005C5BBE"/>
    <w:rsid w:val="005C5E64"/>
    <w:rsid w:val="005C6504"/>
    <w:rsid w:val="005C66F7"/>
    <w:rsid w:val="005C6917"/>
    <w:rsid w:val="005C7002"/>
    <w:rsid w:val="005C720C"/>
    <w:rsid w:val="005C730A"/>
    <w:rsid w:val="005C735C"/>
    <w:rsid w:val="005C76B7"/>
    <w:rsid w:val="005C76C2"/>
    <w:rsid w:val="005C76E8"/>
    <w:rsid w:val="005C7BA9"/>
    <w:rsid w:val="005D0575"/>
    <w:rsid w:val="005D09A8"/>
    <w:rsid w:val="005D0A2C"/>
    <w:rsid w:val="005D1089"/>
    <w:rsid w:val="005D1797"/>
    <w:rsid w:val="005D180F"/>
    <w:rsid w:val="005D19FD"/>
    <w:rsid w:val="005D1E62"/>
    <w:rsid w:val="005D23E4"/>
    <w:rsid w:val="005D253F"/>
    <w:rsid w:val="005D2986"/>
    <w:rsid w:val="005D2A04"/>
    <w:rsid w:val="005D3426"/>
    <w:rsid w:val="005D36F8"/>
    <w:rsid w:val="005D3EC8"/>
    <w:rsid w:val="005D43BD"/>
    <w:rsid w:val="005D46A7"/>
    <w:rsid w:val="005D49D9"/>
    <w:rsid w:val="005D4C65"/>
    <w:rsid w:val="005D545D"/>
    <w:rsid w:val="005D58C2"/>
    <w:rsid w:val="005D5E2F"/>
    <w:rsid w:val="005D5F79"/>
    <w:rsid w:val="005D6031"/>
    <w:rsid w:val="005D61C1"/>
    <w:rsid w:val="005D62A2"/>
    <w:rsid w:val="005D64AA"/>
    <w:rsid w:val="005D6844"/>
    <w:rsid w:val="005D69A3"/>
    <w:rsid w:val="005D6CCC"/>
    <w:rsid w:val="005D6F99"/>
    <w:rsid w:val="005D6FB6"/>
    <w:rsid w:val="005D7056"/>
    <w:rsid w:val="005D7921"/>
    <w:rsid w:val="005D7A82"/>
    <w:rsid w:val="005D7AD0"/>
    <w:rsid w:val="005D7C82"/>
    <w:rsid w:val="005D7D6F"/>
    <w:rsid w:val="005D7DCD"/>
    <w:rsid w:val="005D7EC1"/>
    <w:rsid w:val="005E0170"/>
    <w:rsid w:val="005E0B00"/>
    <w:rsid w:val="005E0D38"/>
    <w:rsid w:val="005E1567"/>
    <w:rsid w:val="005E1A41"/>
    <w:rsid w:val="005E1EEA"/>
    <w:rsid w:val="005E2091"/>
    <w:rsid w:val="005E20A5"/>
    <w:rsid w:val="005E31B4"/>
    <w:rsid w:val="005E3407"/>
    <w:rsid w:val="005E3EB6"/>
    <w:rsid w:val="005E4257"/>
    <w:rsid w:val="005E4640"/>
    <w:rsid w:val="005E4E66"/>
    <w:rsid w:val="005E50FA"/>
    <w:rsid w:val="005E5376"/>
    <w:rsid w:val="005E5925"/>
    <w:rsid w:val="005E593A"/>
    <w:rsid w:val="005E5975"/>
    <w:rsid w:val="005E599C"/>
    <w:rsid w:val="005E5A81"/>
    <w:rsid w:val="005E5C33"/>
    <w:rsid w:val="005E5C74"/>
    <w:rsid w:val="005E5FFF"/>
    <w:rsid w:val="005E6044"/>
    <w:rsid w:val="005E6352"/>
    <w:rsid w:val="005E643F"/>
    <w:rsid w:val="005E65A8"/>
    <w:rsid w:val="005E6648"/>
    <w:rsid w:val="005E6A9C"/>
    <w:rsid w:val="005E6B56"/>
    <w:rsid w:val="005E6FD2"/>
    <w:rsid w:val="005E70A2"/>
    <w:rsid w:val="005E70F2"/>
    <w:rsid w:val="005F06E1"/>
    <w:rsid w:val="005F0741"/>
    <w:rsid w:val="005F07BF"/>
    <w:rsid w:val="005F0944"/>
    <w:rsid w:val="005F0A51"/>
    <w:rsid w:val="005F0BF7"/>
    <w:rsid w:val="005F0CD2"/>
    <w:rsid w:val="005F0EB7"/>
    <w:rsid w:val="005F15BF"/>
    <w:rsid w:val="005F1A4D"/>
    <w:rsid w:val="005F1F7F"/>
    <w:rsid w:val="005F20B9"/>
    <w:rsid w:val="005F2B6F"/>
    <w:rsid w:val="005F3276"/>
    <w:rsid w:val="005F34CD"/>
    <w:rsid w:val="005F3573"/>
    <w:rsid w:val="005F3A06"/>
    <w:rsid w:val="005F45C0"/>
    <w:rsid w:val="005F5493"/>
    <w:rsid w:val="005F5715"/>
    <w:rsid w:val="005F5C30"/>
    <w:rsid w:val="005F5D11"/>
    <w:rsid w:val="005F61C9"/>
    <w:rsid w:val="005F659C"/>
    <w:rsid w:val="005F6A06"/>
    <w:rsid w:val="005F6F6F"/>
    <w:rsid w:val="005F7524"/>
    <w:rsid w:val="005F7FBF"/>
    <w:rsid w:val="00600185"/>
    <w:rsid w:val="0060089B"/>
    <w:rsid w:val="006008A0"/>
    <w:rsid w:val="00600C1C"/>
    <w:rsid w:val="00600D6A"/>
    <w:rsid w:val="006011F4"/>
    <w:rsid w:val="00601AB0"/>
    <w:rsid w:val="00601DDC"/>
    <w:rsid w:val="006026F8"/>
    <w:rsid w:val="00602777"/>
    <w:rsid w:val="0060279E"/>
    <w:rsid w:val="00602E76"/>
    <w:rsid w:val="006038CA"/>
    <w:rsid w:val="00603E0E"/>
    <w:rsid w:val="0060421D"/>
    <w:rsid w:val="00604F73"/>
    <w:rsid w:val="006051AC"/>
    <w:rsid w:val="00605240"/>
    <w:rsid w:val="006056C0"/>
    <w:rsid w:val="0060585A"/>
    <w:rsid w:val="00606097"/>
    <w:rsid w:val="00606130"/>
    <w:rsid w:val="00606330"/>
    <w:rsid w:val="00606361"/>
    <w:rsid w:val="006063F3"/>
    <w:rsid w:val="00606794"/>
    <w:rsid w:val="00606C7A"/>
    <w:rsid w:val="006074BB"/>
    <w:rsid w:val="006079F2"/>
    <w:rsid w:val="00607B20"/>
    <w:rsid w:val="00607BD9"/>
    <w:rsid w:val="00607DCB"/>
    <w:rsid w:val="00607FB7"/>
    <w:rsid w:val="0061023F"/>
    <w:rsid w:val="006105A8"/>
    <w:rsid w:val="00611399"/>
    <w:rsid w:val="006117D3"/>
    <w:rsid w:val="00611AF4"/>
    <w:rsid w:val="00611B2D"/>
    <w:rsid w:val="00611BC0"/>
    <w:rsid w:val="00611F87"/>
    <w:rsid w:val="00612B85"/>
    <w:rsid w:val="00612D14"/>
    <w:rsid w:val="00613549"/>
    <w:rsid w:val="006139B4"/>
    <w:rsid w:val="00613F4B"/>
    <w:rsid w:val="006141C0"/>
    <w:rsid w:val="00614842"/>
    <w:rsid w:val="00614DFB"/>
    <w:rsid w:val="006150C7"/>
    <w:rsid w:val="006152FB"/>
    <w:rsid w:val="006156AF"/>
    <w:rsid w:val="00615869"/>
    <w:rsid w:val="00615918"/>
    <w:rsid w:val="00615CC2"/>
    <w:rsid w:val="00615CFF"/>
    <w:rsid w:val="00616014"/>
    <w:rsid w:val="006162E4"/>
    <w:rsid w:val="0061638E"/>
    <w:rsid w:val="0061645D"/>
    <w:rsid w:val="0061656A"/>
    <w:rsid w:val="00616CF7"/>
    <w:rsid w:val="00616E12"/>
    <w:rsid w:val="006178FC"/>
    <w:rsid w:val="006179BB"/>
    <w:rsid w:val="00617A0E"/>
    <w:rsid w:val="00617F40"/>
    <w:rsid w:val="006205EB"/>
    <w:rsid w:val="00620677"/>
    <w:rsid w:val="0062067B"/>
    <w:rsid w:val="00620930"/>
    <w:rsid w:val="00620AE9"/>
    <w:rsid w:val="0062110C"/>
    <w:rsid w:val="0062142C"/>
    <w:rsid w:val="00621A87"/>
    <w:rsid w:val="00621B2A"/>
    <w:rsid w:val="00621CB6"/>
    <w:rsid w:val="00622251"/>
    <w:rsid w:val="00622A47"/>
    <w:rsid w:val="00623541"/>
    <w:rsid w:val="006236A1"/>
    <w:rsid w:val="00623ADA"/>
    <w:rsid w:val="00623D67"/>
    <w:rsid w:val="00623DF1"/>
    <w:rsid w:val="00624252"/>
    <w:rsid w:val="00624849"/>
    <w:rsid w:val="00624B58"/>
    <w:rsid w:val="00624F5C"/>
    <w:rsid w:val="0062520F"/>
    <w:rsid w:val="00625380"/>
    <w:rsid w:val="006253CD"/>
    <w:rsid w:val="00625973"/>
    <w:rsid w:val="00625D29"/>
    <w:rsid w:val="006261C0"/>
    <w:rsid w:val="00626417"/>
    <w:rsid w:val="00626983"/>
    <w:rsid w:val="00626ADB"/>
    <w:rsid w:val="00626BAD"/>
    <w:rsid w:val="00626BE2"/>
    <w:rsid w:val="00626EAD"/>
    <w:rsid w:val="00627205"/>
    <w:rsid w:val="00627CDC"/>
    <w:rsid w:val="00627DB2"/>
    <w:rsid w:val="00630143"/>
    <w:rsid w:val="006309CB"/>
    <w:rsid w:val="00630C8C"/>
    <w:rsid w:val="006319D6"/>
    <w:rsid w:val="00631B9D"/>
    <w:rsid w:val="00632245"/>
    <w:rsid w:val="00632B95"/>
    <w:rsid w:val="00632C0D"/>
    <w:rsid w:val="00632E3E"/>
    <w:rsid w:val="006331DA"/>
    <w:rsid w:val="006337EC"/>
    <w:rsid w:val="00633A47"/>
    <w:rsid w:val="00633B2D"/>
    <w:rsid w:val="00633C20"/>
    <w:rsid w:val="00633C60"/>
    <w:rsid w:val="0063417A"/>
    <w:rsid w:val="006345D5"/>
    <w:rsid w:val="0063465F"/>
    <w:rsid w:val="00634982"/>
    <w:rsid w:val="00635216"/>
    <w:rsid w:val="00635578"/>
    <w:rsid w:val="00635672"/>
    <w:rsid w:val="0063635A"/>
    <w:rsid w:val="0063639D"/>
    <w:rsid w:val="0063657D"/>
    <w:rsid w:val="006365CF"/>
    <w:rsid w:val="0063697E"/>
    <w:rsid w:val="00636A4E"/>
    <w:rsid w:val="00636B5B"/>
    <w:rsid w:val="00636BD6"/>
    <w:rsid w:val="00637204"/>
    <w:rsid w:val="006374B7"/>
    <w:rsid w:val="00637E6A"/>
    <w:rsid w:val="00637F05"/>
    <w:rsid w:val="006401AD"/>
    <w:rsid w:val="006409C7"/>
    <w:rsid w:val="006414AF"/>
    <w:rsid w:val="0064162D"/>
    <w:rsid w:val="006424D7"/>
    <w:rsid w:val="00642580"/>
    <w:rsid w:val="00642960"/>
    <w:rsid w:val="00642A9A"/>
    <w:rsid w:val="00642BE2"/>
    <w:rsid w:val="00642ECC"/>
    <w:rsid w:val="0064322A"/>
    <w:rsid w:val="00643302"/>
    <w:rsid w:val="006436F5"/>
    <w:rsid w:val="00643A52"/>
    <w:rsid w:val="00643C3D"/>
    <w:rsid w:val="00644218"/>
    <w:rsid w:val="006442AD"/>
    <w:rsid w:val="006442CE"/>
    <w:rsid w:val="006445E5"/>
    <w:rsid w:val="0064471E"/>
    <w:rsid w:val="00645161"/>
    <w:rsid w:val="0064522D"/>
    <w:rsid w:val="0064536C"/>
    <w:rsid w:val="00645511"/>
    <w:rsid w:val="006455DA"/>
    <w:rsid w:val="006456D7"/>
    <w:rsid w:val="006458B5"/>
    <w:rsid w:val="00646130"/>
    <w:rsid w:val="00646379"/>
    <w:rsid w:val="0064639B"/>
    <w:rsid w:val="006467F0"/>
    <w:rsid w:val="006470E0"/>
    <w:rsid w:val="00647464"/>
    <w:rsid w:val="00647A84"/>
    <w:rsid w:val="00647AF8"/>
    <w:rsid w:val="00647E0D"/>
    <w:rsid w:val="00647EBC"/>
    <w:rsid w:val="0065066B"/>
    <w:rsid w:val="006508DA"/>
    <w:rsid w:val="006509A1"/>
    <w:rsid w:val="006509E5"/>
    <w:rsid w:val="00651368"/>
    <w:rsid w:val="0065154C"/>
    <w:rsid w:val="0065158A"/>
    <w:rsid w:val="00651F7C"/>
    <w:rsid w:val="006523B1"/>
    <w:rsid w:val="00653128"/>
    <w:rsid w:val="00653147"/>
    <w:rsid w:val="006532E5"/>
    <w:rsid w:val="00653633"/>
    <w:rsid w:val="00653753"/>
    <w:rsid w:val="00653788"/>
    <w:rsid w:val="0065396F"/>
    <w:rsid w:val="006539A7"/>
    <w:rsid w:val="0065411F"/>
    <w:rsid w:val="0065437A"/>
    <w:rsid w:val="00654651"/>
    <w:rsid w:val="00654655"/>
    <w:rsid w:val="0065476F"/>
    <w:rsid w:val="00654C67"/>
    <w:rsid w:val="00655151"/>
    <w:rsid w:val="00655364"/>
    <w:rsid w:val="0065557E"/>
    <w:rsid w:val="0065597A"/>
    <w:rsid w:val="00655C65"/>
    <w:rsid w:val="00655C88"/>
    <w:rsid w:val="00655D98"/>
    <w:rsid w:val="00655F12"/>
    <w:rsid w:val="00656888"/>
    <w:rsid w:val="0065699C"/>
    <w:rsid w:val="006569AF"/>
    <w:rsid w:val="00656F10"/>
    <w:rsid w:val="00656F5D"/>
    <w:rsid w:val="00656FAA"/>
    <w:rsid w:val="00657168"/>
    <w:rsid w:val="0065723A"/>
    <w:rsid w:val="006577E0"/>
    <w:rsid w:val="00657E2B"/>
    <w:rsid w:val="00660050"/>
    <w:rsid w:val="00660A0E"/>
    <w:rsid w:val="00660A66"/>
    <w:rsid w:val="00660AF9"/>
    <w:rsid w:val="00660DB2"/>
    <w:rsid w:val="00660F36"/>
    <w:rsid w:val="0066161C"/>
    <w:rsid w:val="006616FA"/>
    <w:rsid w:val="00662132"/>
    <w:rsid w:val="006628F7"/>
    <w:rsid w:val="00662EDA"/>
    <w:rsid w:val="00663161"/>
    <w:rsid w:val="006646A1"/>
    <w:rsid w:val="00664F96"/>
    <w:rsid w:val="006653E9"/>
    <w:rsid w:val="00665412"/>
    <w:rsid w:val="00665571"/>
    <w:rsid w:val="00665BFC"/>
    <w:rsid w:val="006661C8"/>
    <w:rsid w:val="00666433"/>
    <w:rsid w:val="006665AC"/>
    <w:rsid w:val="006667D6"/>
    <w:rsid w:val="006668B5"/>
    <w:rsid w:val="006669B1"/>
    <w:rsid w:val="00666FAC"/>
    <w:rsid w:val="00667F68"/>
    <w:rsid w:val="00670052"/>
    <w:rsid w:val="006700C7"/>
    <w:rsid w:val="00670209"/>
    <w:rsid w:val="006703E1"/>
    <w:rsid w:val="006706A6"/>
    <w:rsid w:val="006706FC"/>
    <w:rsid w:val="0067081F"/>
    <w:rsid w:val="00670DD9"/>
    <w:rsid w:val="006722CB"/>
    <w:rsid w:val="00672423"/>
    <w:rsid w:val="00672620"/>
    <w:rsid w:val="006728AE"/>
    <w:rsid w:val="00672B5F"/>
    <w:rsid w:val="006734EA"/>
    <w:rsid w:val="00673985"/>
    <w:rsid w:val="00673A4D"/>
    <w:rsid w:val="00674718"/>
    <w:rsid w:val="00674A95"/>
    <w:rsid w:val="00674AAD"/>
    <w:rsid w:val="00674C69"/>
    <w:rsid w:val="00675072"/>
    <w:rsid w:val="00675209"/>
    <w:rsid w:val="006752D7"/>
    <w:rsid w:val="0067590D"/>
    <w:rsid w:val="00675FA1"/>
    <w:rsid w:val="006764B3"/>
    <w:rsid w:val="006764CD"/>
    <w:rsid w:val="00676D57"/>
    <w:rsid w:val="0067721E"/>
    <w:rsid w:val="006779F8"/>
    <w:rsid w:val="00677ADB"/>
    <w:rsid w:val="00677C3F"/>
    <w:rsid w:val="00677DCD"/>
    <w:rsid w:val="00677FCC"/>
    <w:rsid w:val="0068004F"/>
    <w:rsid w:val="00680137"/>
    <w:rsid w:val="00680162"/>
    <w:rsid w:val="006802C3"/>
    <w:rsid w:val="00680774"/>
    <w:rsid w:val="00680855"/>
    <w:rsid w:val="006808BF"/>
    <w:rsid w:val="00680E30"/>
    <w:rsid w:val="00680F0B"/>
    <w:rsid w:val="00681272"/>
    <w:rsid w:val="006815A8"/>
    <w:rsid w:val="00681950"/>
    <w:rsid w:val="00681C85"/>
    <w:rsid w:val="00681E25"/>
    <w:rsid w:val="00682053"/>
    <w:rsid w:val="00682369"/>
    <w:rsid w:val="006829C3"/>
    <w:rsid w:val="00682D00"/>
    <w:rsid w:val="00682D3A"/>
    <w:rsid w:val="00682F7C"/>
    <w:rsid w:val="00683221"/>
    <w:rsid w:val="00683232"/>
    <w:rsid w:val="00683263"/>
    <w:rsid w:val="006834E9"/>
    <w:rsid w:val="00683607"/>
    <w:rsid w:val="006839AE"/>
    <w:rsid w:val="00683B07"/>
    <w:rsid w:val="00683E3B"/>
    <w:rsid w:val="00684447"/>
    <w:rsid w:val="00685982"/>
    <w:rsid w:val="00685AD6"/>
    <w:rsid w:val="00685DD0"/>
    <w:rsid w:val="00685ED0"/>
    <w:rsid w:val="00686450"/>
    <w:rsid w:val="006867F2"/>
    <w:rsid w:val="006869F9"/>
    <w:rsid w:val="00686B2A"/>
    <w:rsid w:val="00686DF2"/>
    <w:rsid w:val="00686E1F"/>
    <w:rsid w:val="006874BE"/>
    <w:rsid w:val="006911A6"/>
    <w:rsid w:val="0069134D"/>
    <w:rsid w:val="006914B2"/>
    <w:rsid w:val="00691562"/>
    <w:rsid w:val="006915A3"/>
    <w:rsid w:val="00691C5E"/>
    <w:rsid w:val="00691E9C"/>
    <w:rsid w:val="00692614"/>
    <w:rsid w:val="00692AAC"/>
    <w:rsid w:val="00692B30"/>
    <w:rsid w:val="0069317B"/>
    <w:rsid w:val="0069337F"/>
    <w:rsid w:val="00693938"/>
    <w:rsid w:val="00693E3B"/>
    <w:rsid w:val="00693FE3"/>
    <w:rsid w:val="006942BD"/>
    <w:rsid w:val="00694450"/>
    <w:rsid w:val="00694460"/>
    <w:rsid w:val="00694653"/>
    <w:rsid w:val="006946F2"/>
    <w:rsid w:val="006946FE"/>
    <w:rsid w:val="006955CE"/>
    <w:rsid w:val="00695D88"/>
    <w:rsid w:val="00695EAB"/>
    <w:rsid w:val="006962AC"/>
    <w:rsid w:val="00696526"/>
    <w:rsid w:val="0069699C"/>
    <w:rsid w:val="00696C7D"/>
    <w:rsid w:val="006971C4"/>
    <w:rsid w:val="00697207"/>
    <w:rsid w:val="006974DC"/>
    <w:rsid w:val="00697789"/>
    <w:rsid w:val="00697A14"/>
    <w:rsid w:val="00697D59"/>
    <w:rsid w:val="00697F7A"/>
    <w:rsid w:val="006A04ED"/>
    <w:rsid w:val="006A0A65"/>
    <w:rsid w:val="006A0B6C"/>
    <w:rsid w:val="006A0EEA"/>
    <w:rsid w:val="006A0F02"/>
    <w:rsid w:val="006A14CA"/>
    <w:rsid w:val="006A193F"/>
    <w:rsid w:val="006A1A4A"/>
    <w:rsid w:val="006A1A8D"/>
    <w:rsid w:val="006A1B52"/>
    <w:rsid w:val="006A1CD6"/>
    <w:rsid w:val="006A24A7"/>
    <w:rsid w:val="006A25CE"/>
    <w:rsid w:val="006A2727"/>
    <w:rsid w:val="006A2C2C"/>
    <w:rsid w:val="006A2E93"/>
    <w:rsid w:val="006A2F57"/>
    <w:rsid w:val="006A2F85"/>
    <w:rsid w:val="006A3733"/>
    <w:rsid w:val="006A43DE"/>
    <w:rsid w:val="006A4A0D"/>
    <w:rsid w:val="006A5853"/>
    <w:rsid w:val="006A58D6"/>
    <w:rsid w:val="006A5A29"/>
    <w:rsid w:val="006A5C1B"/>
    <w:rsid w:val="006A5F7C"/>
    <w:rsid w:val="006A6231"/>
    <w:rsid w:val="006A62A7"/>
    <w:rsid w:val="006A6310"/>
    <w:rsid w:val="006A6380"/>
    <w:rsid w:val="006A67DA"/>
    <w:rsid w:val="006A67E8"/>
    <w:rsid w:val="006A68D2"/>
    <w:rsid w:val="006A69C3"/>
    <w:rsid w:val="006A709B"/>
    <w:rsid w:val="006A7435"/>
    <w:rsid w:val="006A7A07"/>
    <w:rsid w:val="006A7DF0"/>
    <w:rsid w:val="006A7F4E"/>
    <w:rsid w:val="006B0012"/>
    <w:rsid w:val="006B0234"/>
    <w:rsid w:val="006B037C"/>
    <w:rsid w:val="006B058A"/>
    <w:rsid w:val="006B076B"/>
    <w:rsid w:val="006B09EB"/>
    <w:rsid w:val="006B114A"/>
    <w:rsid w:val="006B12FF"/>
    <w:rsid w:val="006B145B"/>
    <w:rsid w:val="006B1479"/>
    <w:rsid w:val="006B1506"/>
    <w:rsid w:val="006B1938"/>
    <w:rsid w:val="006B1A21"/>
    <w:rsid w:val="006B1D55"/>
    <w:rsid w:val="006B1E05"/>
    <w:rsid w:val="006B22C6"/>
    <w:rsid w:val="006B23D2"/>
    <w:rsid w:val="006B242E"/>
    <w:rsid w:val="006B267A"/>
    <w:rsid w:val="006B2F54"/>
    <w:rsid w:val="006B37AB"/>
    <w:rsid w:val="006B39DB"/>
    <w:rsid w:val="006B3F7D"/>
    <w:rsid w:val="006B43FB"/>
    <w:rsid w:val="006B4630"/>
    <w:rsid w:val="006B4A08"/>
    <w:rsid w:val="006B4C4E"/>
    <w:rsid w:val="006B4F44"/>
    <w:rsid w:val="006B4F8B"/>
    <w:rsid w:val="006B520D"/>
    <w:rsid w:val="006B5973"/>
    <w:rsid w:val="006B59AA"/>
    <w:rsid w:val="006B5A61"/>
    <w:rsid w:val="006B5B12"/>
    <w:rsid w:val="006B5EDC"/>
    <w:rsid w:val="006B6017"/>
    <w:rsid w:val="006B60FA"/>
    <w:rsid w:val="006B6670"/>
    <w:rsid w:val="006B66ED"/>
    <w:rsid w:val="006B76CA"/>
    <w:rsid w:val="006B7C45"/>
    <w:rsid w:val="006B7D90"/>
    <w:rsid w:val="006B7EBC"/>
    <w:rsid w:val="006B7F7A"/>
    <w:rsid w:val="006C0054"/>
    <w:rsid w:val="006C00C2"/>
    <w:rsid w:val="006C0D54"/>
    <w:rsid w:val="006C107B"/>
    <w:rsid w:val="006C16F6"/>
    <w:rsid w:val="006C226A"/>
    <w:rsid w:val="006C24DF"/>
    <w:rsid w:val="006C25AD"/>
    <w:rsid w:val="006C26BC"/>
    <w:rsid w:val="006C28A4"/>
    <w:rsid w:val="006C2B87"/>
    <w:rsid w:val="006C3465"/>
    <w:rsid w:val="006C3479"/>
    <w:rsid w:val="006C45D2"/>
    <w:rsid w:val="006C470D"/>
    <w:rsid w:val="006C4BE5"/>
    <w:rsid w:val="006C4F13"/>
    <w:rsid w:val="006C5189"/>
    <w:rsid w:val="006C53DB"/>
    <w:rsid w:val="006C5417"/>
    <w:rsid w:val="006C555B"/>
    <w:rsid w:val="006C5616"/>
    <w:rsid w:val="006C58B7"/>
    <w:rsid w:val="006C5C82"/>
    <w:rsid w:val="006C5F51"/>
    <w:rsid w:val="006C627E"/>
    <w:rsid w:val="006C73B1"/>
    <w:rsid w:val="006C7502"/>
    <w:rsid w:val="006C7DA5"/>
    <w:rsid w:val="006C7FC6"/>
    <w:rsid w:val="006D01D7"/>
    <w:rsid w:val="006D0390"/>
    <w:rsid w:val="006D0413"/>
    <w:rsid w:val="006D077D"/>
    <w:rsid w:val="006D14F2"/>
    <w:rsid w:val="006D1AB7"/>
    <w:rsid w:val="006D1C37"/>
    <w:rsid w:val="006D1E9C"/>
    <w:rsid w:val="006D24EE"/>
    <w:rsid w:val="006D2A43"/>
    <w:rsid w:val="006D2CAA"/>
    <w:rsid w:val="006D36D1"/>
    <w:rsid w:val="006D3A2D"/>
    <w:rsid w:val="006D3B5B"/>
    <w:rsid w:val="006D3C54"/>
    <w:rsid w:val="006D3D53"/>
    <w:rsid w:val="006D3F87"/>
    <w:rsid w:val="006D4176"/>
    <w:rsid w:val="006D4512"/>
    <w:rsid w:val="006D480D"/>
    <w:rsid w:val="006D484A"/>
    <w:rsid w:val="006D4934"/>
    <w:rsid w:val="006D54AF"/>
    <w:rsid w:val="006D5631"/>
    <w:rsid w:val="006D577A"/>
    <w:rsid w:val="006D5AB2"/>
    <w:rsid w:val="006D5D87"/>
    <w:rsid w:val="006D60A4"/>
    <w:rsid w:val="006D6866"/>
    <w:rsid w:val="006D6C2F"/>
    <w:rsid w:val="006D6C52"/>
    <w:rsid w:val="006D7572"/>
    <w:rsid w:val="006D7A6D"/>
    <w:rsid w:val="006D7C1F"/>
    <w:rsid w:val="006D7C53"/>
    <w:rsid w:val="006D7C8B"/>
    <w:rsid w:val="006D7CC9"/>
    <w:rsid w:val="006D7DB6"/>
    <w:rsid w:val="006D7DD3"/>
    <w:rsid w:val="006E0030"/>
    <w:rsid w:val="006E074F"/>
    <w:rsid w:val="006E0A55"/>
    <w:rsid w:val="006E0E71"/>
    <w:rsid w:val="006E17E2"/>
    <w:rsid w:val="006E1DB4"/>
    <w:rsid w:val="006E1E87"/>
    <w:rsid w:val="006E1F1E"/>
    <w:rsid w:val="006E20AB"/>
    <w:rsid w:val="006E24A8"/>
    <w:rsid w:val="006E2D52"/>
    <w:rsid w:val="006E2DFC"/>
    <w:rsid w:val="006E2F26"/>
    <w:rsid w:val="006E2F61"/>
    <w:rsid w:val="006E30EE"/>
    <w:rsid w:val="006E31E2"/>
    <w:rsid w:val="006E3553"/>
    <w:rsid w:val="006E36A7"/>
    <w:rsid w:val="006E3724"/>
    <w:rsid w:val="006E3B34"/>
    <w:rsid w:val="006E3C4C"/>
    <w:rsid w:val="006E3F9A"/>
    <w:rsid w:val="006E4022"/>
    <w:rsid w:val="006E47E4"/>
    <w:rsid w:val="006E4872"/>
    <w:rsid w:val="006E4D1F"/>
    <w:rsid w:val="006E4DE0"/>
    <w:rsid w:val="006E544F"/>
    <w:rsid w:val="006E54CE"/>
    <w:rsid w:val="006E5A97"/>
    <w:rsid w:val="006E5EB0"/>
    <w:rsid w:val="006E5F36"/>
    <w:rsid w:val="006E636A"/>
    <w:rsid w:val="006E6A5F"/>
    <w:rsid w:val="006E6BEF"/>
    <w:rsid w:val="006E6C8D"/>
    <w:rsid w:val="006E6F42"/>
    <w:rsid w:val="006E74BD"/>
    <w:rsid w:val="006E7CFE"/>
    <w:rsid w:val="006E7FAB"/>
    <w:rsid w:val="006F0A0E"/>
    <w:rsid w:val="006F0D13"/>
    <w:rsid w:val="006F1E16"/>
    <w:rsid w:val="006F225F"/>
    <w:rsid w:val="006F2521"/>
    <w:rsid w:val="006F25E8"/>
    <w:rsid w:val="006F2871"/>
    <w:rsid w:val="006F2C7A"/>
    <w:rsid w:val="006F3B9C"/>
    <w:rsid w:val="006F4147"/>
    <w:rsid w:val="006F4274"/>
    <w:rsid w:val="006F431F"/>
    <w:rsid w:val="006F4939"/>
    <w:rsid w:val="006F4A2D"/>
    <w:rsid w:val="006F4A86"/>
    <w:rsid w:val="006F4AAD"/>
    <w:rsid w:val="006F4AB3"/>
    <w:rsid w:val="006F52D1"/>
    <w:rsid w:val="006F5431"/>
    <w:rsid w:val="006F579A"/>
    <w:rsid w:val="006F5F28"/>
    <w:rsid w:val="006F6096"/>
    <w:rsid w:val="006F623B"/>
    <w:rsid w:val="006F6823"/>
    <w:rsid w:val="006F6829"/>
    <w:rsid w:val="006F6B01"/>
    <w:rsid w:val="006F6D11"/>
    <w:rsid w:val="006F7550"/>
    <w:rsid w:val="006F779F"/>
    <w:rsid w:val="006F7A50"/>
    <w:rsid w:val="006F7B6E"/>
    <w:rsid w:val="006F7BA7"/>
    <w:rsid w:val="006F7C4E"/>
    <w:rsid w:val="007001C3"/>
    <w:rsid w:val="00700436"/>
    <w:rsid w:val="007005BC"/>
    <w:rsid w:val="007006B8"/>
    <w:rsid w:val="007007C2"/>
    <w:rsid w:val="0070098E"/>
    <w:rsid w:val="007009A6"/>
    <w:rsid w:val="007009D1"/>
    <w:rsid w:val="00700B73"/>
    <w:rsid w:val="00700BDB"/>
    <w:rsid w:val="00700E5F"/>
    <w:rsid w:val="00700E88"/>
    <w:rsid w:val="007010D8"/>
    <w:rsid w:val="007011AC"/>
    <w:rsid w:val="007015AC"/>
    <w:rsid w:val="0070252F"/>
    <w:rsid w:val="007026FD"/>
    <w:rsid w:val="007028FC"/>
    <w:rsid w:val="00702918"/>
    <w:rsid w:val="007031D4"/>
    <w:rsid w:val="00703474"/>
    <w:rsid w:val="007036E6"/>
    <w:rsid w:val="007037AC"/>
    <w:rsid w:val="00703AF4"/>
    <w:rsid w:val="00703B5C"/>
    <w:rsid w:val="00703BA8"/>
    <w:rsid w:val="00703D2E"/>
    <w:rsid w:val="00704070"/>
    <w:rsid w:val="007042EE"/>
    <w:rsid w:val="00704411"/>
    <w:rsid w:val="0070450C"/>
    <w:rsid w:val="007045AF"/>
    <w:rsid w:val="007048BF"/>
    <w:rsid w:val="0070513B"/>
    <w:rsid w:val="0070527F"/>
    <w:rsid w:val="007058D2"/>
    <w:rsid w:val="00705A00"/>
    <w:rsid w:val="00705F28"/>
    <w:rsid w:val="0070602A"/>
    <w:rsid w:val="0070616B"/>
    <w:rsid w:val="007069C4"/>
    <w:rsid w:val="00706F93"/>
    <w:rsid w:val="007072D0"/>
    <w:rsid w:val="0070743A"/>
    <w:rsid w:val="00707443"/>
    <w:rsid w:val="00707737"/>
    <w:rsid w:val="00707D62"/>
    <w:rsid w:val="007100A0"/>
    <w:rsid w:val="00710E60"/>
    <w:rsid w:val="00710F7E"/>
    <w:rsid w:val="00711CF3"/>
    <w:rsid w:val="00711D88"/>
    <w:rsid w:val="007124A6"/>
    <w:rsid w:val="0071254F"/>
    <w:rsid w:val="00712640"/>
    <w:rsid w:val="007127CB"/>
    <w:rsid w:val="00713960"/>
    <w:rsid w:val="0071464E"/>
    <w:rsid w:val="00714823"/>
    <w:rsid w:val="007158FA"/>
    <w:rsid w:val="0071591A"/>
    <w:rsid w:val="0071605C"/>
    <w:rsid w:val="00716164"/>
    <w:rsid w:val="00716214"/>
    <w:rsid w:val="007166A7"/>
    <w:rsid w:val="00716B39"/>
    <w:rsid w:val="00716F88"/>
    <w:rsid w:val="00717358"/>
    <w:rsid w:val="0072054A"/>
    <w:rsid w:val="00720989"/>
    <w:rsid w:val="00720B3E"/>
    <w:rsid w:val="00720BF3"/>
    <w:rsid w:val="00720F03"/>
    <w:rsid w:val="00721276"/>
    <w:rsid w:val="0072138D"/>
    <w:rsid w:val="00721D52"/>
    <w:rsid w:val="00721ED4"/>
    <w:rsid w:val="00722005"/>
    <w:rsid w:val="00722208"/>
    <w:rsid w:val="00722498"/>
    <w:rsid w:val="007233B0"/>
    <w:rsid w:val="00723D63"/>
    <w:rsid w:val="00723FFC"/>
    <w:rsid w:val="0072408E"/>
    <w:rsid w:val="0072438A"/>
    <w:rsid w:val="007245BB"/>
    <w:rsid w:val="007246BC"/>
    <w:rsid w:val="007249A3"/>
    <w:rsid w:val="007255C3"/>
    <w:rsid w:val="00725C0D"/>
    <w:rsid w:val="00725C71"/>
    <w:rsid w:val="00725CFB"/>
    <w:rsid w:val="00725E1B"/>
    <w:rsid w:val="0072622F"/>
    <w:rsid w:val="0072658C"/>
    <w:rsid w:val="00726A81"/>
    <w:rsid w:val="00726B15"/>
    <w:rsid w:val="00727340"/>
    <w:rsid w:val="007273DB"/>
    <w:rsid w:val="00730417"/>
    <w:rsid w:val="00730986"/>
    <w:rsid w:val="00730CD0"/>
    <w:rsid w:val="00730CD9"/>
    <w:rsid w:val="00730D49"/>
    <w:rsid w:val="00730D95"/>
    <w:rsid w:val="00730DA3"/>
    <w:rsid w:val="0073125A"/>
    <w:rsid w:val="00731267"/>
    <w:rsid w:val="00731CD9"/>
    <w:rsid w:val="00731EA9"/>
    <w:rsid w:val="0073228F"/>
    <w:rsid w:val="007323BD"/>
    <w:rsid w:val="007326C2"/>
    <w:rsid w:val="0073280F"/>
    <w:rsid w:val="00732957"/>
    <w:rsid w:val="00732B18"/>
    <w:rsid w:val="00732F08"/>
    <w:rsid w:val="007330E3"/>
    <w:rsid w:val="00733CCC"/>
    <w:rsid w:val="00733DB0"/>
    <w:rsid w:val="007340DF"/>
    <w:rsid w:val="0073465B"/>
    <w:rsid w:val="00734CFC"/>
    <w:rsid w:val="007351BF"/>
    <w:rsid w:val="00735361"/>
    <w:rsid w:val="0073584C"/>
    <w:rsid w:val="00735905"/>
    <w:rsid w:val="00735912"/>
    <w:rsid w:val="00735D5F"/>
    <w:rsid w:val="00735E5C"/>
    <w:rsid w:val="0073642C"/>
    <w:rsid w:val="007364BD"/>
    <w:rsid w:val="007372C1"/>
    <w:rsid w:val="00737375"/>
    <w:rsid w:val="00737378"/>
    <w:rsid w:val="00737541"/>
    <w:rsid w:val="00737608"/>
    <w:rsid w:val="007377FB"/>
    <w:rsid w:val="00737B30"/>
    <w:rsid w:val="00737C53"/>
    <w:rsid w:val="00740990"/>
    <w:rsid w:val="00740ABD"/>
    <w:rsid w:val="00740F24"/>
    <w:rsid w:val="00740FD7"/>
    <w:rsid w:val="00741C07"/>
    <w:rsid w:val="00741EDB"/>
    <w:rsid w:val="007423C4"/>
    <w:rsid w:val="00742588"/>
    <w:rsid w:val="007425CA"/>
    <w:rsid w:val="00742731"/>
    <w:rsid w:val="00742A78"/>
    <w:rsid w:val="00742D83"/>
    <w:rsid w:val="007432A8"/>
    <w:rsid w:val="007439C7"/>
    <w:rsid w:val="007442B6"/>
    <w:rsid w:val="00744455"/>
    <w:rsid w:val="007444B3"/>
    <w:rsid w:val="007448E0"/>
    <w:rsid w:val="0074535F"/>
    <w:rsid w:val="007455CF"/>
    <w:rsid w:val="00745649"/>
    <w:rsid w:val="00745E44"/>
    <w:rsid w:val="00746091"/>
    <w:rsid w:val="00746189"/>
    <w:rsid w:val="007463F1"/>
    <w:rsid w:val="00746955"/>
    <w:rsid w:val="00746D6D"/>
    <w:rsid w:val="0074716F"/>
    <w:rsid w:val="00747A03"/>
    <w:rsid w:val="00750D65"/>
    <w:rsid w:val="00750F33"/>
    <w:rsid w:val="00751148"/>
    <w:rsid w:val="007512FD"/>
    <w:rsid w:val="007519AA"/>
    <w:rsid w:val="00751A9F"/>
    <w:rsid w:val="00751D45"/>
    <w:rsid w:val="00751EAA"/>
    <w:rsid w:val="00752976"/>
    <w:rsid w:val="00752D0E"/>
    <w:rsid w:val="00752EB0"/>
    <w:rsid w:val="00753CA6"/>
    <w:rsid w:val="00753DEB"/>
    <w:rsid w:val="00753F72"/>
    <w:rsid w:val="0075457B"/>
    <w:rsid w:val="00754BE6"/>
    <w:rsid w:val="00754FEF"/>
    <w:rsid w:val="0075505A"/>
    <w:rsid w:val="007552A5"/>
    <w:rsid w:val="007556BC"/>
    <w:rsid w:val="00756C2F"/>
    <w:rsid w:val="00756F7F"/>
    <w:rsid w:val="007571E8"/>
    <w:rsid w:val="007574F5"/>
    <w:rsid w:val="00757514"/>
    <w:rsid w:val="007578F3"/>
    <w:rsid w:val="00757ADD"/>
    <w:rsid w:val="00757C8C"/>
    <w:rsid w:val="00760179"/>
    <w:rsid w:val="0076071F"/>
    <w:rsid w:val="007607DD"/>
    <w:rsid w:val="007608A5"/>
    <w:rsid w:val="00760A67"/>
    <w:rsid w:val="00760E8A"/>
    <w:rsid w:val="00761515"/>
    <w:rsid w:val="007618AC"/>
    <w:rsid w:val="007622A6"/>
    <w:rsid w:val="00762AB0"/>
    <w:rsid w:val="00763003"/>
    <w:rsid w:val="007635E1"/>
    <w:rsid w:val="0076364B"/>
    <w:rsid w:val="00763962"/>
    <w:rsid w:val="00763E87"/>
    <w:rsid w:val="0076429E"/>
    <w:rsid w:val="00764871"/>
    <w:rsid w:val="00764914"/>
    <w:rsid w:val="00764DCF"/>
    <w:rsid w:val="00765071"/>
    <w:rsid w:val="007650FC"/>
    <w:rsid w:val="007652ED"/>
    <w:rsid w:val="00765AB9"/>
    <w:rsid w:val="00765AEC"/>
    <w:rsid w:val="00766D80"/>
    <w:rsid w:val="00767953"/>
    <w:rsid w:val="007679DB"/>
    <w:rsid w:val="00767C98"/>
    <w:rsid w:val="007700A8"/>
    <w:rsid w:val="007701A6"/>
    <w:rsid w:val="00770B28"/>
    <w:rsid w:val="00771862"/>
    <w:rsid w:val="00771A11"/>
    <w:rsid w:val="00771BA7"/>
    <w:rsid w:val="00772167"/>
    <w:rsid w:val="00772546"/>
    <w:rsid w:val="0077267A"/>
    <w:rsid w:val="007727B9"/>
    <w:rsid w:val="00772885"/>
    <w:rsid w:val="00772B11"/>
    <w:rsid w:val="007736D2"/>
    <w:rsid w:val="007738C0"/>
    <w:rsid w:val="00773A23"/>
    <w:rsid w:val="00773B55"/>
    <w:rsid w:val="00773C91"/>
    <w:rsid w:val="00773DB2"/>
    <w:rsid w:val="00773FFF"/>
    <w:rsid w:val="007742D7"/>
    <w:rsid w:val="00774872"/>
    <w:rsid w:val="007750F0"/>
    <w:rsid w:val="0077520D"/>
    <w:rsid w:val="007754E7"/>
    <w:rsid w:val="00775716"/>
    <w:rsid w:val="007757EB"/>
    <w:rsid w:val="007759A5"/>
    <w:rsid w:val="00775AA7"/>
    <w:rsid w:val="00775C93"/>
    <w:rsid w:val="00775D95"/>
    <w:rsid w:val="00775DDD"/>
    <w:rsid w:val="007763CD"/>
    <w:rsid w:val="007764D1"/>
    <w:rsid w:val="00776551"/>
    <w:rsid w:val="00776736"/>
    <w:rsid w:val="00776DD2"/>
    <w:rsid w:val="0077726C"/>
    <w:rsid w:val="0077728D"/>
    <w:rsid w:val="00777775"/>
    <w:rsid w:val="007777F3"/>
    <w:rsid w:val="00777C4C"/>
    <w:rsid w:val="00777D53"/>
    <w:rsid w:val="007809D3"/>
    <w:rsid w:val="00780B97"/>
    <w:rsid w:val="00781735"/>
    <w:rsid w:val="00781D6A"/>
    <w:rsid w:val="00781F76"/>
    <w:rsid w:val="007821F2"/>
    <w:rsid w:val="0078225C"/>
    <w:rsid w:val="007823D6"/>
    <w:rsid w:val="00782ACD"/>
    <w:rsid w:val="00782BB7"/>
    <w:rsid w:val="00783066"/>
    <w:rsid w:val="00783095"/>
    <w:rsid w:val="00783A2E"/>
    <w:rsid w:val="00783C01"/>
    <w:rsid w:val="00783D5A"/>
    <w:rsid w:val="00783E33"/>
    <w:rsid w:val="00784277"/>
    <w:rsid w:val="00784286"/>
    <w:rsid w:val="00784379"/>
    <w:rsid w:val="00784680"/>
    <w:rsid w:val="00785468"/>
    <w:rsid w:val="00785794"/>
    <w:rsid w:val="00785E14"/>
    <w:rsid w:val="00786152"/>
    <w:rsid w:val="007861A0"/>
    <w:rsid w:val="007866EF"/>
    <w:rsid w:val="00786923"/>
    <w:rsid w:val="0078692F"/>
    <w:rsid w:val="00786BF9"/>
    <w:rsid w:val="00786FE4"/>
    <w:rsid w:val="007872D3"/>
    <w:rsid w:val="00787455"/>
    <w:rsid w:val="0078747F"/>
    <w:rsid w:val="007876AD"/>
    <w:rsid w:val="00787788"/>
    <w:rsid w:val="0078790C"/>
    <w:rsid w:val="007879CB"/>
    <w:rsid w:val="00787C98"/>
    <w:rsid w:val="00787F35"/>
    <w:rsid w:val="00790169"/>
    <w:rsid w:val="00790607"/>
    <w:rsid w:val="00790648"/>
    <w:rsid w:val="007910DE"/>
    <w:rsid w:val="00792039"/>
    <w:rsid w:val="0079221A"/>
    <w:rsid w:val="007927CC"/>
    <w:rsid w:val="007927FC"/>
    <w:rsid w:val="00792ADC"/>
    <w:rsid w:val="00792D43"/>
    <w:rsid w:val="00793074"/>
    <w:rsid w:val="007930BF"/>
    <w:rsid w:val="00793684"/>
    <w:rsid w:val="007938E1"/>
    <w:rsid w:val="00793BD5"/>
    <w:rsid w:val="00793CB3"/>
    <w:rsid w:val="00793E7B"/>
    <w:rsid w:val="00793FA7"/>
    <w:rsid w:val="00794433"/>
    <w:rsid w:val="0079459A"/>
    <w:rsid w:val="00794819"/>
    <w:rsid w:val="00794837"/>
    <w:rsid w:val="00794A4F"/>
    <w:rsid w:val="00794A7E"/>
    <w:rsid w:val="00794B13"/>
    <w:rsid w:val="00794C04"/>
    <w:rsid w:val="00794ED6"/>
    <w:rsid w:val="00794F23"/>
    <w:rsid w:val="00794F3D"/>
    <w:rsid w:val="00795350"/>
    <w:rsid w:val="00795522"/>
    <w:rsid w:val="00795858"/>
    <w:rsid w:val="00795882"/>
    <w:rsid w:val="00795A25"/>
    <w:rsid w:val="00795CE2"/>
    <w:rsid w:val="00796161"/>
    <w:rsid w:val="00796BD0"/>
    <w:rsid w:val="00797021"/>
    <w:rsid w:val="007974A1"/>
    <w:rsid w:val="00797881"/>
    <w:rsid w:val="00797DEA"/>
    <w:rsid w:val="007A0368"/>
    <w:rsid w:val="007A0796"/>
    <w:rsid w:val="007A097E"/>
    <w:rsid w:val="007A1177"/>
    <w:rsid w:val="007A1595"/>
    <w:rsid w:val="007A1B43"/>
    <w:rsid w:val="007A20D7"/>
    <w:rsid w:val="007A21C9"/>
    <w:rsid w:val="007A2A9E"/>
    <w:rsid w:val="007A32FC"/>
    <w:rsid w:val="007A3B13"/>
    <w:rsid w:val="007A427F"/>
    <w:rsid w:val="007A4635"/>
    <w:rsid w:val="007A4D84"/>
    <w:rsid w:val="007A6063"/>
    <w:rsid w:val="007A61AC"/>
    <w:rsid w:val="007A6584"/>
    <w:rsid w:val="007A6680"/>
    <w:rsid w:val="007A6DA2"/>
    <w:rsid w:val="007A6E74"/>
    <w:rsid w:val="007A7486"/>
    <w:rsid w:val="007A798E"/>
    <w:rsid w:val="007A7BCD"/>
    <w:rsid w:val="007B0294"/>
    <w:rsid w:val="007B0466"/>
    <w:rsid w:val="007B0859"/>
    <w:rsid w:val="007B09CD"/>
    <w:rsid w:val="007B14DE"/>
    <w:rsid w:val="007B171D"/>
    <w:rsid w:val="007B18E6"/>
    <w:rsid w:val="007B1DE2"/>
    <w:rsid w:val="007B2046"/>
    <w:rsid w:val="007B2060"/>
    <w:rsid w:val="007B250C"/>
    <w:rsid w:val="007B285D"/>
    <w:rsid w:val="007B2B44"/>
    <w:rsid w:val="007B2BE1"/>
    <w:rsid w:val="007B341D"/>
    <w:rsid w:val="007B3625"/>
    <w:rsid w:val="007B373C"/>
    <w:rsid w:val="007B39C1"/>
    <w:rsid w:val="007B3AEC"/>
    <w:rsid w:val="007B3D4A"/>
    <w:rsid w:val="007B3E43"/>
    <w:rsid w:val="007B4390"/>
    <w:rsid w:val="007B4404"/>
    <w:rsid w:val="007B452F"/>
    <w:rsid w:val="007B4754"/>
    <w:rsid w:val="007B4819"/>
    <w:rsid w:val="007B4C40"/>
    <w:rsid w:val="007B52AA"/>
    <w:rsid w:val="007B5503"/>
    <w:rsid w:val="007B5B17"/>
    <w:rsid w:val="007B5B70"/>
    <w:rsid w:val="007B5B9A"/>
    <w:rsid w:val="007B5BF5"/>
    <w:rsid w:val="007B5C89"/>
    <w:rsid w:val="007B5DE0"/>
    <w:rsid w:val="007B5E52"/>
    <w:rsid w:val="007B6037"/>
    <w:rsid w:val="007B6498"/>
    <w:rsid w:val="007B663D"/>
    <w:rsid w:val="007B6A6F"/>
    <w:rsid w:val="007B6B1C"/>
    <w:rsid w:val="007B6F32"/>
    <w:rsid w:val="007B6F74"/>
    <w:rsid w:val="007B71F9"/>
    <w:rsid w:val="007B75FC"/>
    <w:rsid w:val="007C0317"/>
    <w:rsid w:val="007C0661"/>
    <w:rsid w:val="007C081D"/>
    <w:rsid w:val="007C0EFB"/>
    <w:rsid w:val="007C11A4"/>
    <w:rsid w:val="007C1591"/>
    <w:rsid w:val="007C15C8"/>
    <w:rsid w:val="007C15E6"/>
    <w:rsid w:val="007C1726"/>
    <w:rsid w:val="007C17E6"/>
    <w:rsid w:val="007C1949"/>
    <w:rsid w:val="007C2090"/>
    <w:rsid w:val="007C234C"/>
    <w:rsid w:val="007C24B4"/>
    <w:rsid w:val="007C2FF0"/>
    <w:rsid w:val="007C3056"/>
    <w:rsid w:val="007C3376"/>
    <w:rsid w:val="007C3678"/>
    <w:rsid w:val="007C380E"/>
    <w:rsid w:val="007C385A"/>
    <w:rsid w:val="007C3EA2"/>
    <w:rsid w:val="007C3F1A"/>
    <w:rsid w:val="007C4A80"/>
    <w:rsid w:val="007C4BAF"/>
    <w:rsid w:val="007C4CF1"/>
    <w:rsid w:val="007C5A09"/>
    <w:rsid w:val="007C6323"/>
    <w:rsid w:val="007C6360"/>
    <w:rsid w:val="007C6A56"/>
    <w:rsid w:val="007C752F"/>
    <w:rsid w:val="007C7722"/>
    <w:rsid w:val="007C7816"/>
    <w:rsid w:val="007C79EA"/>
    <w:rsid w:val="007C7A57"/>
    <w:rsid w:val="007D00EC"/>
    <w:rsid w:val="007D03EE"/>
    <w:rsid w:val="007D040B"/>
    <w:rsid w:val="007D056C"/>
    <w:rsid w:val="007D0835"/>
    <w:rsid w:val="007D0901"/>
    <w:rsid w:val="007D1223"/>
    <w:rsid w:val="007D1447"/>
    <w:rsid w:val="007D1762"/>
    <w:rsid w:val="007D1765"/>
    <w:rsid w:val="007D193E"/>
    <w:rsid w:val="007D1C60"/>
    <w:rsid w:val="007D2302"/>
    <w:rsid w:val="007D2366"/>
    <w:rsid w:val="007D243B"/>
    <w:rsid w:val="007D24D5"/>
    <w:rsid w:val="007D28C7"/>
    <w:rsid w:val="007D2B47"/>
    <w:rsid w:val="007D315F"/>
    <w:rsid w:val="007D38DF"/>
    <w:rsid w:val="007D3A45"/>
    <w:rsid w:val="007D3D0F"/>
    <w:rsid w:val="007D3D24"/>
    <w:rsid w:val="007D4361"/>
    <w:rsid w:val="007D45C3"/>
    <w:rsid w:val="007D4722"/>
    <w:rsid w:val="007D48F2"/>
    <w:rsid w:val="007D4B34"/>
    <w:rsid w:val="007D4D0C"/>
    <w:rsid w:val="007D58D6"/>
    <w:rsid w:val="007D59FB"/>
    <w:rsid w:val="007D63FC"/>
    <w:rsid w:val="007D79BF"/>
    <w:rsid w:val="007D7C3B"/>
    <w:rsid w:val="007D7C74"/>
    <w:rsid w:val="007E007F"/>
    <w:rsid w:val="007E0095"/>
    <w:rsid w:val="007E02F0"/>
    <w:rsid w:val="007E041F"/>
    <w:rsid w:val="007E0444"/>
    <w:rsid w:val="007E0958"/>
    <w:rsid w:val="007E12DF"/>
    <w:rsid w:val="007E183B"/>
    <w:rsid w:val="007E1A82"/>
    <w:rsid w:val="007E1C6F"/>
    <w:rsid w:val="007E200B"/>
    <w:rsid w:val="007E2160"/>
    <w:rsid w:val="007E2AAE"/>
    <w:rsid w:val="007E2BBB"/>
    <w:rsid w:val="007E2C34"/>
    <w:rsid w:val="007E2D66"/>
    <w:rsid w:val="007E2E86"/>
    <w:rsid w:val="007E2F37"/>
    <w:rsid w:val="007E2FF7"/>
    <w:rsid w:val="007E32D3"/>
    <w:rsid w:val="007E4017"/>
    <w:rsid w:val="007E4319"/>
    <w:rsid w:val="007E43DD"/>
    <w:rsid w:val="007E4FAC"/>
    <w:rsid w:val="007E517F"/>
    <w:rsid w:val="007E538D"/>
    <w:rsid w:val="007E5588"/>
    <w:rsid w:val="007E5A51"/>
    <w:rsid w:val="007E5BF8"/>
    <w:rsid w:val="007E5FFD"/>
    <w:rsid w:val="007E6399"/>
    <w:rsid w:val="007E63B2"/>
    <w:rsid w:val="007E6962"/>
    <w:rsid w:val="007E6CA0"/>
    <w:rsid w:val="007E74BF"/>
    <w:rsid w:val="007E7BF4"/>
    <w:rsid w:val="007E7CD7"/>
    <w:rsid w:val="007E7D4C"/>
    <w:rsid w:val="007E7DB1"/>
    <w:rsid w:val="007E7E02"/>
    <w:rsid w:val="007F006B"/>
    <w:rsid w:val="007F01B2"/>
    <w:rsid w:val="007F01E1"/>
    <w:rsid w:val="007F034A"/>
    <w:rsid w:val="007F0849"/>
    <w:rsid w:val="007F0C0A"/>
    <w:rsid w:val="007F0F6A"/>
    <w:rsid w:val="007F10C2"/>
    <w:rsid w:val="007F15FB"/>
    <w:rsid w:val="007F18AA"/>
    <w:rsid w:val="007F1A68"/>
    <w:rsid w:val="007F1AE9"/>
    <w:rsid w:val="007F1AFC"/>
    <w:rsid w:val="007F1BF7"/>
    <w:rsid w:val="007F1E98"/>
    <w:rsid w:val="007F2091"/>
    <w:rsid w:val="007F21D9"/>
    <w:rsid w:val="007F23AF"/>
    <w:rsid w:val="007F244A"/>
    <w:rsid w:val="007F2B27"/>
    <w:rsid w:val="007F2C8A"/>
    <w:rsid w:val="007F2CAF"/>
    <w:rsid w:val="007F325E"/>
    <w:rsid w:val="007F32D6"/>
    <w:rsid w:val="007F33C3"/>
    <w:rsid w:val="007F350E"/>
    <w:rsid w:val="007F3557"/>
    <w:rsid w:val="007F3619"/>
    <w:rsid w:val="007F3AB5"/>
    <w:rsid w:val="007F3DF8"/>
    <w:rsid w:val="007F4197"/>
    <w:rsid w:val="007F4336"/>
    <w:rsid w:val="007F49B3"/>
    <w:rsid w:val="007F4C50"/>
    <w:rsid w:val="007F4EF8"/>
    <w:rsid w:val="007F4F69"/>
    <w:rsid w:val="007F5A00"/>
    <w:rsid w:val="007F5F3C"/>
    <w:rsid w:val="007F6907"/>
    <w:rsid w:val="007F6FC1"/>
    <w:rsid w:val="007F70B8"/>
    <w:rsid w:val="007F7420"/>
    <w:rsid w:val="007F7449"/>
    <w:rsid w:val="007F7A34"/>
    <w:rsid w:val="007F7B08"/>
    <w:rsid w:val="007F7B91"/>
    <w:rsid w:val="007F7FC3"/>
    <w:rsid w:val="00800164"/>
    <w:rsid w:val="0080139C"/>
    <w:rsid w:val="008014BA"/>
    <w:rsid w:val="008017CF"/>
    <w:rsid w:val="00801846"/>
    <w:rsid w:val="00801FE3"/>
    <w:rsid w:val="00802134"/>
    <w:rsid w:val="0080290D"/>
    <w:rsid w:val="00802AEC"/>
    <w:rsid w:val="00802BA6"/>
    <w:rsid w:val="00802BDD"/>
    <w:rsid w:val="0080303C"/>
    <w:rsid w:val="00803758"/>
    <w:rsid w:val="00803C20"/>
    <w:rsid w:val="00803D75"/>
    <w:rsid w:val="008042A0"/>
    <w:rsid w:val="00804583"/>
    <w:rsid w:val="00805181"/>
    <w:rsid w:val="00805674"/>
    <w:rsid w:val="0080599D"/>
    <w:rsid w:val="00806498"/>
    <w:rsid w:val="0080669F"/>
    <w:rsid w:val="00806C1D"/>
    <w:rsid w:val="0080708C"/>
    <w:rsid w:val="0080745B"/>
    <w:rsid w:val="00807915"/>
    <w:rsid w:val="00807CA6"/>
    <w:rsid w:val="00807CB0"/>
    <w:rsid w:val="00810578"/>
    <w:rsid w:val="008108E7"/>
    <w:rsid w:val="00811073"/>
    <w:rsid w:val="00811737"/>
    <w:rsid w:val="008117EC"/>
    <w:rsid w:val="00811B5F"/>
    <w:rsid w:val="00811D5B"/>
    <w:rsid w:val="0081247B"/>
    <w:rsid w:val="008127AD"/>
    <w:rsid w:val="00812B67"/>
    <w:rsid w:val="00812F45"/>
    <w:rsid w:val="008130D3"/>
    <w:rsid w:val="008131C5"/>
    <w:rsid w:val="008135DF"/>
    <w:rsid w:val="0081373B"/>
    <w:rsid w:val="00813C10"/>
    <w:rsid w:val="008143E3"/>
    <w:rsid w:val="008144E5"/>
    <w:rsid w:val="00814DD0"/>
    <w:rsid w:val="00815377"/>
    <w:rsid w:val="00815674"/>
    <w:rsid w:val="00815769"/>
    <w:rsid w:val="00815D9A"/>
    <w:rsid w:val="00815F72"/>
    <w:rsid w:val="00816BF7"/>
    <w:rsid w:val="00816C37"/>
    <w:rsid w:val="008172D8"/>
    <w:rsid w:val="00817467"/>
    <w:rsid w:val="008174A8"/>
    <w:rsid w:val="008176A5"/>
    <w:rsid w:val="008177F7"/>
    <w:rsid w:val="00817C7C"/>
    <w:rsid w:val="00817E4C"/>
    <w:rsid w:val="008201C7"/>
    <w:rsid w:val="0082031F"/>
    <w:rsid w:val="0082087D"/>
    <w:rsid w:val="00820AB1"/>
    <w:rsid w:val="00820B18"/>
    <w:rsid w:val="00820BA8"/>
    <w:rsid w:val="00820DC8"/>
    <w:rsid w:val="008216C3"/>
    <w:rsid w:val="00821829"/>
    <w:rsid w:val="00821A14"/>
    <w:rsid w:val="00821AE2"/>
    <w:rsid w:val="00821D06"/>
    <w:rsid w:val="0082253D"/>
    <w:rsid w:val="00822789"/>
    <w:rsid w:val="00823022"/>
    <w:rsid w:val="0082322B"/>
    <w:rsid w:val="00823364"/>
    <w:rsid w:val="0082362A"/>
    <w:rsid w:val="008251CA"/>
    <w:rsid w:val="00825622"/>
    <w:rsid w:val="00825C9F"/>
    <w:rsid w:val="00825E44"/>
    <w:rsid w:val="00826214"/>
    <w:rsid w:val="00826285"/>
    <w:rsid w:val="00826313"/>
    <w:rsid w:val="008265AC"/>
    <w:rsid w:val="008266A3"/>
    <w:rsid w:val="008269AA"/>
    <w:rsid w:val="00826A18"/>
    <w:rsid w:val="00827332"/>
    <w:rsid w:val="00827369"/>
    <w:rsid w:val="00827830"/>
    <w:rsid w:val="00827C17"/>
    <w:rsid w:val="0083025A"/>
    <w:rsid w:val="008307DC"/>
    <w:rsid w:val="00831C1A"/>
    <w:rsid w:val="00831F7C"/>
    <w:rsid w:val="00831F8F"/>
    <w:rsid w:val="00832069"/>
    <w:rsid w:val="008325BE"/>
    <w:rsid w:val="0083266A"/>
    <w:rsid w:val="00832978"/>
    <w:rsid w:val="00832B29"/>
    <w:rsid w:val="0083314A"/>
    <w:rsid w:val="008332AC"/>
    <w:rsid w:val="0083356D"/>
    <w:rsid w:val="00833824"/>
    <w:rsid w:val="0083395E"/>
    <w:rsid w:val="0083429B"/>
    <w:rsid w:val="008346F4"/>
    <w:rsid w:val="008349C0"/>
    <w:rsid w:val="00834AA5"/>
    <w:rsid w:val="00834DA8"/>
    <w:rsid w:val="0083507E"/>
    <w:rsid w:val="0083519C"/>
    <w:rsid w:val="00835521"/>
    <w:rsid w:val="008355AD"/>
    <w:rsid w:val="00835873"/>
    <w:rsid w:val="00835B36"/>
    <w:rsid w:val="00835F87"/>
    <w:rsid w:val="00836457"/>
    <w:rsid w:val="00836981"/>
    <w:rsid w:val="00836E6B"/>
    <w:rsid w:val="0083785C"/>
    <w:rsid w:val="00837A85"/>
    <w:rsid w:val="00840327"/>
    <w:rsid w:val="00840978"/>
    <w:rsid w:val="008409CA"/>
    <w:rsid w:val="00840AA6"/>
    <w:rsid w:val="008411AC"/>
    <w:rsid w:val="008414BA"/>
    <w:rsid w:val="008414D8"/>
    <w:rsid w:val="0084168B"/>
    <w:rsid w:val="00841930"/>
    <w:rsid w:val="008419B4"/>
    <w:rsid w:val="00841B2F"/>
    <w:rsid w:val="008429B6"/>
    <w:rsid w:val="00843133"/>
    <w:rsid w:val="00843798"/>
    <w:rsid w:val="00843A3B"/>
    <w:rsid w:val="00843B93"/>
    <w:rsid w:val="00843D2F"/>
    <w:rsid w:val="008443AF"/>
    <w:rsid w:val="00844609"/>
    <w:rsid w:val="0084481F"/>
    <w:rsid w:val="00844A54"/>
    <w:rsid w:val="00844B63"/>
    <w:rsid w:val="00844BFC"/>
    <w:rsid w:val="00844DD7"/>
    <w:rsid w:val="00844F6F"/>
    <w:rsid w:val="0084606B"/>
    <w:rsid w:val="00846094"/>
    <w:rsid w:val="008462C9"/>
    <w:rsid w:val="0084684A"/>
    <w:rsid w:val="00846A38"/>
    <w:rsid w:val="00846BA4"/>
    <w:rsid w:val="00846C3B"/>
    <w:rsid w:val="00846E34"/>
    <w:rsid w:val="00847024"/>
    <w:rsid w:val="0084747D"/>
    <w:rsid w:val="00847931"/>
    <w:rsid w:val="00847D61"/>
    <w:rsid w:val="0085051E"/>
    <w:rsid w:val="00850829"/>
    <w:rsid w:val="00850890"/>
    <w:rsid w:val="00850978"/>
    <w:rsid w:val="00850C67"/>
    <w:rsid w:val="00850F71"/>
    <w:rsid w:val="00851022"/>
    <w:rsid w:val="00851202"/>
    <w:rsid w:val="00851260"/>
    <w:rsid w:val="00851411"/>
    <w:rsid w:val="008517EF"/>
    <w:rsid w:val="0085187C"/>
    <w:rsid w:val="00851A6F"/>
    <w:rsid w:val="00851B19"/>
    <w:rsid w:val="00851B6E"/>
    <w:rsid w:val="00851F32"/>
    <w:rsid w:val="00851F36"/>
    <w:rsid w:val="008520F5"/>
    <w:rsid w:val="008522C4"/>
    <w:rsid w:val="0085250A"/>
    <w:rsid w:val="00852571"/>
    <w:rsid w:val="00852588"/>
    <w:rsid w:val="0085282A"/>
    <w:rsid w:val="00852957"/>
    <w:rsid w:val="0085337A"/>
    <w:rsid w:val="008536EF"/>
    <w:rsid w:val="008537AD"/>
    <w:rsid w:val="0085385A"/>
    <w:rsid w:val="008539F8"/>
    <w:rsid w:val="00853C83"/>
    <w:rsid w:val="00853CC4"/>
    <w:rsid w:val="0085427C"/>
    <w:rsid w:val="0085427F"/>
    <w:rsid w:val="008549AF"/>
    <w:rsid w:val="00854A8D"/>
    <w:rsid w:val="00855145"/>
    <w:rsid w:val="008555ED"/>
    <w:rsid w:val="00855987"/>
    <w:rsid w:val="00855A88"/>
    <w:rsid w:val="00855E0F"/>
    <w:rsid w:val="00856722"/>
    <w:rsid w:val="00856A9D"/>
    <w:rsid w:val="00856ABC"/>
    <w:rsid w:val="00856CAA"/>
    <w:rsid w:val="00856D33"/>
    <w:rsid w:val="00856D52"/>
    <w:rsid w:val="00856DB5"/>
    <w:rsid w:val="008570E6"/>
    <w:rsid w:val="00857197"/>
    <w:rsid w:val="008574DC"/>
    <w:rsid w:val="00857DC1"/>
    <w:rsid w:val="008605F7"/>
    <w:rsid w:val="0086100F"/>
    <w:rsid w:val="00861098"/>
    <w:rsid w:val="008612CF"/>
    <w:rsid w:val="0086161D"/>
    <w:rsid w:val="00861D3A"/>
    <w:rsid w:val="00861F98"/>
    <w:rsid w:val="00861FE7"/>
    <w:rsid w:val="008621C5"/>
    <w:rsid w:val="00862560"/>
    <w:rsid w:val="00862609"/>
    <w:rsid w:val="00862FE1"/>
    <w:rsid w:val="0086346F"/>
    <w:rsid w:val="008638CA"/>
    <w:rsid w:val="0086434A"/>
    <w:rsid w:val="00864A2C"/>
    <w:rsid w:val="00864E01"/>
    <w:rsid w:val="00865454"/>
    <w:rsid w:val="00865C17"/>
    <w:rsid w:val="008664C2"/>
    <w:rsid w:val="008664F0"/>
    <w:rsid w:val="00866B30"/>
    <w:rsid w:val="0086746B"/>
    <w:rsid w:val="00867548"/>
    <w:rsid w:val="00867CC2"/>
    <w:rsid w:val="00867DC3"/>
    <w:rsid w:val="00867F76"/>
    <w:rsid w:val="00867F9B"/>
    <w:rsid w:val="00870D27"/>
    <w:rsid w:val="0087181F"/>
    <w:rsid w:val="00871AAF"/>
    <w:rsid w:val="00871D2D"/>
    <w:rsid w:val="0087231E"/>
    <w:rsid w:val="00872372"/>
    <w:rsid w:val="0087237C"/>
    <w:rsid w:val="00872A3E"/>
    <w:rsid w:val="00872B17"/>
    <w:rsid w:val="00872BC7"/>
    <w:rsid w:val="00872BE5"/>
    <w:rsid w:val="00872C3E"/>
    <w:rsid w:val="00872E2E"/>
    <w:rsid w:val="008738ED"/>
    <w:rsid w:val="00873A32"/>
    <w:rsid w:val="00873FD0"/>
    <w:rsid w:val="00874682"/>
    <w:rsid w:val="00874728"/>
    <w:rsid w:val="008748FB"/>
    <w:rsid w:val="00874A52"/>
    <w:rsid w:val="00874B9F"/>
    <w:rsid w:val="00875222"/>
    <w:rsid w:val="0087550B"/>
    <w:rsid w:val="008758EC"/>
    <w:rsid w:val="00875BBF"/>
    <w:rsid w:val="00875EB0"/>
    <w:rsid w:val="00875F14"/>
    <w:rsid w:val="00875F3A"/>
    <w:rsid w:val="00876602"/>
    <w:rsid w:val="008767C2"/>
    <w:rsid w:val="0087682E"/>
    <w:rsid w:val="00877CE7"/>
    <w:rsid w:val="00880131"/>
    <w:rsid w:val="008801BD"/>
    <w:rsid w:val="008803D8"/>
    <w:rsid w:val="00880D93"/>
    <w:rsid w:val="00881021"/>
    <w:rsid w:val="00881271"/>
    <w:rsid w:val="008821C0"/>
    <w:rsid w:val="00882C16"/>
    <w:rsid w:val="00883232"/>
    <w:rsid w:val="00883773"/>
    <w:rsid w:val="00884B8D"/>
    <w:rsid w:val="00884FE0"/>
    <w:rsid w:val="00884FFF"/>
    <w:rsid w:val="008851F0"/>
    <w:rsid w:val="008852F2"/>
    <w:rsid w:val="008854F7"/>
    <w:rsid w:val="008856CE"/>
    <w:rsid w:val="00885BA8"/>
    <w:rsid w:val="00885CF6"/>
    <w:rsid w:val="00885D67"/>
    <w:rsid w:val="00885FE2"/>
    <w:rsid w:val="0088661C"/>
    <w:rsid w:val="00887426"/>
    <w:rsid w:val="008874EB"/>
    <w:rsid w:val="0088760C"/>
    <w:rsid w:val="008878F3"/>
    <w:rsid w:val="008879FB"/>
    <w:rsid w:val="00887C4D"/>
    <w:rsid w:val="0089027E"/>
    <w:rsid w:val="0089028C"/>
    <w:rsid w:val="0089074D"/>
    <w:rsid w:val="0089089D"/>
    <w:rsid w:val="00891324"/>
    <w:rsid w:val="00891AC0"/>
    <w:rsid w:val="00891F88"/>
    <w:rsid w:val="00892342"/>
    <w:rsid w:val="008926C2"/>
    <w:rsid w:val="0089289C"/>
    <w:rsid w:val="00892BFF"/>
    <w:rsid w:val="00892C39"/>
    <w:rsid w:val="00892C3B"/>
    <w:rsid w:val="00893274"/>
    <w:rsid w:val="008937C6"/>
    <w:rsid w:val="008939E5"/>
    <w:rsid w:val="00893CF0"/>
    <w:rsid w:val="00893D06"/>
    <w:rsid w:val="00894220"/>
    <w:rsid w:val="00894303"/>
    <w:rsid w:val="0089449B"/>
    <w:rsid w:val="00894720"/>
    <w:rsid w:val="00894A29"/>
    <w:rsid w:val="00894AC3"/>
    <w:rsid w:val="00894F8F"/>
    <w:rsid w:val="0089566B"/>
    <w:rsid w:val="0089579C"/>
    <w:rsid w:val="00895905"/>
    <w:rsid w:val="00895F1E"/>
    <w:rsid w:val="00896649"/>
    <w:rsid w:val="008972A2"/>
    <w:rsid w:val="008A0659"/>
    <w:rsid w:val="008A09EF"/>
    <w:rsid w:val="008A0B1C"/>
    <w:rsid w:val="008A0F05"/>
    <w:rsid w:val="008A1106"/>
    <w:rsid w:val="008A12E7"/>
    <w:rsid w:val="008A15C7"/>
    <w:rsid w:val="008A19BE"/>
    <w:rsid w:val="008A1ECC"/>
    <w:rsid w:val="008A1EE8"/>
    <w:rsid w:val="008A218D"/>
    <w:rsid w:val="008A2625"/>
    <w:rsid w:val="008A2991"/>
    <w:rsid w:val="008A2A98"/>
    <w:rsid w:val="008A2C9E"/>
    <w:rsid w:val="008A2FDB"/>
    <w:rsid w:val="008A3250"/>
    <w:rsid w:val="008A3449"/>
    <w:rsid w:val="008A3BBF"/>
    <w:rsid w:val="008A4228"/>
    <w:rsid w:val="008A46C3"/>
    <w:rsid w:val="008A49CB"/>
    <w:rsid w:val="008A5795"/>
    <w:rsid w:val="008A5A9E"/>
    <w:rsid w:val="008A69B1"/>
    <w:rsid w:val="008A6D43"/>
    <w:rsid w:val="008A6E67"/>
    <w:rsid w:val="008A73DC"/>
    <w:rsid w:val="008A74A6"/>
    <w:rsid w:val="008A760C"/>
    <w:rsid w:val="008A7903"/>
    <w:rsid w:val="008A7D95"/>
    <w:rsid w:val="008B028C"/>
    <w:rsid w:val="008B07B0"/>
    <w:rsid w:val="008B0D05"/>
    <w:rsid w:val="008B0DCC"/>
    <w:rsid w:val="008B169B"/>
    <w:rsid w:val="008B16DC"/>
    <w:rsid w:val="008B1D3A"/>
    <w:rsid w:val="008B2518"/>
    <w:rsid w:val="008B2D61"/>
    <w:rsid w:val="008B2E18"/>
    <w:rsid w:val="008B3718"/>
    <w:rsid w:val="008B3D17"/>
    <w:rsid w:val="008B3D8D"/>
    <w:rsid w:val="008B3FBB"/>
    <w:rsid w:val="008B4156"/>
    <w:rsid w:val="008B441C"/>
    <w:rsid w:val="008B482A"/>
    <w:rsid w:val="008B4974"/>
    <w:rsid w:val="008B4A1E"/>
    <w:rsid w:val="008B532A"/>
    <w:rsid w:val="008B56D5"/>
    <w:rsid w:val="008B56E2"/>
    <w:rsid w:val="008B5AEF"/>
    <w:rsid w:val="008B5DD5"/>
    <w:rsid w:val="008B6504"/>
    <w:rsid w:val="008B65BA"/>
    <w:rsid w:val="008B6691"/>
    <w:rsid w:val="008B66A1"/>
    <w:rsid w:val="008B6833"/>
    <w:rsid w:val="008B6C06"/>
    <w:rsid w:val="008B715C"/>
    <w:rsid w:val="008B73F4"/>
    <w:rsid w:val="008B73F5"/>
    <w:rsid w:val="008B75FB"/>
    <w:rsid w:val="008B7B8D"/>
    <w:rsid w:val="008C0050"/>
    <w:rsid w:val="008C0140"/>
    <w:rsid w:val="008C0215"/>
    <w:rsid w:val="008C0398"/>
    <w:rsid w:val="008C091B"/>
    <w:rsid w:val="008C0EEB"/>
    <w:rsid w:val="008C0F8A"/>
    <w:rsid w:val="008C16DA"/>
    <w:rsid w:val="008C1826"/>
    <w:rsid w:val="008C1D8B"/>
    <w:rsid w:val="008C1E6A"/>
    <w:rsid w:val="008C1EA2"/>
    <w:rsid w:val="008C2931"/>
    <w:rsid w:val="008C2B9A"/>
    <w:rsid w:val="008C2FB3"/>
    <w:rsid w:val="008C32E8"/>
    <w:rsid w:val="008C3446"/>
    <w:rsid w:val="008C35BD"/>
    <w:rsid w:val="008C3639"/>
    <w:rsid w:val="008C3652"/>
    <w:rsid w:val="008C40B9"/>
    <w:rsid w:val="008C41AD"/>
    <w:rsid w:val="008C455A"/>
    <w:rsid w:val="008C4886"/>
    <w:rsid w:val="008C4D15"/>
    <w:rsid w:val="008C4D5B"/>
    <w:rsid w:val="008C600E"/>
    <w:rsid w:val="008C629C"/>
    <w:rsid w:val="008C6B8F"/>
    <w:rsid w:val="008C6FFB"/>
    <w:rsid w:val="008C710E"/>
    <w:rsid w:val="008C724C"/>
    <w:rsid w:val="008C77AA"/>
    <w:rsid w:val="008C7AF1"/>
    <w:rsid w:val="008D0167"/>
    <w:rsid w:val="008D038B"/>
    <w:rsid w:val="008D08D2"/>
    <w:rsid w:val="008D0923"/>
    <w:rsid w:val="008D0C93"/>
    <w:rsid w:val="008D10ED"/>
    <w:rsid w:val="008D1A2C"/>
    <w:rsid w:val="008D1C90"/>
    <w:rsid w:val="008D1D9A"/>
    <w:rsid w:val="008D1DC3"/>
    <w:rsid w:val="008D207D"/>
    <w:rsid w:val="008D22F9"/>
    <w:rsid w:val="008D2934"/>
    <w:rsid w:val="008D2E78"/>
    <w:rsid w:val="008D31D1"/>
    <w:rsid w:val="008D36AB"/>
    <w:rsid w:val="008D420E"/>
    <w:rsid w:val="008D4526"/>
    <w:rsid w:val="008D4703"/>
    <w:rsid w:val="008D471F"/>
    <w:rsid w:val="008D4877"/>
    <w:rsid w:val="008D53D6"/>
    <w:rsid w:val="008D59CA"/>
    <w:rsid w:val="008D5C2F"/>
    <w:rsid w:val="008D5D20"/>
    <w:rsid w:val="008D6046"/>
    <w:rsid w:val="008D619C"/>
    <w:rsid w:val="008D6742"/>
    <w:rsid w:val="008D6C94"/>
    <w:rsid w:val="008D6CFB"/>
    <w:rsid w:val="008D7634"/>
    <w:rsid w:val="008D7B00"/>
    <w:rsid w:val="008D7CCE"/>
    <w:rsid w:val="008D7F1F"/>
    <w:rsid w:val="008E00E3"/>
    <w:rsid w:val="008E0144"/>
    <w:rsid w:val="008E069F"/>
    <w:rsid w:val="008E08BA"/>
    <w:rsid w:val="008E09E1"/>
    <w:rsid w:val="008E0E4E"/>
    <w:rsid w:val="008E15AE"/>
    <w:rsid w:val="008E16A3"/>
    <w:rsid w:val="008E16DC"/>
    <w:rsid w:val="008E1F4C"/>
    <w:rsid w:val="008E2191"/>
    <w:rsid w:val="008E21E9"/>
    <w:rsid w:val="008E257D"/>
    <w:rsid w:val="008E2749"/>
    <w:rsid w:val="008E2833"/>
    <w:rsid w:val="008E2E6F"/>
    <w:rsid w:val="008E3588"/>
    <w:rsid w:val="008E3979"/>
    <w:rsid w:val="008E3A1A"/>
    <w:rsid w:val="008E3A1D"/>
    <w:rsid w:val="008E3BFB"/>
    <w:rsid w:val="008E3EA6"/>
    <w:rsid w:val="008E3EEB"/>
    <w:rsid w:val="008E3F7A"/>
    <w:rsid w:val="008E4951"/>
    <w:rsid w:val="008E4BCB"/>
    <w:rsid w:val="008E5111"/>
    <w:rsid w:val="008E586D"/>
    <w:rsid w:val="008E6C83"/>
    <w:rsid w:val="008E6DA0"/>
    <w:rsid w:val="008E7A9E"/>
    <w:rsid w:val="008F0427"/>
    <w:rsid w:val="008F1369"/>
    <w:rsid w:val="008F1412"/>
    <w:rsid w:val="008F149B"/>
    <w:rsid w:val="008F16B5"/>
    <w:rsid w:val="008F1712"/>
    <w:rsid w:val="008F18A3"/>
    <w:rsid w:val="008F194A"/>
    <w:rsid w:val="008F1A27"/>
    <w:rsid w:val="008F1A43"/>
    <w:rsid w:val="008F22E5"/>
    <w:rsid w:val="008F298E"/>
    <w:rsid w:val="008F2ABE"/>
    <w:rsid w:val="008F2CA8"/>
    <w:rsid w:val="008F2CC2"/>
    <w:rsid w:val="008F2F01"/>
    <w:rsid w:val="008F30CB"/>
    <w:rsid w:val="008F3B98"/>
    <w:rsid w:val="008F3C52"/>
    <w:rsid w:val="008F3F12"/>
    <w:rsid w:val="008F4037"/>
    <w:rsid w:val="008F468E"/>
    <w:rsid w:val="008F492D"/>
    <w:rsid w:val="008F4BA8"/>
    <w:rsid w:val="008F4C5D"/>
    <w:rsid w:val="008F4F51"/>
    <w:rsid w:val="008F4FA2"/>
    <w:rsid w:val="008F544F"/>
    <w:rsid w:val="008F5FC3"/>
    <w:rsid w:val="008F6211"/>
    <w:rsid w:val="008F62A8"/>
    <w:rsid w:val="008F63A2"/>
    <w:rsid w:val="008F6456"/>
    <w:rsid w:val="008F65A0"/>
    <w:rsid w:val="008F65A5"/>
    <w:rsid w:val="008F6D2E"/>
    <w:rsid w:val="008F740A"/>
    <w:rsid w:val="00900609"/>
    <w:rsid w:val="00900E0C"/>
    <w:rsid w:val="00901119"/>
    <w:rsid w:val="0090117D"/>
    <w:rsid w:val="009015B8"/>
    <w:rsid w:val="009016E7"/>
    <w:rsid w:val="00901EC6"/>
    <w:rsid w:val="009020E6"/>
    <w:rsid w:val="00902168"/>
    <w:rsid w:val="009026C8"/>
    <w:rsid w:val="0090299B"/>
    <w:rsid w:val="00902B9F"/>
    <w:rsid w:val="00902DBF"/>
    <w:rsid w:val="009035AB"/>
    <w:rsid w:val="00903943"/>
    <w:rsid w:val="009047BE"/>
    <w:rsid w:val="00904804"/>
    <w:rsid w:val="00904D17"/>
    <w:rsid w:val="00905B40"/>
    <w:rsid w:val="00905BC7"/>
    <w:rsid w:val="00905DD6"/>
    <w:rsid w:val="00905FAA"/>
    <w:rsid w:val="00906092"/>
    <w:rsid w:val="0090632D"/>
    <w:rsid w:val="00906624"/>
    <w:rsid w:val="009068B0"/>
    <w:rsid w:val="009071E4"/>
    <w:rsid w:val="009073DA"/>
    <w:rsid w:val="0090744C"/>
    <w:rsid w:val="00907C46"/>
    <w:rsid w:val="00907D57"/>
    <w:rsid w:val="00907DA0"/>
    <w:rsid w:val="00907EB2"/>
    <w:rsid w:val="00910006"/>
    <w:rsid w:val="0091047A"/>
    <w:rsid w:val="00910672"/>
    <w:rsid w:val="00910856"/>
    <w:rsid w:val="00910895"/>
    <w:rsid w:val="00910DB2"/>
    <w:rsid w:val="00910EA9"/>
    <w:rsid w:val="00911592"/>
    <w:rsid w:val="009122D4"/>
    <w:rsid w:val="00912452"/>
    <w:rsid w:val="009126E0"/>
    <w:rsid w:val="00912900"/>
    <w:rsid w:val="00912947"/>
    <w:rsid w:val="00912CFD"/>
    <w:rsid w:val="0091366D"/>
    <w:rsid w:val="00913737"/>
    <w:rsid w:val="0091373B"/>
    <w:rsid w:val="00913A9E"/>
    <w:rsid w:val="00913E5F"/>
    <w:rsid w:val="00913FF5"/>
    <w:rsid w:val="009142E0"/>
    <w:rsid w:val="0091439E"/>
    <w:rsid w:val="009143D2"/>
    <w:rsid w:val="0091527C"/>
    <w:rsid w:val="009155DF"/>
    <w:rsid w:val="009156F9"/>
    <w:rsid w:val="00915FF3"/>
    <w:rsid w:val="009161FC"/>
    <w:rsid w:val="00916A2A"/>
    <w:rsid w:val="00916D53"/>
    <w:rsid w:val="00917037"/>
    <w:rsid w:val="00917295"/>
    <w:rsid w:val="009175C6"/>
    <w:rsid w:val="0091785D"/>
    <w:rsid w:val="009202C7"/>
    <w:rsid w:val="00920B39"/>
    <w:rsid w:val="00920F03"/>
    <w:rsid w:val="0092126F"/>
    <w:rsid w:val="009217CC"/>
    <w:rsid w:val="00921A5F"/>
    <w:rsid w:val="009223B8"/>
    <w:rsid w:val="00922BAD"/>
    <w:rsid w:val="009234B5"/>
    <w:rsid w:val="009235CB"/>
    <w:rsid w:val="0092394C"/>
    <w:rsid w:val="00923BE4"/>
    <w:rsid w:val="00923EBC"/>
    <w:rsid w:val="00923F11"/>
    <w:rsid w:val="009242DA"/>
    <w:rsid w:val="0092450C"/>
    <w:rsid w:val="009246E8"/>
    <w:rsid w:val="009249BE"/>
    <w:rsid w:val="00924B78"/>
    <w:rsid w:val="009253A2"/>
    <w:rsid w:val="009257DC"/>
    <w:rsid w:val="009261A0"/>
    <w:rsid w:val="009262D0"/>
    <w:rsid w:val="00926306"/>
    <w:rsid w:val="00926330"/>
    <w:rsid w:val="009265AC"/>
    <w:rsid w:val="009268BF"/>
    <w:rsid w:val="009269F8"/>
    <w:rsid w:val="00926B94"/>
    <w:rsid w:val="00926CE8"/>
    <w:rsid w:val="009271E6"/>
    <w:rsid w:val="00927431"/>
    <w:rsid w:val="00927A53"/>
    <w:rsid w:val="00927B77"/>
    <w:rsid w:val="00927C2B"/>
    <w:rsid w:val="00927CD6"/>
    <w:rsid w:val="00927EBE"/>
    <w:rsid w:val="00931344"/>
    <w:rsid w:val="00931691"/>
    <w:rsid w:val="00931806"/>
    <w:rsid w:val="00931EA4"/>
    <w:rsid w:val="009320B8"/>
    <w:rsid w:val="00933297"/>
    <w:rsid w:val="009336BD"/>
    <w:rsid w:val="009337C7"/>
    <w:rsid w:val="00934212"/>
    <w:rsid w:val="00934227"/>
    <w:rsid w:val="00934513"/>
    <w:rsid w:val="009346B0"/>
    <w:rsid w:val="00935715"/>
    <w:rsid w:val="00935A99"/>
    <w:rsid w:val="0093696A"/>
    <w:rsid w:val="00936F1E"/>
    <w:rsid w:val="00936F81"/>
    <w:rsid w:val="00937015"/>
    <w:rsid w:val="0093733F"/>
    <w:rsid w:val="009373B9"/>
    <w:rsid w:val="009375A6"/>
    <w:rsid w:val="009377C9"/>
    <w:rsid w:val="009378A3"/>
    <w:rsid w:val="00940D73"/>
    <w:rsid w:val="00941688"/>
    <w:rsid w:val="00941710"/>
    <w:rsid w:val="009423B5"/>
    <w:rsid w:val="009427AC"/>
    <w:rsid w:val="009427CB"/>
    <w:rsid w:val="009428DE"/>
    <w:rsid w:val="00942EB7"/>
    <w:rsid w:val="00943458"/>
    <w:rsid w:val="0094355E"/>
    <w:rsid w:val="00943BCE"/>
    <w:rsid w:val="00943CFF"/>
    <w:rsid w:val="00943D42"/>
    <w:rsid w:val="009456B4"/>
    <w:rsid w:val="00945748"/>
    <w:rsid w:val="00946113"/>
    <w:rsid w:val="00946146"/>
    <w:rsid w:val="009461CE"/>
    <w:rsid w:val="009466E9"/>
    <w:rsid w:val="00946749"/>
    <w:rsid w:val="0094674E"/>
    <w:rsid w:val="00946A0D"/>
    <w:rsid w:val="00946A48"/>
    <w:rsid w:val="00946E0B"/>
    <w:rsid w:val="009471F7"/>
    <w:rsid w:val="0094736B"/>
    <w:rsid w:val="00947715"/>
    <w:rsid w:val="00947796"/>
    <w:rsid w:val="009504CF"/>
    <w:rsid w:val="00950997"/>
    <w:rsid w:val="00950BE9"/>
    <w:rsid w:val="00950DDE"/>
    <w:rsid w:val="0095193F"/>
    <w:rsid w:val="00951AB8"/>
    <w:rsid w:val="0095208B"/>
    <w:rsid w:val="009523B2"/>
    <w:rsid w:val="00952DB7"/>
    <w:rsid w:val="00953455"/>
    <w:rsid w:val="009534C6"/>
    <w:rsid w:val="009537FB"/>
    <w:rsid w:val="00953D68"/>
    <w:rsid w:val="00953EAA"/>
    <w:rsid w:val="00954163"/>
    <w:rsid w:val="00954753"/>
    <w:rsid w:val="00954783"/>
    <w:rsid w:val="00954B4A"/>
    <w:rsid w:val="00954FF4"/>
    <w:rsid w:val="00954FFF"/>
    <w:rsid w:val="009555B8"/>
    <w:rsid w:val="0095577A"/>
    <w:rsid w:val="00955A8A"/>
    <w:rsid w:val="00955C50"/>
    <w:rsid w:val="00955FC6"/>
    <w:rsid w:val="0095613E"/>
    <w:rsid w:val="009561EC"/>
    <w:rsid w:val="009563D7"/>
    <w:rsid w:val="009565A2"/>
    <w:rsid w:val="00956806"/>
    <w:rsid w:val="009568C7"/>
    <w:rsid w:val="00956D22"/>
    <w:rsid w:val="009570A1"/>
    <w:rsid w:val="00957297"/>
    <w:rsid w:val="00957392"/>
    <w:rsid w:val="00957791"/>
    <w:rsid w:val="0095781F"/>
    <w:rsid w:val="00957827"/>
    <w:rsid w:val="00957D9A"/>
    <w:rsid w:val="009604F2"/>
    <w:rsid w:val="009607B1"/>
    <w:rsid w:val="00960834"/>
    <w:rsid w:val="0096094A"/>
    <w:rsid w:val="00960BDB"/>
    <w:rsid w:val="00960CF8"/>
    <w:rsid w:val="00960F9A"/>
    <w:rsid w:val="00961BA7"/>
    <w:rsid w:val="00961D5C"/>
    <w:rsid w:val="00961FEC"/>
    <w:rsid w:val="00962051"/>
    <w:rsid w:val="009620E9"/>
    <w:rsid w:val="00962723"/>
    <w:rsid w:val="00962757"/>
    <w:rsid w:val="0096285D"/>
    <w:rsid w:val="0096295A"/>
    <w:rsid w:val="00962D7A"/>
    <w:rsid w:val="00963E00"/>
    <w:rsid w:val="009641B5"/>
    <w:rsid w:val="00964588"/>
    <w:rsid w:val="0096471D"/>
    <w:rsid w:val="00964827"/>
    <w:rsid w:val="00964BEB"/>
    <w:rsid w:val="00964C1C"/>
    <w:rsid w:val="00964D06"/>
    <w:rsid w:val="00965057"/>
    <w:rsid w:val="00965A8C"/>
    <w:rsid w:val="009663E3"/>
    <w:rsid w:val="00966AF2"/>
    <w:rsid w:val="0096705E"/>
    <w:rsid w:val="00967159"/>
    <w:rsid w:val="00967182"/>
    <w:rsid w:val="0096721B"/>
    <w:rsid w:val="0096744C"/>
    <w:rsid w:val="009674CE"/>
    <w:rsid w:val="0096759C"/>
    <w:rsid w:val="00967824"/>
    <w:rsid w:val="00967BCD"/>
    <w:rsid w:val="00970467"/>
    <w:rsid w:val="0097158A"/>
    <w:rsid w:val="00973B6E"/>
    <w:rsid w:val="00974375"/>
    <w:rsid w:val="009754C2"/>
    <w:rsid w:val="0097559B"/>
    <w:rsid w:val="0097577E"/>
    <w:rsid w:val="0097615D"/>
    <w:rsid w:val="009761BC"/>
    <w:rsid w:val="00976619"/>
    <w:rsid w:val="0097690D"/>
    <w:rsid w:val="009769DA"/>
    <w:rsid w:val="009769F4"/>
    <w:rsid w:val="00976F92"/>
    <w:rsid w:val="0097718F"/>
    <w:rsid w:val="0097739C"/>
    <w:rsid w:val="009778C3"/>
    <w:rsid w:val="00977BD8"/>
    <w:rsid w:val="00977E45"/>
    <w:rsid w:val="009802C3"/>
    <w:rsid w:val="009802FD"/>
    <w:rsid w:val="00980423"/>
    <w:rsid w:val="0098070C"/>
    <w:rsid w:val="00980858"/>
    <w:rsid w:val="009810BB"/>
    <w:rsid w:val="009812CD"/>
    <w:rsid w:val="009813FC"/>
    <w:rsid w:val="00981475"/>
    <w:rsid w:val="00981782"/>
    <w:rsid w:val="00981B44"/>
    <w:rsid w:val="00981CFC"/>
    <w:rsid w:val="00982622"/>
    <w:rsid w:val="00982817"/>
    <w:rsid w:val="00982875"/>
    <w:rsid w:val="009837FE"/>
    <w:rsid w:val="00983B0A"/>
    <w:rsid w:val="00984608"/>
    <w:rsid w:val="009847D7"/>
    <w:rsid w:val="00984864"/>
    <w:rsid w:val="0098502D"/>
    <w:rsid w:val="0098515D"/>
    <w:rsid w:val="009853F0"/>
    <w:rsid w:val="009854DC"/>
    <w:rsid w:val="00985949"/>
    <w:rsid w:val="00985CD1"/>
    <w:rsid w:val="00985F88"/>
    <w:rsid w:val="009861CD"/>
    <w:rsid w:val="009870ED"/>
    <w:rsid w:val="009874EC"/>
    <w:rsid w:val="00987562"/>
    <w:rsid w:val="00987806"/>
    <w:rsid w:val="00987ABE"/>
    <w:rsid w:val="00987E82"/>
    <w:rsid w:val="00987FB0"/>
    <w:rsid w:val="00990523"/>
    <w:rsid w:val="00990631"/>
    <w:rsid w:val="00990C27"/>
    <w:rsid w:val="00990F5D"/>
    <w:rsid w:val="0099129A"/>
    <w:rsid w:val="00991CB8"/>
    <w:rsid w:val="00991CF4"/>
    <w:rsid w:val="00991DCB"/>
    <w:rsid w:val="00992462"/>
    <w:rsid w:val="009937E8"/>
    <w:rsid w:val="00993B00"/>
    <w:rsid w:val="00993B2B"/>
    <w:rsid w:val="00993F78"/>
    <w:rsid w:val="00994584"/>
    <w:rsid w:val="00994920"/>
    <w:rsid w:val="00994DB8"/>
    <w:rsid w:val="009950D1"/>
    <w:rsid w:val="0099548F"/>
    <w:rsid w:val="00995946"/>
    <w:rsid w:val="009962BE"/>
    <w:rsid w:val="0099680D"/>
    <w:rsid w:val="009969E7"/>
    <w:rsid w:val="00996B38"/>
    <w:rsid w:val="00996DAB"/>
    <w:rsid w:val="00997923"/>
    <w:rsid w:val="00997CEC"/>
    <w:rsid w:val="00997DCA"/>
    <w:rsid w:val="009A00CB"/>
    <w:rsid w:val="009A0B51"/>
    <w:rsid w:val="009A0BB1"/>
    <w:rsid w:val="009A1316"/>
    <w:rsid w:val="009A13AC"/>
    <w:rsid w:val="009A1BD2"/>
    <w:rsid w:val="009A2290"/>
    <w:rsid w:val="009A234A"/>
    <w:rsid w:val="009A245C"/>
    <w:rsid w:val="009A2632"/>
    <w:rsid w:val="009A279C"/>
    <w:rsid w:val="009A28EA"/>
    <w:rsid w:val="009A3284"/>
    <w:rsid w:val="009A33A3"/>
    <w:rsid w:val="009A3D32"/>
    <w:rsid w:val="009A3FEF"/>
    <w:rsid w:val="009A47C6"/>
    <w:rsid w:val="009A4837"/>
    <w:rsid w:val="009A4C65"/>
    <w:rsid w:val="009A4CF7"/>
    <w:rsid w:val="009A4E34"/>
    <w:rsid w:val="009A4F79"/>
    <w:rsid w:val="009A537E"/>
    <w:rsid w:val="009A53D6"/>
    <w:rsid w:val="009A5444"/>
    <w:rsid w:val="009A5717"/>
    <w:rsid w:val="009A621C"/>
    <w:rsid w:val="009A63C2"/>
    <w:rsid w:val="009A6656"/>
    <w:rsid w:val="009A6659"/>
    <w:rsid w:val="009A6D8D"/>
    <w:rsid w:val="009A6E1A"/>
    <w:rsid w:val="009A7300"/>
    <w:rsid w:val="009A7C14"/>
    <w:rsid w:val="009B0403"/>
    <w:rsid w:val="009B055E"/>
    <w:rsid w:val="009B09AC"/>
    <w:rsid w:val="009B0CC3"/>
    <w:rsid w:val="009B0DBE"/>
    <w:rsid w:val="009B186C"/>
    <w:rsid w:val="009B1CB0"/>
    <w:rsid w:val="009B1D73"/>
    <w:rsid w:val="009B1E97"/>
    <w:rsid w:val="009B2480"/>
    <w:rsid w:val="009B26EE"/>
    <w:rsid w:val="009B28ED"/>
    <w:rsid w:val="009B2B2D"/>
    <w:rsid w:val="009B2C24"/>
    <w:rsid w:val="009B3472"/>
    <w:rsid w:val="009B3B04"/>
    <w:rsid w:val="009B3BF8"/>
    <w:rsid w:val="009B3EF8"/>
    <w:rsid w:val="009B407B"/>
    <w:rsid w:val="009B542A"/>
    <w:rsid w:val="009B5711"/>
    <w:rsid w:val="009B5792"/>
    <w:rsid w:val="009B5DE3"/>
    <w:rsid w:val="009B6773"/>
    <w:rsid w:val="009B6B63"/>
    <w:rsid w:val="009B7343"/>
    <w:rsid w:val="009B738A"/>
    <w:rsid w:val="009B7AB4"/>
    <w:rsid w:val="009B7BC7"/>
    <w:rsid w:val="009B7D29"/>
    <w:rsid w:val="009C027E"/>
    <w:rsid w:val="009C05EE"/>
    <w:rsid w:val="009C0BE1"/>
    <w:rsid w:val="009C13F4"/>
    <w:rsid w:val="009C1569"/>
    <w:rsid w:val="009C1728"/>
    <w:rsid w:val="009C1FE6"/>
    <w:rsid w:val="009C22C2"/>
    <w:rsid w:val="009C26C0"/>
    <w:rsid w:val="009C2B20"/>
    <w:rsid w:val="009C2EC8"/>
    <w:rsid w:val="009C3042"/>
    <w:rsid w:val="009C3086"/>
    <w:rsid w:val="009C37EC"/>
    <w:rsid w:val="009C3AC1"/>
    <w:rsid w:val="009C3AD5"/>
    <w:rsid w:val="009C42A1"/>
    <w:rsid w:val="009C4524"/>
    <w:rsid w:val="009C4B3C"/>
    <w:rsid w:val="009C50CB"/>
    <w:rsid w:val="009C537F"/>
    <w:rsid w:val="009C55EB"/>
    <w:rsid w:val="009C5674"/>
    <w:rsid w:val="009C5B8C"/>
    <w:rsid w:val="009C5D16"/>
    <w:rsid w:val="009C687B"/>
    <w:rsid w:val="009C6BCB"/>
    <w:rsid w:val="009C6D73"/>
    <w:rsid w:val="009C7148"/>
    <w:rsid w:val="009C75A7"/>
    <w:rsid w:val="009C78F8"/>
    <w:rsid w:val="009D01FB"/>
    <w:rsid w:val="009D030C"/>
    <w:rsid w:val="009D0DF9"/>
    <w:rsid w:val="009D1B0E"/>
    <w:rsid w:val="009D3453"/>
    <w:rsid w:val="009D3571"/>
    <w:rsid w:val="009D3633"/>
    <w:rsid w:val="009D378E"/>
    <w:rsid w:val="009D3D72"/>
    <w:rsid w:val="009D3F16"/>
    <w:rsid w:val="009D41DF"/>
    <w:rsid w:val="009D4300"/>
    <w:rsid w:val="009D43C5"/>
    <w:rsid w:val="009D481F"/>
    <w:rsid w:val="009D48D0"/>
    <w:rsid w:val="009D4CB5"/>
    <w:rsid w:val="009D505C"/>
    <w:rsid w:val="009D5081"/>
    <w:rsid w:val="009D54A5"/>
    <w:rsid w:val="009D577E"/>
    <w:rsid w:val="009D5976"/>
    <w:rsid w:val="009D5A3B"/>
    <w:rsid w:val="009D5E7D"/>
    <w:rsid w:val="009D65E9"/>
    <w:rsid w:val="009D7028"/>
    <w:rsid w:val="009D7649"/>
    <w:rsid w:val="009D7A82"/>
    <w:rsid w:val="009D7C88"/>
    <w:rsid w:val="009E02E9"/>
    <w:rsid w:val="009E035E"/>
    <w:rsid w:val="009E095B"/>
    <w:rsid w:val="009E0A0D"/>
    <w:rsid w:val="009E0A74"/>
    <w:rsid w:val="009E0BA6"/>
    <w:rsid w:val="009E0BF6"/>
    <w:rsid w:val="009E1164"/>
    <w:rsid w:val="009E15EE"/>
    <w:rsid w:val="009E17CE"/>
    <w:rsid w:val="009E196A"/>
    <w:rsid w:val="009E1BEF"/>
    <w:rsid w:val="009E1D4A"/>
    <w:rsid w:val="009E1F08"/>
    <w:rsid w:val="009E2279"/>
    <w:rsid w:val="009E24D3"/>
    <w:rsid w:val="009E25E8"/>
    <w:rsid w:val="009E2603"/>
    <w:rsid w:val="009E34A0"/>
    <w:rsid w:val="009E353B"/>
    <w:rsid w:val="009E36F7"/>
    <w:rsid w:val="009E3A3E"/>
    <w:rsid w:val="009E3FB8"/>
    <w:rsid w:val="009E4A4C"/>
    <w:rsid w:val="009E5105"/>
    <w:rsid w:val="009E52EF"/>
    <w:rsid w:val="009E5482"/>
    <w:rsid w:val="009E588B"/>
    <w:rsid w:val="009E5F89"/>
    <w:rsid w:val="009E60D1"/>
    <w:rsid w:val="009E6DAB"/>
    <w:rsid w:val="009E767C"/>
    <w:rsid w:val="009E7BF0"/>
    <w:rsid w:val="009E7E27"/>
    <w:rsid w:val="009F0165"/>
    <w:rsid w:val="009F02F7"/>
    <w:rsid w:val="009F04DE"/>
    <w:rsid w:val="009F0E4B"/>
    <w:rsid w:val="009F13D4"/>
    <w:rsid w:val="009F16DC"/>
    <w:rsid w:val="009F1A51"/>
    <w:rsid w:val="009F1DA8"/>
    <w:rsid w:val="009F2195"/>
    <w:rsid w:val="009F259B"/>
    <w:rsid w:val="009F2693"/>
    <w:rsid w:val="009F2861"/>
    <w:rsid w:val="009F2A8E"/>
    <w:rsid w:val="009F2D40"/>
    <w:rsid w:val="009F2EFF"/>
    <w:rsid w:val="009F3087"/>
    <w:rsid w:val="009F35FB"/>
    <w:rsid w:val="009F3F48"/>
    <w:rsid w:val="009F44CD"/>
    <w:rsid w:val="009F4FB6"/>
    <w:rsid w:val="009F52AF"/>
    <w:rsid w:val="009F5444"/>
    <w:rsid w:val="009F5973"/>
    <w:rsid w:val="009F5A19"/>
    <w:rsid w:val="009F5B46"/>
    <w:rsid w:val="009F5D72"/>
    <w:rsid w:val="009F5ED2"/>
    <w:rsid w:val="009F670D"/>
    <w:rsid w:val="009F7151"/>
    <w:rsid w:val="009F74EE"/>
    <w:rsid w:val="009F7B6A"/>
    <w:rsid w:val="00A0013D"/>
    <w:rsid w:val="00A00341"/>
    <w:rsid w:val="00A0054D"/>
    <w:rsid w:val="00A00678"/>
    <w:rsid w:val="00A00BCE"/>
    <w:rsid w:val="00A00ECD"/>
    <w:rsid w:val="00A01439"/>
    <w:rsid w:val="00A01D79"/>
    <w:rsid w:val="00A01E47"/>
    <w:rsid w:val="00A02000"/>
    <w:rsid w:val="00A02386"/>
    <w:rsid w:val="00A032F4"/>
    <w:rsid w:val="00A03B93"/>
    <w:rsid w:val="00A04434"/>
    <w:rsid w:val="00A044E3"/>
    <w:rsid w:val="00A0455B"/>
    <w:rsid w:val="00A04BF1"/>
    <w:rsid w:val="00A04F0F"/>
    <w:rsid w:val="00A04F8F"/>
    <w:rsid w:val="00A0504C"/>
    <w:rsid w:val="00A05697"/>
    <w:rsid w:val="00A05765"/>
    <w:rsid w:val="00A05A67"/>
    <w:rsid w:val="00A05AE2"/>
    <w:rsid w:val="00A05F4F"/>
    <w:rsid w:val="00A06067"/>
    <w:rsid w:val="00A06958"/>
    <w:rsid w:val="00A06BBE"/>
    <w:rsid w:val="00A06CA9"/>
    <w:rsid w:val="00A06DDD"/>
    <w:rsid w:val="00A06FFE"/>
    <w:rsid w:val="00A074BF"/>
    <w:rsid w:val="00A076A8"/>
    <w:rsid w:val="00A076E3"/>
    <w:rsid w:val="00A07917"/>
    <w:rsid w:val="00A079B1"/>
    <w:rsid w:val="00A07A86"/>
    <w:rsid w:val="00A07B3D"/>
    <w:rsid w:val="00A07C64"/>
    <w:rsid w:val="00A07CCD"/>
    <w:rsid w:val="00A07D82"/>
    <w:rsid w:val="00A10BBF"/>
    <w:rsid w:val="00A10D31"/>
    <w:rsid w:val="00A10E00"/>
    <w:rsid w:val="00A10FE8"/>
    <w:rsid w:val="00A11D96"/>
    <w:rsid w:val="00A11FFB"/>
    <w:rsid w:val="00A120EC"/>
    <w:rsid w:val="00A12377"/>
    <w:rsid w:val="00A124FF"/>
    <w:rsid w:val="00A1271B"/>
    <w:rsid w:val="00A12B40"/>
    <w:rsid w:val="00A12FDA"/>
    <w:rsid w:val="00A13518"/>
    <w:rsid w:val="00A1356E"/>
    <w:rsid w:val="00A1368A"/>
    <w:rsid w:val="00A137A8"/>
    <w:rsid w:val="00A13B39"/>
    <w:rsid w:val="00A13E02"/>
    <w:rsid w:val="00A13E12"/>
    <w:rsid w:val="00A13F5A"/>
    <w:rsid w:val="00A14827"/>
    <w:rsid w:val="00A14AB5"/>
    <w:rsid w:val="00A14DA7"/>
    <w:rsid w:val="00A14E56"/>
    <w:rsid w:val="00A14E60"/>
    <w:rsid w:val="00A153FB"/>
    <w:rsid w:val="00A1562B"/>
    <w:rsid w:val="00A15C06"/>
    <w:rsid w:val="00A16052"/>
    <w:rsid w:val="00A16796"/>
    <w:rsid w:val="00A16AF0"/>
    <w:rsid w:val="00A1795E"/>
    <w:rsid w:val="00A207E5"/>
    <w:rsid w:val="00A20920"/>
    <w:rsid w:val="00A20B03"/>
    <w:rsid w:val="00A20DB8"/>
    <w:rsid w:val="00A20E43"/>
    <w:rsid w:val="00A20FD0"/>
    <w:rsid w:val="00A21280"/>
    <w:rsid w:val="00A21835"/>
    <w:rsid w:val="00A21924"/>
    <w:rsid w:val="00A225AD"/>
    <w:rsid w:val="00A227BB"/>
    <w:rsid w:val="00A2283A"/>
    <w:rsid w:val="00A22887"/>
    <w:rsid w:val="00A22AC9"/>
    <w:rsid w:val="00A22ED7"/>
    <w:rsid w:val="00A230AD"/>
    <w:rsid w:val="00A23862"/>
    <w:rsid w:val="00A23917"/>
    <w:rsid w:val="00A23988"/>
    <w:rsid w:val="00A23DCC"/>
    <w:rsid w:val="00A23DE1"/>
    <w:rsid w:val="00A243C8"/>
    <w:rsid w:val="00A24519"/>
    <w:rsid w:val="00A24EE9"/>
    <w:rsid w:val="00A24F19"/>
    <w:rsid w:val="00A2570C"/>
    <w:rsid w:val="00A2606F"/>
    <w:rsid w:val="00A26546"/>
    <w:rsid w:val="00A26A59"/>
    <w:rsid w:val="00A2738B"/>
    <w:rsid w:val="00A2747F"/>
    <w:rsid w:val="00A27917"/>
    <w:rsid w:val="00A27AB3"/>
    <w:rsid w:val="00A27D19"/>
    <w:rsid w:val="00A27F98"/>
    <w:rsid w:val="00A300E7"/>
    <w:rsid w:val="00A3058B"/>
    <w:rsid w:val="00A30797"/>
    <w:rsid w:val="00A307B8"/>
    <w:rsid w:val="00A309DD"/>
    <w:rsid w:val="00A30F78"/>
    <w:rsid w:val="00A310A1"/>
    <w:rsid w:val="00A31B6A"/>
    <w:rsid w:val="00A32021"/>
    <w:rsid w:val="00A3249B"/>
    <w:rsid w:val="00A324FE"/>
    <w:rsid w:val="00A325F0"/>
    <w:rsid w:val="00A3332B"/>
    <w:rsid w:val="00A33442"/>
    <w:rsid w:val="00A33658"/>
    <w:rsid w:val="00A336F5"/>
    <w:rsid w:val="00A3399E"/>
    <w:rsid w:val="00A33D6B"/>
    <w:rsid w:val="00A33E15"/>
    <w:rsid w:val="00A341B6"/>
    <w:rsid w:val="00A34772"/>
    <w:rsid w:val="00A34C64"/>
    <w:rsid w:val="00A34D2D"/>
    <w:rsid w:val="00A34DBA"/>
    <w:rsid w:val="00A3523F"/>
    <w:rsid w:val="00A352F0"/>
    <w:rsid w:val="00A3539D"/>
    <w:rsid w:val="00A355E2"/>
    <w:rsid w:val="00A365CC"/>
    <w:rsid w:val="00A36664"/>
    <w:rsid w:val="00A36BDF"/>
    <w:rsid w:val="00A36BF3"/>
    <w:rsid w:val="00A36C96"/>
    <w:rsid w:val="00A374AE"/>
    <w:rsid w:val="00A37592"/>
    <w:rsid w:val="00A37598"/>
    <w:rsid w:val="00A3769F"/>
    <w:rsid w:val="00A3792A"/>
    <w:rsid w:val="00A400B5"/>
    <w:rsid w:val="00A4022E"/>
    <w:rsid w:val="00A40BF2"/>
    <w:rsid w:val="00A4140C"/>
    <w:rsid w:val="00A41627"/>
    <w:rsid w:val="00A419BF"/>
    <w:rsid w:val="00A41AEE"/>
    <w:rsid w:val="00A41B51"/>
    <w:rsid w:val="00A41D15"/>
    <w:rsid w:val="00A420D9"/>
    <w:rsid w:val="00A422F4"/>
    <w:rsid w:val="00A42545"/>
    <w:rsid w:val="00A42552"/>
    <w:rsid w:val="00A42558"/>
    <w:rsid w:val="00A42722"/>
    <w:rsid w:val="00A42C0F"/>
    <w:rsid w:val="00A42CBC"/>
    <w:rsid w:val="00A42EF8"/>
    <w:rsid w:val="00A4409B"/>
    <w:rsid w:val="00A444B9"/>
    <w:rsid w:val="00A44F5B"/>
    <w:rsid w:val="00A4504B"/>
    <w:rsid w:val="00A458D3"/>
    <w:rsid w:val="00A45C75"/>
    <w:rsid w:val="00A4606D"/>
    <w:rsid w:val="00A465DE"/>
    <w:rsid w:val="00A4679E"/>
    <w:rsid w:val="00A46876"/>
    <w:rsid w:val="00A46A33"/>
    <w:rsid w:val="00A4729C"/>
    <w:rsid w:val="00A47A4E"/>
    <w:rsid w:val="00A47BD1"/>
    <w:rsid w:val="00A47CB0"/>
    <w:rsid w:val="00A47E61"/>
    <w:rsid w:val="00A506D7"/>
    <w:rsid w:val="00A507A4"/>
    <w:rsid w:val="00A50953"/>
    <w:rsid w:val="00A50FF5"/>
    <w:rsid w:val="00A517BC"/>
    <w:rsid w:val="00A51971"/>
    <w:rsid w:val="00A51D4B"/>
    <w:rsid w:val="00A51D8A"/>
    <w:rsid w:val="00A51E36"/>
    <w:rsid w:val="00A522F4"/>
    <w:rsid w:val="00A52771"/>
    <w:rsid w:val="00A527F0"/>
    <w:rsid w:val="00A52894"/>
    <w:rsid w:val="00A52928"/>
    <w:rsid w:val="00A52A66"/>
    <w:rsid w:val="00A52AE0"/>
    <w:rsid w:val="00A539CC"/>
    <w:rsid w:val="00A53A44"/>
    <w:rsid w:val="00A53A4E"/>
    <w:rsid w:val="00A53BC3"/>
    <w:rsid w:val="00A5400C"/>
    <w:rsid w:val="00A5411A"/>
    <w:rsid w:val="00A54533"/>
    <w:rsid w:val="00A55667"/>
    <w:rsid w:val="00A55966"/>
    <w:rsid w:val="00A55AFA"/>
    <w:rsid w:val="00A55D6A"/>
    <w:rsid w:val="00A5689D"/>
    <w:rsid w:val="00A56DE1"/>
    <w:rsid w:val="00A57C17"/>
    <w:rsid w:val="00A57D6F"/>
    <w:rsid w:val="00A57E25"/>
    <w:rsid w:val="00A6043D"/>
    <w:rsid w:val="00A604A6"/>
    <w:rsid w:val="00A6050B"/>
    <w:rsid w:val="00A605B3"/>
    <w:rsid w:val="00A608D8"/>
    <w:rsid w:val="00A609FA"/>
    <w:rsid w:val="00A60C93"/>
    <w:rsid w:val="00A61285"/>
    <w:rsid w:val="00A6168D"/>
    <w:rsid w:val="00A61BD0"/>
    <w:rsid w:val="00A61F0F"/>
    <w:rsid w:val="00A624ED"/>
    <w:rsid w:val="00A62DA0"/>
    <w:rsid w:val="00A635EC"/>
    <w:rsid w:val="00A63643"/>
    <w:rsid w:val="00A6386C"/>
    <w:rsid w:val="00A63C60"/>
    <w:rsid w:val="00A63DE3"/>
    <w:rsid w:val="00A63E58"/>
    <w:rsid w:val="00A63FF6"/>
    <w:rsid w:val="00A64099"/>
    <w:rsid w:val="00A645B7"/>
    <w:rsid w:val="00A65630"/>
    <w:rsid w:val="00A65DDD"/>
    <w:rsid w:val="00A6654A"/>
    <w:rsid w:val="00A66BF8"/>
    <w:rsid w:val="00A66D8C"/>
    <w:rsid w:val="00A6738E"/>
    <w:rsid w:val="00A6752D"/>
    <w:rsid w:val="00A67936"/>
    <w:rsid w:val="00A67E5A"/>
    <w:rsid w:val="00A70044"/>
    <w:rsid w:val="00A707BD"/>
    <w:rsid w:val="00A708DA"/>
    <w:rsid w:val="00A709E8"/>
    <w:rsid w:val="00A70B33"/>
    <w:rsid w:val="00A70C95"/>
    <w:rsid w:val="00A70D02"/>
    <w:rsid w:val="00A71001"/>
    <w:rsid w:val="00A71011"/>
    <w:rsid w:val="00A71222"/>
    <w:rsid w:val="00A713DD"/>
    <w:rsid w:val="00A7141E"/>
    <w:rsid w:val="00A71689"/>
    <w:rsid w:val="00A719C8"/>
    <w:rsid w:val="00A71B8B"/>
    <w:rsid w:val="00A71C55"/>
    <w:rsid w:val="00A71F72"/>
    <w:rsid w:val="00A726B3"/>
    <w:rsid w:val="00A72FA1"/>
    <w:rsid w:val="00A72FA4"/>
    <w:rsid w:val="00A73236"/>
    <w:rsid w:val="00A73737"/>
    <w:rsid w:val="00A73A8F"/>
    <w:rsid w:val="00A74220"/>
    <w:rsid w:val="00A744A5"/>
    <w:rsid w:val="00A747E1"/>
    <w:rsid w:val="00A74A4F"/>
    <w:rsid w:val="00A7512C"/>
    <w:rsid w:val="00A75CC5"/>
    <w:rsid w:val="00A760A9"/>
    <w:rsid w:val="00A76734"/>
    <w:rsid w:val="00A76A51"/>
    <w:rsid w:val="00A76B32"/>
    <w:rsid w:val="00A76B40"/>
    <w:rsid w:val="00A76D91"/>
    <w:rsid w:val="00A77034"/>
    <w:rsid w:val="00A778A3"/>
    <w:rsid w:val="00A77999"/>
    <w:rsid w:val="00A77E45"/>
    <w:rsid w:val="00A80462"/>
    <w:rsid w:val="00A8049D"/>
    <w:rsid w:val="00A80530"/>
    <w:rsid w:val="00A809D0"/>
    <w:rsid w:val="00A80EC3"/>
    <w:rsid w:val="00A81044"/>
    <w:rsid w:val="00A8115E"/>
    <w:rsid w:val="00A81272"/>
    <w:rsid w:val="00A81B8E"/>
    <w:rsid w:val="00A82055"/>
    <w:rsid w:val="00A82152"/>
    <w:rsid w:val="00A82AAD"/>
    <w:rsid w:val="00A82EF8"/>
    <w:rsid w:val="00A83443"/>
    <w:rsid w:val="00A83584"/>
    <w:rsid w:val="00A839EB"/>
    <w:rsid w:val="00A83A8D"/>
    <w:rsid w:val="00A83A93"/>
    <w:rsid w:val="00A83B04"/>
    <w:rsid w:val="00A83B10"/>
    <w:rsid w:val="00A83B37"/>
    <w:rsid w:val="00A83CDF"/>
    <w:rsid w:val="00A83F28"/>
    <w:rsid w:val="00A841E5"/>
    <w:rsid w:val="00A84663"/>
    <w:rsid w:val="00A85A4A"/>
    <w:rsid w:val="00A86200"/>
    <w:rsid w:val="00A86360"/>
    <w:rsid w:val="00A86489"/>
    <w:rsid w:val="00A8657A"/>
    <w:rsid w:val="00A86711"/>
    <w:rsid w:val="00A86A40"/>
    <w:rsid w:val="00A86CF6"/>
    <w:rsid w:val="00A87435"/>
    <w:rsid w:val="00A8746B"/>
    <w:rsid w:val="00A87705"/>
    <w:rsid w:val="00A877AA"/>
    <w:rsid w:val="00A87814"/>
    <w:rsid w:val="00A87C48"/>
    <w:rsid w:val="00A87C7E"/>
    <w:rsid w:val="00A87DD8"/>
    <w:rsid w:val="00A87E32"/>
    <w:rsid w:val="00A87EE0"/>
    <w:rsid w:val="00A87F82"/>
    <w:rsid w:val="00A9027F"/>
    <w:rsid w:val="00A906F2"/>
    <w:rsid w:val="00A9088D"/>
    <w:rsid w:val="00A90F20"/>
    <w:rsid w:val="00A91210"/>
    <w:rsid w:val="00A91675"/>
    <w:rsid w:val="00A9188E"/>
    <w:rsid w:val="00A91A32"/>
    <w:rsid w:val="00A923DB"/>
    <w:rsid w:val="00A9264C"/>
    <w:rsid w:val="00A92FE1"/>
    <w:rsid w:val="00A9378A"/>
    <w:rsid w:val="00A93816"/>
    <w:rsid w:val="00A942D6"/>
    <w:rsid w:val="00A94367"/>
    <w:rsid w:val="00A9437A"/>
    <w:rsid w:val="00A94BB4"/>
    <w:rsid w:val="00A94CEE"/>
    <w:rsid w:val="00A94EB3"/>
    <w:rsid w:val="00A94FF1"/>
    <w:rsid w:val="00A95075"/>
    <w:rsid w:val="00A952AA"/>
    <w:rsid w:val="00A954C0"/>
    <w:rsid w:val="00A955D9"/>
    <w:rsid w:val="00A9575F"/>
    <w:rsid w:val="00A957A8"/>
    <w:rsid w:val="00A95F3E"/>
    <w:rsid w:val="00A961BE"/>
    <w:rsid w:val="00A963A4"/>
    <w:rsid w:val="00A963DE"/>
    <w:rsid w:val="00A96862"/>
    <w:rsid w:val="00A96A31"/>
    <w:rsid w:val="00A96D2F"/>
    <w:rsid w:val="00A96FF4"/>
    <w:rsid w:val="00A9758C"/>
    <w:rsid w:val="00A97850"/>
    <w:rsid w:val="00AA02E7"/>
    <w:rsid w:val="00AA0332"/>
    <w:rsid w:val="00AA0466"/>
    <w:rsid w:val="00AA051F"/>
    <w:rsid w:val="00AA0589"/>
    <w:rsid w:val="00AA07C1"/>
    <w:rsid w:val="00AA0CA3"/>
    <w:rsid w:val="00AA10CF"/>
    <w:rsid w:val="00AA13E0"/>
    <w:rsid w:val="00AA1762"/>
    <w:rsid w:val="00AA2488"/>
    <w:rsid w:val="00AA249B"/>
    <w:rsid w:val="00AA271A"/>
    <w:rsid w:val="00AA2746"/>
    <w:rsid w:val="00AA2A4D"/>
    <w:rsid w:val="00AA2BB6"/>
    <w:rsid w:val="00AA2DE4"/>
    <w:rsid w:val="00AA32CE"/>
    <w:rsid w:val="00AA354B"/>
    <w:rsid w:val="00AA3657"/>
    <w:rsid w:val="00AA3B57"/>
    <w:rsid w:val="00AA3C4C"/>
    <w:rsid w:val="00AA3EF9"/>
    <w:rsid w:val="00AA4838"/>
    <w:rsid w:val="00AA4E66"/>
    <w:rsid w:val="00AA517A"/>
    <w:rsid w:val="00AA51E8"/>
    <w:rsid w:val="00AA5B66"/>
    <w:rsid w:val="00AA5E32"/>
    <w:rsid w:val="00AA63B2"/>
    <w:rsid w:val="00AA63D2"/>
    <w:rsid w:val="00AA65E6"/>
    <w:rsid w:val="00AA66F7"/>
    <w:rsid w:val="00AA68FC"/>
    <w:rsid w:val="00AA714E"/>
    <w:rsid w:val="00AA76AA"/>
    <w:rsid w:val="00AA7A7C"/>
    <w:rsid w:val="00AB05DD"/>
    <w:rsid w:val="00AB0716"/>
    <w:rsid w:val="00AB0DD9"/>
    <w:rsid w:val="00AB1170"/>
    <w:rsid w:val="00AB12DA"/>
    <w:rsid w:val="00AB1461"/>
    <w:rsid w:val="00AB164A"/>
    <w:rsid w:val="00AB18C8"/>
    <w:rsid w:val="00AB1AC3"/>
    <w:rsid w:val="00AB1AE4"/>
    <w:rsid w:val="00AB26E9"/>
    <w:rsid w:val="00AB2742"/>
    <w:rsid w:val="00AB2807"/>
    <w:rsid w:val="00AB2C47"/>
    <w:rsid w:val="00AB2C9E"/>
    <w:rsid w:val="00AB2E62"/>
    <w:rsid w:val="00AB2EF0"/>
    <w:rsid w:val="00AB326E"/>
    <w:rsid w:val="00AB3494"/>
    <w:rsid w:val="00AB3848"/>
    <w:rsid w:val="00AB3A55"/>
    <w:rsid w:val="00AB3E3D"/>
    <w:rsid w:val="00AB4F4B"/>
    <w:rsid w:val="00AB5ABF"/>
    <w:rsid w:val="00AB675B"/>
    <w:rsid w:val="00AB6797"/>
    <w:rsid w:val="00AB74C1"/>
    <w:rsid w:val="00AB79A7"/>
    <w:rsid w:val="00AB7B43"/>
    <w:rsid w:val="00AB7BE2"/>
    <w:rsid w:val="00AB7E34"/>
    <w:rsid w:val="00AC1156"/>
    <w:rsid w:val="00AC14F2"/>
    <w:rsid w:val="00AC1548"/>
    <w:rsid w:val="00AC177D"/>
    <w:rsid w:val="00AC190A"/>
    <w:rsid w:val="00AC1A9F"/>
    <w:rsid w:val="00AC1B76"/>
    <w:rsid w:val="00AC243A"/>
    <w:rsid w:val="00AC25D6"/>
    <w:rsid w:val="00AC29C5"/>
    <w:rsid w:val="00AC2B79"/>
    <w:rsid w:val="00AC2B8E"/>
    <w:rsid w:val="00AC2E5D"/>
    <w:rsid w:val="00AC3575"/>
    <w:rsid w:val="00AC37F7"/>
    <w:rsid w:val="00AC390C"/>
    <w:rsid w:val="00AC3CCF"/>
    <w:rsid w:val="00AC3CDC"/>
    <w:rsid w:val="00AC3D06"/>
    <w:rsid w:val="00AC3F99"/>
    <w:rsid w:val="00AC45C4"/>
    <w:rsid w:val="00AC482B"/>
    <w:rsid w:val="00AC4F3B"/>
    <w:rsid w:val="00AC4FB4"/>
    <w:rsid w:val="00AC51D3"/>
    <w:rsid w:val="00AC52B2"/>
    <w:rsid w:val="00AC52DF"/>
    <w:rsid w:val="00AC56E8"/>
    <w:rsid w:val="00AC5CCF"/>
    <w:rsid w:val="00AC6563"/>
    <w:rsid w:val="00AC6B03"/>
    <w:rsid w:val="00AC713C"/>
    <w:rsid w:val="00AC73ED"/>
    <w:rsid w:val="00AC7687"/>
    <w:rsid w:val="00AC7D44"/>
    <w:rsid w:val="00AC7DCF"/>
    <w:rsid w:val="00AD002E"/>
    <w:rsid w:val="00AD0130"/>
    <w:rsid w:val="00AD038C"/>
    <w:rsid w:val="00AD0C48"/>
    <w:rsid w:val="00AD0FF5"/>
    <w:rsid w:val="00AD13DD"/>
    <w:rsid w:val="00AD1462"/>
    <w:rsid w:val="00AD1832"/>
    <w:rsid w:val="00AD1F03"/>
    <w:rsid w:val="00AD2F07"/>
    <w:rsid w:val="00AD39DB"/>
    <w:rsid w:val="00AD3AB0"/>
    <w:rsid w:val="00AD3B1F"/>
    <w:rsid w:val="00AD3C36"/>
    <w:rsid w:val="00AD3D9E"/>
    <w:rsid w:val="00AD4268"/>
    <w:rsid w:val="00AD5025"/>
    <w:rsid w:val="00AD5EEC"/>
    <w:rsid w:val="00AD6278"/>
    <w:rsid w:val="00AD6DF3"/>
    <w:rsid w:val="00AD6E76"/>
    <w:rsid w:val="00AD7243"/>
    <w:rsid w:val="00AD758F"/>
    <w:rsid w:val="00AD76F5"/>
    <w:rsid w:val="00AD7F90"/>
    <w:rsid w:val="00AE0790"/>
    <w:rsid w:val="00AE08D1"/>
    <w:rsid w:val="00AE0AEF"/>
    <w:rsid w:val="00AE0E44"/>
    <w:rsid w:val="00AE13AF"/>
    <w:rsid w:val="00AE1B4A"/>
    <w:rsid w:val="00AE1D38"/>
    <w:rsid w:val="00AE1D74"/>
    <w:rsid w:val="00AE1EFB"/>
    <w:rsid w:val="00AE2238"/>
    <w:rsid w:val="00AE2737"/>
    <w:rsid w:val="00AE28F1"/>
    <w:rsid w:val="00AE2E01"/>
    <w:rsid w:val="00AE30A6"/>
    <w:rsid w:val="00AE3BE4"/>
    <w:rsid w:val="00AE3BFC"/>
    <w:rsid w:val="00AE3E22"/>
    <w:rsid w:val="00AE56E1"/>
    <w:rsid w:val="00AE5743"/>
    <w:rsid w:val="00AE6132"/>
    <w:rsid w:val="00AE6478"/>
    <w:rsid w:val="00AE65B0"/>
    <w:rsid w:val="00AE683B"/>
    <w:rsid w:val="00AE696F"/>
    <w:rsid w:val="00AE69FC"/>
    <w:rsid w:val="00AE762B"/>
    <w:rsid w:val="00AE7749"/>
    <w:rsid w:val="00AE79F1"/>
    <w:rsid w:val="00AE7FD8"/>
    <w:rsid w:val="00AF006B"/>
    <w:rsid w:val="00AF0250"/>
    <w:rsid w:val="00AF0777"/>
    <w:rsid w:val="00AF07D0"/>
    <w:rsid w:val="00AF09AF"/>
    <w:rsid w:val="00AF0BC3"/>
    <w:rsid w:val="00AF14F2"/>
    <w:rsid w:val="00AF231F"/>
    <w:rsid w:val="00AF2A9D"/>
    <w:rsid w:val="00AF2C79"/>
    <w:rsid w:val="00AF3481"/>
    <w:rsid w:val="00AF4100"/>
    <w:rsid w:val="00AF4145"/>
    <w:rsid w:val="00AF47F4"/>
    <w:rsid w:val="00AF480C"/>
    <w:rsid w:val="00AF4E0B"/>
    <w:rsid w:val="00AF51B8"/>
    <w:rsid w:val="00AF55A5"/>
    <w:rsid w:val="00AF5698"/>
    <w:rsid w:val="00AF576E"/>
    <w:rsid w:val="00AF57C3"/>
    <w:rsid w:val="00AF592A"/>
    <w:rsid w:val="00AF5CDD"/>
    <w:rsid w:val="00AF5D5D"/>
    <w:rsid w:val="00AF5E1C"/>
    <w:rsid w:val="00AF63FF"/>
    <w:rsid w:val="00AF6AD6"/>
    <w:rsid w:val="00AF6B28"/>
    <w:rsid w:val="00AF6EDD"/>
    <w:rsid w:val="00AF780F"/>
    <w:rsid w:val="00AF7A89"/>
    <w:rsid w:val="00AF7AAF"/>
    <w:rsid w:val="00B00002"/>
    <w:rsid w:val="00B001F4"/>
    <w:rsid w:val="00B00558"/>
    <w:rsid w:val="00B00A5B"/>
    <w:rsid w:val="00B00CB2"/>
    <w:rsid w:val="00B00E3C"/>
    <w:rsid w:val="00B00EB1"/>
    <w:rsid w:val="00B018DC"/>
    <w:rsid w:val="00B01AA6"/>
    <w:rsid w:val="00B01AAA"/>
    <w:rsid w:val="00B0209B"/>
    <w:rsid w:val="00B02248"/>
    <w:rsid w:val="00B022AA"/>
    <w:rsid w:val="00B0258E"/>
    <w:rsid w:val="00B025E7"/>
    <w:rsid w:val="00B0278C"/>
    <w:rsid w:val="00B02A1E"/>
    <w:rsid w:val="00B02B12"/>
    <w:rsid w:val="00B02DE4"/>
    <w:rsid w:val="00B03560"/>
    <w:rsid w:val="00B0363D"/>
    <w:rsid w:val="00B03775"/>
    <w:rsid w:val="00B03C72"/>
    <w:rsid w:val="00B0483D"/>
    <w:rsid w:val="00B04AA8"/>
    <w:rsid w:val="00B05632"/>
    <w:rsid w:val="00B05766"/>
    <w:rsid w:val="00B058A7"/>
    <w:rsid w:val="00B05BD5"/>
    <w:rsid w:val="00B062DA"/>
    <w:rsid w:val="00B06844"/>
    <w:rsid w:val="00B06A09"/>
    <w:rsid w:val="00B06A88"/>
    <w:rsid w:val="00B070D7"/>
    <w:rsid w:val="00B07213"/>
    <w:rsid w:val="00B073EA"/>
    <w:rsid w:val="00B075D6"/>
    <w:rsid w:val="00B077EF"/>
    <w:rsid w:val="00B109C9"/>
    <w:rsid w:val="00B10DB4"/>
    <w:rsid w:val="00B11743"/>
    <w:rsid w:val="00B1198D"/>
    <w:rsid w:val="00B11B65"/>
    <w:rsid w:val="00B11B6C"/>
    <w:rsid w:val="00B11F1D"/>
    <w:rsid w:val="00B12C25"/>
    <w:rsid w:val="00B1340D"/>
    <w:rsid w:val="00B13868"/>
    <w:rsid w:val="00B138A4"/>
    <w:rsid w:val="00B13E9A"/>
    <w:rsid w:val="00B13EDE"/>
    <w:rsid w:val="00B1411F"/>
    <w:rsid w:val="00B14E57"/>
    <w:rsid w:val="00B1591E"/>
    <w:rsid w:val="00B15C78"/>
    <w:rsid w:val="00B15C85"/>
    <w:rsid w:val="00B15F52"/>
    <w:rsid w:val="00B161FB"/>
    <w:rsid w:val="00B162C6"/>
    <w:rsid w:val="00B16416"/>
    <w:rsid w:val="00B16C96"/>
    <w:rsid w:val="00B16E76"/>
    <w:rsid w:val="00B17008"/>
    <w:rsid w:val="00B174AD"/>
    <w:rsid w:val="00B17624"/>
    <w:rsid w:val="00B17B0C"/>
    <w:rsid w:val="00B17E46"/>
    <w:rsid w:val="00B202A2"/>
    <w:rsid w:val="00B20461"/>
    <w:rsid w:val="00B204F0"/>
    <w:rsid w:val="00B206EF"/>
    <w:rsid w:val="00B20743"/>
    <w:rsid w:val="00B2103F"/>
    <w:rsid w:val="00B21C1F"/>
    <w:rsid w:val="00B21F04"/>
    <w:rsid w:val="00B2210B"/>
    <w:rsid w:val="00B224C2"/>
    <w:rsid w:val="00B22F5F"/>
    <w:rsid w:val="00B23114"/>
    <w:rsid w:val="00B2385D"/>
    <w:rsid w:val="00B23998"/>
    <w:rsid w:val="00B2400C"/>
    <w:rsid w:val="00B2410B"/>
    <w:rsid w:val="00B2495B"/>
    <w:rsid w:val="00B25156"/>
    <w:rsid w:val="00B25207"/>
    <w:rsid w:val="00B252DF"/>
    <w:rsid w:val="00B25E06"/>
    <w:rsid w:val="00B265BC"/>
    <w:rsid w:val="00B26638"/>
    <w:rsid w:val="00B26704"/>
    <w:rsid w:val="00B268EF"/>
    <w:rsid w:val="00B2795C"/>
    <w:rsid w:val="00B27C33"/>
    <w:rsid w:val="00B30238"/>
    <w:rsid w:val="00B30BBA"/>
    <w:rsid w:val="00B315E7"/>
    <w:rsid w:val="00B317C6"/>
    <w:rsid w:val="00B31B74"/>
    <w:rsid w:val="00B32304"/>
    <w:rsid w:val="00B325FD"/>
    <w:rsid w:val="00B33339"/>
    <w:rsid w:val="00B33381"/>
    <w:rsid w:val="00B3362D"/>
    <w:rsid w:val="00B336B1"/>
    <w:rsid w:val="00B33AF3"/>
    <w:rsid w:val="00B33B14"/>
    <w:rsid w:val="00B345CE"/>
    <w:rsid w:val="00B347CE"/>
    <w:rsid w:val="00B34905"/>
    <w:rsid w:val="00B35B0F"/>
    <w:rsid w:val="00B35E22"/>
    <w:rsid w:val="00B36175"/>
    <w:rsid w:val="00B366FF"/>
    <w:rsid w:val="00B36990"/>
    <w:rsid w:val="00B3709A"/>
    <w:rsid w:val="00B374A0"/>
    <w:rsid w:val="00B37C37"/>
    <w:rsid w:val="00B37DA9"/>
    <w:rsid w:val="00B37F36"/>
    <w:rsid w:val="00B40072"/>
    <w:rsid w:val="00B400E0"/>
    <w:rsid w:val="00B40401"/>
    <w:rsid w:val="00B40D04"/>
    <w:rsid w:val="00B40FD2"/>
    <w:rsid w:val="00B4130C"/>
    <w:rsid w:val="00B413B5"/>
    <w:rsid w:val="00B415C3"/>
    <w:rsid w:val="00B4167D"/>
    <w:rsid w:val="00B417F0"/>
    <w:rsid w:val="00B41B8A"/>
    <w:rsid w:val="00B42241"/>
    <w:rsid w:val="00B42326"/>
    <w:rsid w:val="00B4249F"/>
    <w:rsid w:val="00B42BF5"/>
    <w:rsid w:val="00B42F17"/>
    <w:rsid w:val="00B42F63"/>
    <w:rsid w:val="00B430E7"/>
    <w:rsid w:val="00B431F4"/>
    <w:rsid w:val="00B43C5E"/>
    <w:rsid w:val="00B43EFA"/>
    <w:rsid w:val="00B442B2"/>
    <w:rsid w:val="00B44F83"/>
    <w:rsid w:val="00B45347"/>
    <w:rsid w:val="00B45551"/>
    <w:rsid w:val="00B4556E"/>
    <w:rsid w:val="00B4559F"/>
    <w:rsid w:val="00B45FAC"/>
    <w:rsid w:val="00B462E1"/>
    <w:rsid w:val="00B46380"/>
    <w:rsid w:val="00B468A6"/>
    <w:rsid w:val="00B46EDD"/>
    <w:rsid w:val="00B46FB0"/>
    <w:rsid w:val="00B4713B"/>
    <w:rsid w:val="00B475FC"/>
    <w:rsid w:val="00B479B6"/>
    <w:rsid w:val="00B47A3D"/>
    <w:rsid w:val="00B500C8"/>
    <w:rsid w:val="00B5024E"/>
    <w:rsid w:val="00B502E6"/>
    <w:rsid w:val="00B506B7"/>
    <w:rsid w:val="00B50A06"/>
    <w:rsid w:val="00B50BA8"/>
    <w:rsid w:val="00B510F7"/>
    <w:rsid w:val="00B51649"/>
    <w:rsid w:val="00B517B2"/>
    <w:rsid w:val="00B517BC"/>
    <w:rsid w:val="00B517EF"/>
    <w:rsid w:val="00B5185E"/>
    <w:rsid w:val="00B51AF2"/>
    <w:rsid w:val="00B51EC9"/>
    <w:rsid w:val="00B51F49"/>
    <w:rsid w:val="00B52056"/>
    <w:rsid w:val="00B52220"/>
    <w:rsid w:val="00B523D9"/>
    <w:rsid w:val="00B526AD"/>
    <w:rsid w:val="00B52CA0"/>
    <w:rsid w:val="00B52D59"/>
    <w:rsid w:val="00B53191"/>
    <w:rsid w:val="00B5328F"/>
    <w:rsid w:val="00B53F6E"/>
    <w:rsid w:val="00B548CC"/>
    <w:rsid w:val="00B54FD1"/>
    <w:rsid w:val="00B5540B"/>
    <w:rsid w:val="00B5546D"/>
    <w:rsid w:val="00B5547D"/>
    <w:rsid w:val="00B55D04"/>
    <w:rsid w:val="00B55E36"/>
    <w:rsid w:val="00B561C0"/>
    <w:rsid w:val="00B5621D"/>
    <w:rsid w:val="00B56261"/>
    <w:rsid w:val="00B562A1"/>
    <w:rsid w:val="00B5684A"/>
    <w:rsid w:val="00B56D72"/>
    <w:rsid w:val="00B56F94"/>
    <w:rsid w:val="00B571D5"/>
    <w:rsid w:val="00B57428"/>
    <w:rsid w:val="00B577C6"/>
    <w:rsid w:val="00B57C0E"/>
    <w:rsid w:val="00B60107"/>
    <w:rsid w:val="00B60285"/>
    <w:rsid w:val="00B604EC"/>
    <w:rsid w:val="00B60D95"/>
    <w:rsid w:val="00B60FE4"/>
    <w:rsid w:val="00B61060"/>
    <w:rsid w:val="00B6123E"/>
    <w:rsid w:val="00B6136D"/>
    <w:rsid w:val="00B614F5"/>
    <w:rsid w:val="00B616FE"/>
    <w:rsid w:val="00B61D10"/>
    <w:rsid w:val="00B61EF8"/>
    <w:rsid w:val="00B625B0"/>
    <w:rsid w:val="00B63BDE"/>
    <w:rsid w:val="00B63F00"/>
    <w:rsid w:val="00B6481F"/>
    <w:rsid w:val="00B649B3"/>
    <w:rsid w:val="00B64B51"/>
    <w:rsid w:val="00B64E30"/>
    <w:rsid w:val="00B65AE3"/>
    <w:rsid w:val="00B65B9B"/>
    <w:rsid w:val="00B65CAE"/>
    <w:rsid w:val="00B65D27"/>
    <w:rsid w:val="00B6610A"/>
    <w:rsid w:val="00B6619A"/>
    <w:rsid w:val="00B6658C"/>
    <w:rsid w:val="00B66B1E"/>
    <w:rsid w:val="00B66C20"/>
    <w:rsid w:val="00B66C26"/>
    <w:rsid w:val="00B672C9"/>
    <w:rsid w:val="00B674F4"/>
    <w:rsid w:val="00B678AF"/>
    <w:rsid w:val="00B67ADD"/>
    <w:rsid w:val="00B67B2D"/>
    <w:rsid w:val="00B67C28"/>
    <w:rsid w:val="00B70100"/>
    <w:rsid w:val="00B70372"/>
    <w:rsid w:val="00B70A86"/>
    <w:rsid w:val="00B70CA8"/>
    <w:rsid w:val="00B70E86"/>
    <w:rsid w:val="00B7137E"/>
    <w:rsid w:val="00B716E1"/>
    <w:rsid w:val="00B7170B"/>
    <w:rsid w:val="00B7184C"/>
    <w:rsid w:val="00B71AEA"/>
    <w:rsid w:val="00B71BC0"/>
    <w:rsid w:val="00B727EB"/>
    <w:rsid w:val="00B7281C"/>
    <w:rsid w:val="00B72974"/>
    <w:rsid w:val="00B72D66"/>
    <w:rsid w:val="00B730BC"/>
    <w:rsid w:val="00B73C10"/>
    <w:rsid w:val="00B73DF0"/>
    <w:rsid w:val="00B74306"/>
    <w:rsid w:val="00B74BC3"/>
    <w:rsid w:val="00B75199"/>
    <w:rsid w:val="00B75406"/>
    <w:rsid w:val="00B754AA"/>
    <w:rsid w:val="00B754F7"/>
    <w:rsid w:val="00B7572A"/>
    <w:rsid w:val="00B75AD2"/>
    <w:rsid w:val="00B75E67"/>
    <w:rsid w:val="00B75EDB"/>
    <w:rsid w:val="00B76200"/>
    <w:rsid w:val="00B76580"/>
    <w:rsid w:val="00B76743"/>
    <w:rsid w:val="00B76E6D"/>
    <w:rsid w:val="00B770B1"/>
    <w:rsid w:val="00B770CD"/>
    <w:rsid w:val="00B77738"/>
    <w:rsid w:val="00B779A9"/>
    <w:rsid w:val="00B77A92"/>
    <w:rsid w:val="00B77CB0"/>
    <w:rsid w:val="00B77D74"/>
    <w:rsid w:val="00B77E53"/>
    <w:rsid w:val="00B77F91"/>
    <w:rsid w:val="00B80625"/>
    <w:rsid w:val="00B80978"/>
    <w:rsid w:val="00B80D91"/>
    <w:rsid w:val="00B812CA"/>
    <w:rsid w:val="00B81C1A"/>
    <w:rsid w:val="00B81EC2"/>
    <w:rsid w:val="00B8206E"/>
    <w:rsid w:val="00B8256B"/>
    <w:rsid w:val="00B8316A"/>
    <w:rsid w:val="00B8380C"/>
    <w:rsid w:val="00B83BC5"/>
    <w:rsid w:val="00B840E1"/>
    <w:rsid w:val="00B84736"/>
    <w:rsid w:val="00B84C60"/>
    <w:rsid w:val="00B84D00"/>
    <w:rsid w:val="00B84F5A"/>
    <w:rsid w:val="00B851E8"/>
    <w:rsid w:val="00B8532C"/>
    <w:rsid w:val="00B85492"/>
    <w:rsid w:val="00B8563E"/>
    <w:rsid w:val="00B85EBF"/>
    <w:rsid w:val="00B860D3"/>
    <w:rsid w:val="00B86423"/>
    <w:rsid w:val="00B86462"/>
    <w:rsid w:val="00B86869"/>
    <w:rsid w:val="00B8694D"/>
    <w:rsid w:val="00B87412"/>
    <w:rsid w:val="00B87709"/>
    <w:rsid w:val="00B879E4"/>
    <w:rsid w:val="00B87A8C"/>
    <w:rsid w:val="00B90404"/>
    <w:rsid w:val="00B905F4"/>
    <w:rsid w:val="00B90C0C"/>
    <w:rsid w:val="00B90D81"/>
    <w:rsid w:val="00B912FF"/>
    <w:rsid w:val="00B918F2"/>
    <w:rsid w:val="00B91CC7"/>
    <w:rsid w:val="00B91EDA"/>
    <w:rsid w:val="00B91F56"/>
    <w:rsid w:val="00B9218D"/>
    <w:rsid w:val="00B92651"/>
    <w:rsid w:val="00B92A7E"/>
    <w:rsid w:val="00B92C92"/>
    <w:rsid w:val="00B92F36"/>
    <w:rsid w:val="00B92F50"/>
    <w:rsid w:val="00B93390"/>
    <w:rsid w:val="00B9341D"/>
    <w:rsid w:val="00B935EC"/>
    <w:rsid w:val="00B93648"/>
    <w:rsid w:val="00B9438B"/>
    <w:rsid w:val="00B94894"/>
    <w:rsid w:val="00B94DFF"/>
    <w:rsid w:val="00B95A50"/>
    <w:rsid w:val="00B9606B"/>
    <w:rsid w:val="00B960F1"/>
    <w:rsid w:val="00B9632F"/>
    <w:rsid w:val="00B96815"/>
    <w:rsid w:val="00B9702D"/>
    <w:rsid w:val="00B970AE"/>
    <w:rsid w:val="00B97522"/>
    <w:rsid w:val="00B978F7"/>
    <w:rsid w:val="00B97E26"/>
    <w:rsid w:val="00B97F86"/>
    <w:rsid w:val="00BA014B"/>
    <w:rsid w:val="00BA0438"/>
    <w:rsid w:val="00BA05AC"/>
    <w:rsid w:val="00BA0782"/>
    <w:rsid w:val="00BA119C"/>
    <w:rsid w:val="00BA1423"/>
    <w:rsid w:val="00BA1C36"/>
    <w:rsid w:val="00BA1CDD"/>
    <w:rsid w:val="00BA1F6C"/>
    <w:rsid w:val="00BA206B"/>
    <w:rsid w:val="00BA22E9"/>
    <w:rsid w:val="00BA306E"/>
    <w:rsid w:val="00BA33EB"/>
    <w:rsid w:val="00BA372F"/>
    <w:rsid w:val="00BA3800"/>
    <w:rsid w:val="00BA4382"/>
    <w:rsid w:val="00BA4562"/>
    <w:rsid w:val="00BA5151"/>
    <w:rsid w:val="00BA5513"/>
    <w:rsid w:val="00BA5750"/>
    <w:rsid w:val="00BA5A25"/>
    <w:rsid w:val="00BA5E9B"/>
    <w:rsid w:val="00BA6371"/>
    <w:rsid w:val="00BA654F"/>
    <w:rsid w:val="00BA65DF"/>
    <w:rsid w:val="00BA6700"/>
    <w:rsid w:val="00BA6ADD"/>
    <w:rsid w:val="00BA6E6E"/>
    <w:rsid w:val="00BA70F2"/>
    <w:rsid w:val="00BA728E"/>
    <w:rsid w:val="00BA7292"/>
    <w:rsid w:val="00BA7446"/>
    <w:rsid w:val="00BA7457"/>
    <w:rsid w:val="00BB00A4"/>
    <w:rsid w:val="00BB01BB"/>
    <w:rsid w:val="00BB074F"/>
    <w:rsid w:val="00BB07CC"/>
    <w:rsid w:val="00BB085B"/>
    <w:rsid w:val="00BB0BEC"/>
    <w:rsid w:val="00BB0DEE"/>
    <w:rsid w:val="00BB0F51"/>
    <w:rsid w:val="00BB0FCC"/>
    <w:rsid w:val="00BB11A2"/>
    <w:rsid w:val="00BB1A30"/>
    <w:rsid w:val="00BB1BDC"/>
    <w:rsid w:val="00BB1C35"/>
    <w:rsid w:val="00BB1D20"/>
    <w:rsid w:val="00BB1D48"/>
    <w:rsid w:val="00BB1F90"/>
    <w:rsid w:val="00BB222A"/>
    <w:rsid w:val="00BB241C"/>
    <w:rsid w:val="00BB27EB"/>
    <w:rsid w:val="00BB2844"/>
    <w:rsid w:val="00BB2EDA"/>
    <w:rsid w:val="00BB312D"/>
    <w:rsid w:val="00BB3374"/>
    <w:rsid w:val="00BB3460"/>
    <w:rsid w:val="00BB3EBB"/>
    <w:rsid w:val="00BB4C26"/>
    <w:rsid w:val="00BB4DC4"/>
    <w:rsid w:val="00BB4E9F"/>
    <w:rsid w:val="00BB5209"/>
    <w:rsid w:val="00BB6425"/>
    <w:rsid w:val="00BB6D69"/>
    <w:rsid w:val="00BB6FA8"/>
    <w:rsid w:val="00BB7007"/>
    <w:rsid w:val="00BB7133"/>
    <w:rsid w:val="00BB7834"/>
    <w:rsid w:val="00BB7C30"/>
    <w:rsid w:val="00BB7F93"/>
    <w:rsid w:val="00BC00DE"/>
    <w:rsid w:val="00BC067C"/>
    <w:rsid w:val="00BC0A67"/>
    <w:rsid w:val="00BC0A69"/>
    <w:rsid w:val="00BC0C11"/>
    <w:rsid w:val="00BC108B"/>
    <w:rsid w:val="00BC1405"/>
    <w:rsid w:val="00BC1553"/>
    <w:rsid w:val="00BC25FF"/>
    <w:rsid w:val="00BC262F"/>
    <w:rsid w:val="00BC2B3F"/>
    <w:rsid w:val="00BC369F"/>
    <w:rsid w:val="00BC42B5"/>
    <w:rsid w:val="00BC555A"/>
    <w:rsid w:val="00BC58B6"/>
    <w:rsid w:val="00BC5E27"/>
    <w:rsid w:val="00BC5FCC"/>
    <w:rsid w:val="00BC6BF1"/>
    <w:rsid w:val="00BC6E03"/>
    <w:rsid w:val="00BC7205"/>
    <w:rsid w:val="00BC7A29"/>
    <w:rsid w:val="00BC7E95"/>
    <w:rsid w:val="00BC7FEC"/>
    <w:rsid w:val="00BD0039"/>
    <w:rsid w:val="00BD02D6"/>
    <w:rsid w:val="00BD04E6"/>
    <w:rsid w:val="00BD0680"/>
    <w:rsid w:val="00BD0E3C"/>
    <w:rsid w:val="00BD1000"/>
    <w:rsid w:val="00BD1428"/>
    <w:rsid w:val="00BD14AB"/>
    <w:rsid w:val="00BD19A6"/>
    <w:rsid w:val="00BD21FD"/>
    <w:rsid w:val="00BD265F"/>
    <w:rsid w:val="00BD2FEE"/>
    <w:rsid w:val="00BD3182"/>
    <w:rsid w:val="00BD32EE"/>
    <w:rsid w:val="00BD35A5"/>
    <w:rsid w:val="00BD3C90"/>
    <w:rsid w:val="00BD3D39"/>
    <w:rsid w:val="00BD3F37"/>
    <w:rsid w:val="00BD4D38"/>
    <w:rsid w:val="00BD50FC"/>
    <w:rsid w:val="00BD515B"/>
    <w:rsid w:val="00BD53A6"/>
    <w:rsid w:val="00BD53CF"/>
    <w:rsid w:val="00BD565A"/>
    <w:rsid w:val="00BD58C2"/>
    <w:rsid w:val="00BD5B6D"/>
    <w:rsid w:val="00BD63F8"/>
    <w:rsid w:val="00BD6886"/>
    <w:rsid w:val="00BD7469"/>
    <w:rsid w:val="00BD7525"/>
    <w:rsid w:val="00BD7E43"/>
    <w:rsid w:val="00BE0428"/>
    <w:rsid w:val="00BE0512"/>
    <w:rsid w:val="00BE075A"/>
    <w:rsid w:val="00BE09AE"/>
    <w:rsid w:val="00BE0A00"/>
    <w:rsid w:val="00BE0ACB"/>
    <w:rsid w:val="00BE0B5B"/>
    <w:rsid w:val="00BE0E2B"/>
    <w:rsid w:val="00BE1192"/>
    <w:rsid w:val="00BE1B8B"/>
    <w:rsid w:val="00BE1BE0"/>
    <w:rsid w:val="00BE1D0F"/>
    <w:rsid w:val="00BE28B5"/>
    <w:rsid w:val="00BE2AF7"/>
    <w:rsid w:val="00BE2E41"/>
    <w:rsid w:val="00BE2F27"/>
    <w:rsid w:val="00BE35E5"/>
    <w:rsid w:val="00BE371C"/>
    <w:rsid w:val="00BE46BA"/>
    <w:rsid w:val="00BE49F8"/>
    <w:rsid w:val="00BE4E49"/>
    <w:rsid w:val="00BE5045"/>
    <w:rsid w:val="00BE510B"/>
    <w:rsid w:val="00BE5939"/>
    <w:rsid w:val="00BE5E50"/>
    <w:rsid w:val="00BE5EC0"/>
    <w:rsid w:val="00BE6175"/>
    <w:rsid w:val="00BE63B7"/>
    <w:rsid w:val="00BE65ED"/>
    <w:rsid w:val="00BE6790"/>
    <w:rsid w:val="00BE68E8"/>
    <w:rsid w:val="00BE6997"/>
    <w:rsid w:val="00BE6EEA"/>
    <w:rsid w:val="00BE6F0E"/>
    <w:rsid w:val="00BE6F18"/>
    <w:rsid w:val="00BE7032"/>
    <w:rsid w:val="00BE7136"/>
    <w:rsid w:val="00BE7352"/>
    <w:rsid w:val="00BE771D"/>
    <w:rsid w:val="00BE77A7"/>
    <w:rsid w:val="00BE7834"/>
    <w:rsid w:val="00BE7DFA"/>
    <w:rsid w:val="00BE7E09"/>
    <w:rsid w:val="00BE7EED"/>
    <w:rsid w:val="00BE7EF7"/>
    <w:rsid w:val="00BF03C4"/>
    <w:rsid w:val="00BF1146"/>
    <w:rsid w:val="00BF162A"/>
    <w:rsid w:val="00BF1E84"/>
    <w:rsid w:val="00BF1ED8"/>
    <w:rsid w:val="00BF29D0"/>
    <w:rsid w:val="00BF2D2E"/>
    <w:rsid w:val="00BF313F"/>
    <w:rsid w:val="00BF3814"/>
    <w:rsid w:val="00BF3E93"/>
    <w:rsid w:val="00BF409A"/>
    <w:rsid w:val="00BF4162"/>
    <w:rsid w:val="00BF4262"/>
    <w:rsid w:val="00BF4357"/>
    <w:rsid w:val="00BF454A"/>
    <w:rsid w:val="00BF4931"/>
    <w:rsid w:val="00BF52DE"/>
    <w:rsid w:val="00BF5464"/>
    <w:rsid w:val="00BF5489"/>
    <w:rsid w:val="00BF5747"/>
    <w:rsid w:val="00BF5768"/>
    <w:rsid w:val="00BF5A01"/>
    <w:rsid w:val="00BF5FA1"/>
    <w:rsid w:val="00BF6996"/>
    <w:rsid w:val="00BF6EE9"/>
    <w:rsid w:val="00BF733E"/>
    <w:rsid w:val="00BF770D"/>
    <w:rsid w:val="00BF7CCB"/>
    <w:rsid w:val="00BF7D32"/>
    <w:rsid w:val="00BF7F28"/>
    <w:rsid w:val="00C00094"/>
    <w:rsid w:val="00C008FD"/>
    <w:rsid w:val="00C00B8B"/>
    <w:rsid w:val="00C00BB5"/>
    <w:rsid w:val="00C00C57"/>
    <w:rsid w:val="00C0149A"/>
    <w:rsid w:val="00C0159F"/>
    <w:rsid w:val="00C02036"/>
    <w:rsid w:val="00C021AF"/>
    <w:rsid w:val="00C0229B"/>
    <w:rsid w:val="00C02549"/>
    <w:rsid w:val="00C02AEC"/>
    <w:rsid w:val="00C0361D"/>
    <w:rsid w:val="00C03878"/>
    <w:rsid w:val="00C03F52"/>
    <w:rsid w:val="00C042D0"/>
    <w:rsid w:val="00C04732"/>
    <w:rsid w:val="00C04900"/>
    <w:rsid w:val="00C04C68"/>
    <w:rsid w:val="00C05060"/>
    <w:rsid w:val="00C0508D"/>
    <w:rsid w:val="00C0527A"/>
    <w:rsid w:val="00C0540A"/>
    <w:rsid w:val="00C0542A"/>
    <w:rsid w:val="00C0545F"/>
    <w:rsid w:val="00C05591"/>
    <w:rsid w:val="00C059F9"/>
    <w:rsid w:val="00C0603C"/>
    <w:rsid w:val="00C06664"/>
    <w:rsid w:val="00C06BC6"/>
    <w:rsid w:val="00C06F43"/>
    <w:rsid w:val="00C06FE3"/>
    <w:rsid w:val="00C07065"/>
    <w:rsid w:val="00C077DF"/>
    <w:rsid w:val="00C07EB9"/>
    <w:rsid w:val="00C10472"/>
    <w:rsid w:val="00C10557"/>
    <w:rsid w:val="00C10C0F"/>
    <w:rsid w:val="00C10E66"/>
    <w:rsid w:val="00C10F50"/>
    <w:rsid w:val="00C1137D"/>
    <w:rsid w:val="00C147E0"/>
    <w:rsid w:val="00C1526E"/>
    <w:rsid w:val="00C160FA"/>
    <w:rsid w:val="00C1619D"/>
    <w:rsid w:val="00C162B7"/>
    <w:rsid w:val="00C1640C"/>
    <w:rsid w:val="00C16809"/>
    <w:rsid w:val="00C169FE"/>
    <w:rsid w:val="00C16AA7"/>
    <w:rsid w:val="00C16AD7"/>
    <w:rsid w:val="00C16ED1"/>
    <w:rsid w:val="00C171C2"/>
    <w:rsid w:val="00C174D3"/>
    <w:rsid w:val="00C1764F"/>
    <w:rsid w:val="00C178B9"/>
    <w:rsid w:val="00C17929"/>
    <w:rsid w:val="00C17CE6"/>
    <w:rsid w:val="00C207AA"/>
    <w:rsid w:val="00C209E8"/>
    <w:rsid w:val="00C21452"/>
    <w:rsid w:val="00C2244B"/>
    <w:rsid w:val="00C22C64"/>
    <w:rsid w:val="00C230B9"/>
    <w:rsid w:val="00C2319D"/>
    <w:rsid w:val="00C233DF"/>
    <w:rsid w:val="00C23499"/>
    <w:rsid w:val="00C23C23"/>
    <w:rsid w:val="00C240F5"/>
    <w:rsid w:val="00C24236"/>
    <w:rsid w:val="00C24A33"/>
    <w:rsid w:val="00C24EA0"/>
    <w:rsid w:val="00C24F69"/>
    <w:rsid w:val="00C2509A"/>
    <w:rsid w:val="00C25169"/>
    <w:rsid w:val="00C25370"/>
    <w:rsid w:val="00C253F9"/>
    <w:rsid w:val="00C25535"/>
    <w:rsid w:val="00C2557E"/>
    <w:rsid w:val="00C2585B"/>
    <w:rsid w:val="00C260B2"/>
    <w:rsid w:val="00C26717"/>
    <w:rsid w:val="00C26A5A"/>
    <w:rsid w:val="00C26C13"/>
    <w:rsid w:val="00C275FB"/>
    <w:rsid w:val="00C277F9"/>
    <w:rsid w:val="00C2783F"/>
    <w:rsid w:val="00C27972"/>
    <w:rsid w:val="00C27998"/>
    <w:rsid w:val="00C27D15"/>
    <w:rsid w:val="00C301C4"/>
    <w:rsid w:val="00C3054F"/>
    <w:rsid w:val="00C30674"/>
    <w:rsid w:val="00C3072B"/>
    <w:rsid w:val="00C30793"/>
    <w:rsid w:val="00C31312"/>
    <w:rsid w:val="00C31F2B"/>
    <w:rsid w:val="00C31FA1"/>
    <w:rsid w:val="00C32116"/>
    <w:rsid w:val="00C32929"/>
    <w:rsid w:val="00C32FBF"/>
    <w:rsid w:val="00C3351A"/>
    <w:rsid w:val="00C33DD5"/>
    <w:rsid w:val="00C34224"/>
    <w:rsid w:val="00C342AF"/>
    <w:rsid w:val="00C3458F"/>
    <w:rsid w:val="00C34B2B"/>
    <w:rsid w:val="00C34E1D"/>
    <w:rsid w:val="00C34E8F"/>
    <w:rsid w:val="00C34F5C"/>
    <w:rsid w:val="00C35057"/>
    <w:rsid w:val="00C35306"/>
    <w:rsid w:val="00C35BBA"/>
    <w:rsid w:val="00C35ECB"/>
    <w:rsid w:val="00C36282"/>
    <w:rsid w:val="00C366D6"/>
    <w:rsid w:val="00C369E7"/>
    <w:rsid w:val="00C36A8B"/>
    <w:rsid w:val="00C36F1F"/>
    <w:rsid w:val="00C3761B"/>
    <w:rsid w:val="00C37CD1"/>
    <w:rsid w:val="00C37FF3"/>
    <w:rsid w:val="00C40032"/>
    <w:rsid w:val="00C40190"/>
    <w:rsid w:val="00C4067C"/>
    <w:rsid w:val="00C40E72"/>
    <w:rsid w:val="00C411E1"/>
    <w:rsid w:val="00C41415"/>
    <w:rsid w:val="00C41BE8"/>
    <w:rsid w:val="00C42AAF"/>
    <w:rsid w:val="00C42C96"/>
    <w:rsid w:val="00C430F1"/>
    <w:rsid w:val="00C431CA"/>
    <w:rsid w:val="00C43369"/>
    <w:rsid w:val="00C4345D"/>
    <w:rsid w:val="00C43678"/>
    <w:rsid w:val="00C436DB"/>
    <w:rsid w:val="00C43804"/>
    <w:rsid w:val="00C438A1"/>
    <w:rsid w:val="00C43AFE"/>
    <w:rsid w:val="00C44157"/>
    <w:rsid w:val="00C442AC"/>
    <w:rsid w:val="00C4456D"/>
    <w:rsid w:val="00C4475F"/>
    <w:rsid w:val="00C449E1"/>
    <w:rsid w:val="00C45369"/>
    <w:rsid w:val="00C45E2C"/>
    <w:rsid w:val="00C46050"/>
    <w:rsid w:val="00C46349"/>
    <w:rsid w:val="00C46467"/>
    <w:rsid w:val="00C465AA"/>
    <w:rsid w:val="00C46640"/>
    <w:rsid w:val="00C467B1"/>
    <w:rsid w:val="00C46911"/>
    <w:rsid w:val="00C46B15"/>
    <w:rsid w:val="00C470C5"/>
    <w:rsid w:val="00C47198"/>
    <w:rsid w:val="00C47404"/>
    <w:rsid w:val="00C47652"/>
    <w:rsid w:val="00C47791"/>
    <w:rsid w:val="00C47C82"/>
    <w:rsid w:val="00C50191"/>
    <w:rsid w:val="00C50708"/>
    <w:rsid w:val="00C50CA0"/>
    <w:rsid w:val="00C518D3"/>
    <w:rsid w:val="00C51B24"/>
    <w:rsid w:val="00C520C9"/>
    <w:rsid w:val="00C53569"/>
    <w:rsid w:val="00C5394F"/>
    <w:rsid w:val="00C53A81"/>
    <w:rsid w:val="00C53AD6"/>
    <w:rsid w:val="00C53B91"/>
    <w:rsid w:val="00C53DC0"/>
    <w:rsid w:val="00C543CD"/>
    <w:rsid w:val="00C5483B"/>
    <w:rsid w:val="00C54A05"/>
    <w:rsid w:val="00C54A75"/>
    <w:rsid w:val="00C54FC3"/>
    <w:rsid w:val="00C55365"/>
    <w:rsid w:val="00C558E0"/>
    <w:rsid w:val="00C5608B"/>
    <w:rsid w:val="00C5612D"/>
    <w:rsid w:val="00C56536"/>
    <w:rsid w:val="00C567F3"/>
    <w:rsid w:val="00C56988"/>
    <w:rsid w:val="00C57647"/>
    <w:rsid w:val="00C57797"/>
    <w:rsid w:val="00C5786D"/>
    <w:rsid w:val="00C6016B"/>
    <w:rsid w:val="00C60276"/>
    <w:rsid w:val="00C60446"/>
    <w:rsid w:val="00C6044D"/>
    <w:rsid w:val="00C60911"/>
    <w:rsid w:val="00C60E86"/>
    <w:rsid w:val="00C61D9B"/>
    <w:rsid w:val="00C6258E"/>
    <w:rsid w:val="00C62809"/>
    <w:rsid w:val="00C62959"/>
    <w:rsid w:val="00C62B7F"/>
    <w:rsid w:val="00C62B8D"/>
    <w:rsid w:val="00C62E98"/>
    <w:rsid w:val="00C62FD0"/>
    <w:rsid w:val="00C633C9"/>
    <w:rsid w:val="00C63575"/>
    <w:rsid w:val="00C637E9"/>
    <w:rsid w:val="00C64605"/>
    <w:rsid w:val="00C64961"/>
    <w:rsid w:val="00C64BEA"/>
    <w:rsid w:val="00C64C79"/>
    <w:rsid w:val="00C64FCB"/>
    <w:rsid w:val="00C654AD"/>
    <w:rsid w:val="00C657A1"/>
    <w:rsid w:val="00C65984"/>
    <w:rsid w:val="00C65CD9"/>
    <w:rsid w:val="00C65FAE"/>
    <w:rsid w:val="00C66E1F"/>
    <w:rsid w:val="00C672C6"/>
    <w:rsid w:val="00C67C10"/>
    <w:rsid w:val="00C701BE"/>
    <w:rsid w:val="00C7054E"/>
    <w:rsid w:val="00C70C31"/>
    <w:rsid w:val="00C7120D"/>
    <w:rsid w:val="00C71906"/>
    <w:rsid w:val="00C72299"/>
    <w:rsid w:val="00C72695"/>
    <w:rsid w:val="00C726B6"/>
    <w:rsid w:val="00C72F7F"/>
    <w:rsid w:val="00C72FB1"/>
    <w:rsid w:val="00C73034"/>
    <w:rsid w:val="00C73382"/>
    <w:rsid w:val="00C73A17"/>
    <w:rsid w:val="00C741B8"/>
    <w:rsid w:val="00C744B1"/>
    <w:rsid w:val="00C74A09"/>
    <w:rsid w:val="00C74AD6"/>
    <w:rsid w:val="00C74B38"/>
    <w:rsid w:val="00C74D25"/>
    <w:rsid w:val="00C75333"/>
    <w:rsid w:val="00C753C8"/>
    <w:rsid w:val="00C75B52"/>
    <w:rsid w:val="00C75E80"/>
    <w:rsid w:val="00C76005"/>
    <w:rsid w:val="00C7605F"/>
    <w:rsid w:val="00C76655"/>
    <w:rsid w:val="00C76912"/>
    <w:rsid w:val="00C76FA9"/>
    <w:rsid w:val="00C77153"/>
    <w:rsid w:val="00C77196"/>
    <w:rsid w:val="00C7720D"/>
    <w:rsid w:val="00C7779C"/>
    <w:rsid w:val="00C77ACA"/>
    <w:rsid w:val="00C8019E"/>
    <w:rsid w:val="00C80A81"/>
    <w:rsid w:val="00C80D76"/>
    <w:rsid w:val="00C80DF5"/>
    <w:rsid w:val="00C8199B"/>
    <w:rsid w:val="00C81AF8"/>
    <w:rsid w:val="00C81DFA"/>
    <w:rsid w:val="00C82542"/>
    <w:rsid w:val="00C82694"/>
    <w:rsid w:val="00C828A4"/>
    <w:rsid w:val="00C829AC"/>
    <w:rsid w:val="00C82B37"/>
    <w:rsid w:val="00C833F9"/>
    <w:rsid w:val="00C8356C"/>
    <w:rsid w:val="00C838A2"/>
    <w:rsid w:val="00C840AD"/>
    <w:rsid w:val="00C84523"/>
    <w:rsid w:val="00C845E0"/>
    <w:rsid w:val="00C845EE"/>
    <w:rsid w:val="00C84AB6"/>
    <w:rsid w:val="00C84BDD"/>
    <w:rsid w:val="00C84C10"/>
    <w:rsid w:val="00C84FDE"/>
    <w:rsid w:val="00C854A0"/>
    <w:rsid w:val="00C85827"/>
    <w:rsid w:val="00C85AF6"/>
    <w:rsid w:val="00C85DD6"/>
    <w:rsid w:val="00C85EB1"/>
    <w:rsid w:val="00C8630B"/>
    <w:rsid w:val="00C8687E"/>
    <w:rsid w:val="00C86A0A"/>
    <w:rsid w:val="00C86DE2"/>
    <w:rsid w:val="00C86E09"/>
    <w:rsid w:val="00C86F62"/>
    <w:rsid w:val="00C87451"/>
    <w:rsid w:val="00C875EC"/>
    <w:rsid w:val="00C87EC4"/>
    <w:rsid w:val="00C9024A"/>
    <w:rsid w:val="00C90427"/>
    <w:rsid w:val="00C904CB"/>
    <w:rsid w:val="00C904EF"/>
    <w:rsid w:val="00C9060A"/>
    <w:rsid w:val="00C907E1"/>
    <w:rsid w:val="00C90D92"/>
    <w:rsid w:val="00C91F9F"/>
    <w:rsid w:val="00C923C3"/>
    <w:rsid w:val="00C92742"/>
    <w:rsid w:val="00C928F4"/>
    <w:rsid w:val="00C92EFE"/>
    <w:rsid w:val="00C9310F"/>
    <w:rsid w:val="00C9330C"/>
    <w:rsid w:val="00C9372D"/>
    <w:rsid w:val="00C94080"/>
    <w:rsid w:val="00C942D5"/>
    <w:rsid w:val="00C9474C"/>
    <w:rsid w:val="00C94AB7"/>
    <w:rsid w:val="00C94CC0"/>
    <w:rsid w:val="00C951BB"/>
    <w:rsid w:val="00C95357"/>
    <w:rsid w:val="00C957AB"/>
    <w:rsid w:val="00C96277"/>
    <w:rsid w:val="00C9656E"/>
    <w:rsid w:val="00C96B9D"/>
    <w:rsid w:val="00C96BC2"/>
    <w:rsid w:val="00C96FBF"/>
    <w:rsid w:val="00C9727C"/>
    <w:rsid w:val="00C97454"/>
    <w:rsid w:val="00C97FBC"/>
    <w:rsid w:val="00CA0245"/>
    <w:rsid w:val="00CA0260"/>
    <w:rsid w:val="00CA0301"/>
    <w:rsid w:val="00CA03D4"/>
    <w:rsid w:val="00CA0646"/>
    <w:rsid w:val="00CA092E"/>
    <w:rsid w:val="00CA0CED"/>
    <w:rsid w:val="00CA0F8C"/>
    <w:rsid w:val="00CA165B"/>
    <w:rsid w:val="00CA1B90"/>
    <w:rsid w:val="00CA1CD1"/>
    <w:rsid w:val="00CA1D11"/>
    <w:rsid w:val="00CA1FD3"/>
    <w:rsid w:val="00CA2166"/>
    <w:rsid w:val="00CA225A"/>
    <w:rsid w:val="00CA22E7"/>
    <w:rsid w:val="00CA2747"/>
    <w:rsid w:val="00CA28C7"/>
    <w:rsid w:val="00CA309F"/>
    <w:rsid w:val="00CA322D"/>
    <w:rsid w:val="00CA324B"/>
    <w:rsid w:val="00CA37AB"/>
    <w:rsid w:val="00CA3D29"/>
    <w:rsid w:val="00CA402E"/>
    <w:rsid w:val="00CA40C1"/>
    <w:rsid w:val="00CA426D"/>
    <w:rsid w:val="00CA4320"/>
    <w:rsid w:val="00CA4394"/>
    <w:rsid w:val="00CA49C7"/>
    <w:rsid w:val="00CA49D7"/>
    <w:rsid w:val="00CA4A74"/>
    <w:rsid w:val="00CA4EEF"/>
    <w:rsid w:val="00CA508D"/>
    <w:rsid w:val="00CA5555"/>
    <w:rsid w:val="00CA5B89"/>
    <w:rsid w:val="00CA612C"/>
    <w:rsid w:val="00CA6641"/>
    <w:rsid w:val="00CA6774"/>
    <w:rsid w:val="00CA69B1"/>
    <w:rsid w:val="00CA7090"/>
    <w:rsid w:val="00CA717C"/>
    <w:rsid w:val="00CA7314"/>
    <w:rsid w:val="00CA749C"/>
    <w:rsid w:val="00CA75BD"/>
    <w:rsid w:val="00CA7805"/>
    <w:rsid w:val="00CA7FCD"/>
    <w:rsid w:val="00CB02DF"/>
    <w:rsid w:val="00CB04D3"/>
    <w:rsid w:val="00CB05C9"/>
    <w:rsid w:val="00CB0AC0"/>
    <w:rsid w:val="00CB0D77"/>
    <w:rsid w:val="00CB10F6"/>
    <w:rsid w:val="00CB11A0"/>
    <w:rsid w:val="00CB12CB"/>
    <w:rsid w:val="00CB17B2"/>
    <w:rsid w:val="00CB1C43"/>
    <w:rsid w:val="00CB20FE"/>
    <w:rsid w:val="00CB2597"/>
    <w:rsid w:val="00CB2740"/>
    <w:rsid w:val="00CB290D"/>
    <w:rsid w:val="00CB2C55"/>
    <w:rsid w:val="00CB2F27"/>
    <w:rsid w:val="00CB2F43"/>
    <w:rsid w:val="00CB309C"/>
    <w:rsid w:val="00CB30CC"/>
    <w:rsid w:val="00CB3134"/>
    <w:rsid w:val="00CB389E"/>
    <w:rsid w:val="00CB3918"/>
    <w:rsid w:val="00CB3A6B"/>
    <w:rsid w:val="00CB3B18"/>
    <w:rsid w:val="00CB3B90"/>
    <w:rsid w:val="00CB3FF0"/>
    <w:rsid w:val="00CB4063"/>
    <w:rsid w:val="00CB4511"/>
    <w:rsid w:val="00CB4559"/>
    <w:rsid w:val="00CB4696"/>
    <w:rsid w:val="00CB5214"/>
    <w:rsid w:val="00CB5CE8"/>
    <w:rsid w:val="00CB5E1B"/>
    <w:rsid w:val="00CB627A"/>
    <w:rsid w:val="00CB6A60"/>
    <w:rsid w:val="00CB6B40"/>
    <w:rsid w:val="00CB6D5D"/>
    <w:rsid w:val="00CB6EFD"/>
    <w:rsid w:val="00CB780A"/>
    <w:rsid w:val="00CB795B"/>
    <w:rsid w:val="00CB7E02"/>
    <w:rsid w:val="00CB7E2A"/>
    <w:rsid w:val="00CC0085"/>
    <w:rsid w:val="00CC009C"/>
    <w:rsid w:val="00CC0174"/>
    <w:rsid w:val="00CC080F"/>
    <w:rsid w:val="00CC08E5"/>
    <w:rsid w:val="00CC0C0A"/>
    <w:rsid w:val="00CC0DD8"/>
    <w:rsid w:val="00CC2379"/>
    <w:rsid w:val="00CC23DD"/>
    <w:rsid w:val="00CC2715"/>
    <w:rsid w:val="00CC285D"/>
    <w:rsid w:val="00CC2959"/>
    <w:rsid w:val="00CC2D0A"/>
    <w:rsid w:val="00CC2E85"/>
    <w:rsid w:val="00CC3335"/>
    <w:rsid w:val="00CC37BE"/>
    <w:rsid w:val="00CC3A5A"/>
    <w:rsid w:val="00CC3B46"/>
    <w:rsid w:val="00CC3C57"/>
    <w:rsid w:val="00CC4796"/>
    <w:rsid w:val="00CC4988"/>
    <w:rsid w:val="00CC4A65"/>
    <w:rsid w:val="00CC51B9"/>
    <w:rsid w:val="00CC522D"/>
    <w:rsid w:val="00CC55AD"/>
    <w:rsid w:val="00CC5691"/>
    <w:rsid w:val="00CC578B"/>
    <w:rsid w:val="00CC5C96"/>
    <w:rsid w:val="00CC5DB9"/>
    <w:rsid w:val="00CC662A"/>
    <w:rsid w:val="00CC6975"/>
    <w:rsid w:val="00CC6982"/>
    <w:rsid w:val="00CC6E2F"/>
    <w:rsid w:val="00CC76BB"/>
    <w:rsid w:val="00CC7769"/>
    <w:rsid w:val="00CC788B"/>
    <w:rsid w:val="00CC790E"/>
    <w:rsid w:val="00CC7F60"/>
    <w:rsid w:val="00CD1170"/>
    <w:rsid w:val="00CD1273"/>
    <w:rsid w:val="00CD14C2"/>
    <w:rsid w:val="00CD18B2"/>
    <w:rsid w:val="00CD2213"/>
    <w:rsid w:val="00CD2556"/>
    <w:rsid w:val="00CD333E"/>
    <w:rsid w:val="00CD364E"/>
    <w:rsid w:val="00CD394B"/>
    <w:rsid w:val="00CD3E5F"/>
    <w:rsid w:val="00CD41C5"/>
    <w:rsid w:val="00CD4E45"/>
    <w:rsid w:val="00CD5277"/>
    <w:rsid w:val="00CD538D"/>
    <w:rsid w:val="00CD5542"/>
    <w:rsid w:val="00CD55A7"/>
    <w:rsid w:val="00CD56D8"/>
    <w:rsid w:val="00CD588C"/>
    <w:rsid w:val="00CD6519"/>
    <w:rsid w:val="00CD67D9"/>
    <w:rsid w:val="00CD6822"/>
    <w:rsid w:val="00CD6B3C"/>
    <w:rsid w:val="00CD7721"/>
    <w:rsid w:val="00CD78C4"/>
    <w:rsid w:val="00CD7914"/>
    <w:rsid w:val="00CD79BE"/>
    <w:rsid w:val="00CD7B63"/>
    <w:rsid w:val="00CE004C"/>
    <w:rsid w:val="00CE06CB"/>
    <w:rsid w:val="00CE0733"/>
    <w:rsid w:val="00CE07E6"/>
    <w:rsid w:val="00CE0807"/>
    <w:rsid w:val="00CE08C7"/>
    <w:rsid w:val="00CE0961"/>
    <w:rsid w:val="00CE0E38"/>
    <w:rsid w:val="00CE0F3D"/>
    <w:rsid w:val="00CE1263"/>
    <w:rsid w:val="00CE1831"/>
    <w:rsid w:val="00CE1BAC"/>
    <w:rsid w:val="00CE1BEC"/>
    <w:rsid w:val="00CE1E3B"/>
    <w:rsid w:val="00CE3386"/>
    <w:rsid w:val="00CE35CA"/>
    <w:rsid w:val="00CE36C4"/>
    <w:rsid w:val="00CE3A94"/>
    <w:rsid w:val="00CE40A5"/>
    <w:rsid w:val="00CE4EA0"/>
    <w:rsid w:val="00CE664D"/>
    <w:rsid w:val="00CE6B2C"/>
    <w:rsid w:val="00CE6F6E"/>
    <w:rsid w:val="00CE787D"/>
    <w:rsid w:val="00CE7B6A"/>
    <w:rsid w:val="00CE7EC3"/>
    <w:rsid w:val="00CE7F77"/>
    <w:rsid w:val="00CF001C"/>
    <w:rsid w:val="00CF0C8A"/>
    <w:rsid w:val="00CF12ED"/>
    <w:rsid w:val="00CF17A6"/>
    <w:rsid w:val="00CF1B33"/>
    <w:rsid w:val="00CF2127"/>
    <w:rsid w:val="00CF220B"/>
    <w:rsid w:val="00CF2365"/>
    <w:rsid w:val="00CF2875"/>
    <w:rsid w:val="00CF32A4"/>
    <w:rsid w:val="00CF374E"/>
    <w:rsid w:val="00CF37C0"/>
    <w:rsid w:val="00CF3CA4"/>
    <w:rsid w:val="00CF3DD0"/>
    <w:rsid w:val="00CF4437"/>
    <w:rsid w:val="00CF46C4"/>
    <w:rsid w:val="00CF4B20"/>
    <w:rsid w:val="00CF4CC2"/>
    <w:rsid w:val="00CF51BD"/>
    <w:rsid w:val="00CF5315"/>
    <w:rsid w:val="00CF55CE"/>
    <w:rsid w:val="00CF5B27"/>
    <w:rsid w:val="00CF5CC4"/>
    <w:rsid w:val="00CF5FE7"/>
    <w:rsid w:val="00CF6172"/>
    <w:rsid w:val="00CF68F6"/>
    <w:rsid w:val="00CF6F82"/>
    <w:rsid w:val="00CF70B6"/>
    <w:rsid w:val="00CF727B"/>
    <w:rsid w:val="00CF7661"/>
    <w:rsid w:val="00CF78E5"/>
    <w:rsid w:val="00CF7B61"/>
    <w:rsid w:val="00D00BE0"/>
    <w:rsid w:val="00D01182"/>
    <w:rsid w:val="00D01519"/>
    <w:rsid w:val="00D01D0F"/>
    <w:rsid w:val="00D02023"/>
    <w:rsid w:val="00D024C6"/>
    <w:rsid w:val="00D02BF2"/>
    <w:rsid w:val="00D0314B"/>
    <w:rsid w:val="00D03297"/>
    <w:rsid w:val="00D03D81"/>
    <w:rsid w:val="00D04034"/>
    <w:rsid w:val="00D042EA"/>
    <w:rsid w:val="00D04DD7"/>
    <w:rsid w:val="00D04FDB"/>
    <w:rsid w:val="00D05996"/>
    <w:rsid w:val="00D060DE"/>
    <w:rsid w:val="00D06526"/>
    <w:rsid w:val="00D06882"/>
    <w:rsid w:val="00D06C50"/>
    <w:rsid w:val="00D06D02"/>
    <w:rsid w:val="00D06DDB"/>
    <w:rsid w:val="00D0742D"/>
    <w:rsid w:val="00D0748F"/>
    <w:rsid w:val="00D07823"/>
    <w:rsid w:val="00D07AEB"/>
    <w:rsid w:val="00D07C5C"/>
    <w:rsid w:val="00D07D95"/>
    <w:rsid w:val="00D10291"/>
    <w:rsid w:val="00D1047F"/>
    <w:rsid w:val="00D10598"/>
    <w:rsid w:val="00D105CA"/>
    <w:rsid w:val="00D106C3"/>
    <w:rsid w:val="00D10B23"/>
    <w:rsid w:val="00D110BF"/>
    <w:rsid w:val="00D115B2"/>
    <w:rsid w:val="00D121AE"/>
    <w:rsid w:val="00D123A9"/>
    <w:rsid w:val="00D1276E"/>
    <w:rsid w:val="00D128A2"/>
    <w:rsid w:val="00D1308A"/>
    <w:rsid w:val="00D131F7"/>
    <w:rsid w:val="00D1331E"/>
    <w:rsid w:val="00D135AD"/>
    <w:rsid w:val="00D13AAB"/>
    <w:rsid w:val="00D141DE"/>
    <w:rsid w:val="00D14F95"/>
    <w:rsid w:val="00D15103"/>
    <w:rsid w:val="00D1532C"/>
    <w:rsid w:val="00D154BB"/>
    <w:rsid w:val="00D15688"/>
    <w:rsid w:val="00D15707"/>
    <w:rsid w:val="00D15731"/>
    <w:rsid w:val="00D15980"/>
    <w:rsid w:val="00D15B1C"/>
    <w:rsid w:val="00D15DC2"/>
    <w:rsid w:val="00D1689E"/>
    <w:rsid w:val="00D16985"/>
    <w:rsid w:val="00D16EEC"/>
    <w:rsid w:val="00D174A2"/>
    <w:rsid w:val="00D17A18"/>
    <w:rsid w:val="00D17EF3"/>
    <w:rsid w:val="00D17FE3"/>
    <w:rsid w:val="00D20AD1"/>
    <w:rsid w:val="00D20D49"/>
    <w:rsid w:val="00D2117D"/>
    <w:rsid w:val="00D21516"/>
    <w:rsid w:val="00D2161E"/>
    <w:rsid w:val="00D21916"/>
    <w:rsid w:val="00D21921"/>
    <w:rsid w:val="00D21BFF"/>
    <w:rsid w:val="00D2297D"/>
    <w:rsid w:val="00D232F9"/>
    <w:rsid w:val="00D23458"/>
    <w:rsid w:val="00D235FE"/>
    <w:rsid w:val="00D23737"/>
    <w:rsid w:val="00D24287"/>
    <w:rsid w:val="00D242A8"/>
    <w:rsid w:val="00D24B45"/>
    <w:rsid w:val="00D255AD"/>
    <w:rsid w:val="00D255B5"/>
    <w:rsid w:val="00D25868"/>
    <w:rsid w:val="00D259B2"/>
    <w:rsid w:val="00D26298"/>
    <w:rsid w:val="00D264B9"/>
    <w:rsid w:val="00D26506"/>
    <w:rsid w:val="00D26CE5"/>
    <w:rsid w:val="00D2701C"/>
    <w:rsid w:val="00D2712F"/>
    <w:rsid w:val="00D274B8"/>
    <w:rsid w:val="00D27546"/>
    <w:rsid w:val="00D27AFF"/>
    <w:rsid w:val="00D27BAE"/>
    <w:rsid w:val="00D27FDD"/>
    <w:rsid w:val="00D30106"/>
    <w:rsid w:val="00D3057B"/>
    <w:rsid w:val="00D30806"/>
    <w:rsid w:val="00D30E92"/>
    <w:rsid w:val="00D30EC2"/>
    <w:rsid w:val="00D30F65"/>
    <w:rsid w:val="00D3109D"/>
    <w:rsid w:val="00D317C6"/>
    <w:rsid w:val="00D31A8C"/>
    <w:rsid w:val="00D31DEA"/>
    <w:rsid w:val="00D3223C"/>
    <w:rsid w:val="00D32B6E"/>
    <w:rsid w:val="00D32B71"/>
    <w:rsid w:val="00D32E14"/>
    <w:rsid w:val="00D32F9E"/>
    <w:rsid w:val="00D33129"/>
    <w:rsid w:val="00D3352A"/>
    <w:rsid w:val="00D33DC6"/>
    <w:rsid w:val="00D33DF2"/>
    <w:rsid w:val="00D343CC"/>
    <w:rsid w:val="00D34575"/>
    <w:rsid w:val="00D34626"/>
    <w:rsid w:val="00D3473A"/>
    <w:rsid w:val="00D34897"/>
    <w:rsid w:val="00D35043"/>
    <w:rsid w:val="00D353B6"/>
    <w:rsid w:val="00D35A4E"/>
    <w:rsid w:val="00D35CB4"/>
    <w:rsid w:val="00D366C6"/>
    <w:rsid w:val="00D36855"/>
    <w:rsid w:val="00D36C21"/>
    <w:rsid w:val="00D3707A"/>
    <w:rsid w:val="00D372F5"/>
    <w:rsid w:val="00D37328"/>
    <w:rsid w:val="00D40A60"/>
    <w:rsid w:val="00D41184"/>
    <w:rsid w:val="00D41419"/>
    <w:rsid w:val="00D41855"/>
    <w:rsid w:val="00D41DB4"/>
    <w:rsid w:val="00D41F65"/>
    <w:rsid w:val="00D42110"/>
    <w:rsid w:val="00D423D0"/>
    <w:rsid w:val="00D427DE"/>
    <w:rsid w:val="00D42968"/>
    <w:rsid w:val="00D42A93"/>
    <w:rsid w:val="00D42BC9"/>
    <w:rsid w:val="00D42D77"/>
    <w:rsid w:val="00D435A2"/>
    <w:rsid w:val="00D43782"/>
    <w:rsid w:val="00D4379E"/>
    <w:rsid w:val="00D437A1"/>
    <w:rsid w:val="00D44CE7"/>
    <w:rsid w:val="00D44E37"/>
    <w:rsid w:val="00D44EAA"/>
    <w:rsid w:val="00D44F90"/>
    <w:rsid w:val="00D452C2"/>
    <w:rsid w:val="00D453BA"/>
    <w:rsid w:val="00D45459"/>
    <w:rsid w:val="00D456AD"/>
    <w:rsid w:val="00D45AF0"/>
    <w:rsid w:val="00D45CCF"/>
    <w:rsid w:val="00D45E1E"/>
    <w:rsid w:val="00D46318"/>
    <w:rsid w:val="00D46331"/>
    <w:rsid w:val="00D4643E"/>
    <w:rsid w:val="00D466F8"/>
    <w:rsid w:val="00D47630"/>
    <w:rsid w:val="00D47980"/>
    <w:rsid w:val="00D47C3D"/>
    <w:rsid w:val="00D47E7B"/>
    <w:rsid w:val="00D5076B"/>
    <w:rsid w:val="00D50986"/>
    <w:rsid w:val="00D50C76"/>
    <w:rsid w:val="00D50CD2"/>
    <w:rsid w:val="00D512E1"/>
    <w:rsid w:val="00D5198E"/>
    <w:rsid w:val="00D51DAE"/>
    <w:rsid w:val="00D5234B"/>
    <w:rsid w:val="00D525AD"/>
    <w:rsid w:val="00D52A77"/>
    <w:rsid w:val="00D532D8"/>
    <w:rsid w:val="00D537D6"/>
    <w:rsid w:val="00D538AB"/>
    <w:rsid w:val="00D53A12"/>
    <w:rsid w:val="00D53B4E"/>
    <w:rsid w:val="00D53C4F"/>
    <w:rsid w:val="00D54415"/>
    <w:rsid w:val="00D54D83"/>
    <w:rsid w:val="00D54E97"/>
    <w:rsid w:val="00D55449"/>
    <w:rsid w:val="00D56521"/>
    <w:rsid w:val="00D565CC"/>
    <w:rsid w:val="00D56B3E"/>
    <w:rsid w:val="00D56F22"/>
    <w:rsid w:val="00D57142"/>
    <w:rsid w:val="00D572C9"/>
    <w:rsid w:val="00D574D5"/>
    <w:rsid w:val="00D5765F"/>
    <w:rsid w:val="00D600F5"/>
    <w:rsid w:val="00D60608"/>
    <w:rsid w:val="00D60AF1"/>
    <w:rsid w:val="00D60E7E"/>
    <w:rsid w:val="00D61059"/>
    <w:rsid w:val="00D614AF"/>
    <w:rsid w:val="00D618C5"/>
    <w:rsid w:val="00D6197C"/>
    <w:rsid w:val="00D619E8"/>
    <w:rsid w:val="00D62185"/>
    <w:rsid w:val="00D62CE9"/>
    <w:rsid w:val="00D62DDE"/>
    <w:rsid w:val="00D62F60"/>
    <w:rsid w:val="00D6305C"/>
    <w:rsid w:val="00D63238"/>
    <w:rsid w:val="00D63383"/>
    <w:rsid w:val="00D6443F"/>
    <w:rsid w:val="00D64790"/>
    <w:rsid w:val="00D647AD"/>
    <w:rsid w:val="00D64DF4"/>
    <w:rsid w:val="00D65039"/>
    <w:rsid w:val="00D650B5"/>
    <w:rsid w:val="00D650D2"/>
    <w:rsid w:val="00D65649"/>
    <w:rsid w:val="00D65799"/>
    <w:rsid w:val="00D65B60"/>
    <w:rsid w:val="00D666BD"/>
    <w:rsid w:val="00D666E5"/>
    <w:rsid w:val="00D66838"/>
    <w:rsid w:val="00D6683A"/>
    <w:rsid w:val="00D66929"/>
    <w:rsid w:val="00D66ADB"/>
    <w:rsid w:val="00D66B3C"/>
    <w:rsid w:val="00D66CA5"/>
    <w:rsid w:val="00D67389"/>
    <w:rsid w:val="00D677F3"/>
    <w:rsid w:val="00D67FCC"/>
    <w:rsid w:val="00D70724"/>
    <w:rsid w:val="00D70DD6"/>
    <w:rsid w:val="00D713F4"/>
    <w:rsid w:val="00D71465"/>
    <w:rsid w:val="00D71628"/>
    <w:rsid w:val="00D71907"/>
    <w:rsid w:val="00D71EB4"/>
    <w:rsid w:val="00D722E9"/>
    <w:rsid w:val="00D7322D"/>
    <w:rsid w:val="00D73312"/>
    <w:rsid w:val="00D73529"/>
    <w:rsid w:val="00D73C4B"/>
    <w:rsid w:val="00D73D85"/>
    <w:rsid w:val="00D748C8"/>
    <w:rsid w:val="00D748F6"/>
    <w:rsid w:val="00D74A26"/>
    <w:rsid w:val="00D74A4E"/>
    <w:rsid w:val="00D755A5"/>
    <w:rsid w:val="00D75AC7"/>
    <w:rsid w:val="00D75B3A"/>
    <w:rsid w:val="00D75E51"/>
    <w:rsid w:val="00D76083"/>
    <w:rsid w:val="00D76094"/>
    <w:rsid w:val="00D7668F"/>
    <w:rsid w:val="00D769ED"/>
    <w:rsid w:val="00D76EB9"/>
    <w:rsid w:val="00D779AF"/>
    <w:rsid w:val="00D77C77"/>
    <w:rsid w:val="00D802E7"/>
    <w:rsid w:val="00D8073C"/>
    <w:rsid w:val="00D80D30"/>
    <w:rsid w:val="00D80E70"/>
    <w:rsid w:val="00D80F74"/>
    <w:rsid w:val="00D816B6"/>
    <w:rsid w:val="00D81975"/>
    <w:rsid w:val="00D81A01"/>
    <w:rsid w:val="00D81C48"/>
    <w:rsid w:val="00D81E1E"/>
    <w:rsid w:val="00D822DC"/>
    <w:rsid w:val="00D8238C"/>
    <w:rsid w:val="00D8258E"/>
    <w:rsid w:val="00D825DC"/>
    <w:rsid w:val="00D830F9"/>
    <w:rsid w:val="00D8367C"/>
    <w:rsid w:val="00D837A0"/>
    <w:rsid w:val="00D838A8"/>
    <w:rsid w:val="00D8439C"/>
    <w:rsid w:val="00D84527"/>
    <w:rsid w:val="00D845C1"/>
    <w:rsid w:val="00D84D8E"/>
    <w:rsid w:val="00D85005"/>
    <w:rsid w:val="00D8521A"/>
    <w:rsid w:val="00D853B3"/>
    <w:rsid w:val="00D857B4"/>
    <w:rsid w:val="00D85937"/>
    <w:rsid w:val="00D85971"/>
    <w:rsid w:val="00D85A9D"/>
    <w:rsid w:val="00D85DB1"/>
    <w:rsid w:val="00D85EC2"/>
    <w:rsid w:val="00D86387"/>
    <w:rsid w:val="00D8664F"/>
    <w:rsid w:val="00D86EFA"/>
    <w:rsid w:val="00D870B9"/>
    <w:rsid w:val="00D87C55"/>
    <w:rsid w:val="00D87FDE"/>
    <w:rsid w:val="00D90126"/>
    <w:rsid w:val="00D904A6"/>
    <w:rsid w:val="00D9097D"/>
    <w:rsid w:val="00D90D6C"/>
    <w:rsid w:val="00D91128"/>
    <w:rsid w:val="00D9129E"/>
    <w:rsid w:val="00D91D56"/>
    <w:rsid w:val="00D92278"/>
    <w:rsid w:val="00D92920"/>
    <w:rsid w:val="00D92EF1"/>
    <w:rsid w:val="00D936EC"/>
    <w:rsid w:val="00D9437A"/>
    <w:rsid w:val="00D946DF"/>
    <w:rsid w:val="00D956FC"/>
    <w:rsid w:val="00D957CD"/>
    <w:rsid w:val="00D95C3A"/>
    <w:rsid w:val="00D967DB"/>
    <w:rsid w:val="00D96D98"/>
    <w:rsid w:val="00D9735E"/>
    <w:rsid w:val="00D975DA"/>
    <w:rsid w:val="00D976A3"/>
    <w:rsid w:val="00D97C5E"/>
    <w:rsid w:val="00D97CFE"/>
    <w:rsid w:val="00DA00F5"/>
    <w:rsid w:val="00DA0846"/>
    <w:rsid w:val="00DA0DBE"/>
    <w:rsid w:val="00DA11F9"/>
    <w:rsid w:val="00DA1334"/>
    <w:rsid w:val="00DA1585"/>
    <w:rsid w:val="00DA29FC"/>
    <w:rsid w:val="00DA316A"/>
    <w:rsid w:val="00DA395A"/>
    <w:rsid w:val="00DA3983"/>
    <w:rsid w:val="00DA3B62"/>
    <w:rsid w:val="00DA3BF5"/>
    <w:rsid w:val="00DA3D04"/>
    <w:rsid w:val="00DA47E8"/>
    <w:rsid w:val="00DA48EF"/>
    <w:rsid w:val="00DA53AC"/>
    <w:rsid w:val="00DA546C"/>
    <w:rsid w:val="00DA58DD"/>
    <w:rsid w:val="00DA5A6F"/>
    <w:rsid w:val="00DA6DB2"/>
    <w:rsid w:val="00DA72B6"/>
    <w:rsid w:val="00DA766D"/>
    <w:rsid w:val="00DA7F8F"/>
    <w:rsid w:val="00DB000F"/>
    <w:rsid w:val="00DB0551"/>
    <w:rsid w:val="00DB05AE"/>
    <w:rsid w:val="00DB0768"/>
    <w:rsid w:val="00DB0BA3"/>
    <w:rsid w:val="00DB0F1F"/>
    <w:rsid w:val="00DB102B"/>
    <w:rsid w:val="00DB116E"/>
    <w:rsid w:val="00DB1913"/>
    <w:rsid w:val="00DB1E45"/>
    <w:rsid w:val="00DB20A9"/>
    <w:rsid w:val="00DB23CD"/>
    <w:rsid w:val="00DB24C3"/>
    <w:rsid w:val="00DB2856"/>
    <w:rsid w:val="00DB4015"/>
    <w:rsid w:val="00DB4485"/>
    <w:rsid w:val="00DB45AB"/>
    <w:rsid w:val="00DB48AD"/>
    <w:rsid w:val="00DB4AA7"/>
    <w:rsid w:val="00DB4C45"/>
    <w:rsid w:val="00DB4D25"/>
    <w:rsid w:val="00DB4EAD"/>
    <w:rsid w:val="00DB51A8"/>
    <w:rsid w:val="00DB51AE"/>
    <w:rsid w:val="00DB567C"/>
    <w:rsid w:val="00DB57C3"/>
    <w:rsid w:val="00DB5B09"/>
    <w:rsid w:val="00DB5E7E"/>
    <w:rsid w:val="00DB6416"/>
    <w:rsid w:val="00DB658E"/>
    <w:rsid w:val="00DB6709"/>
    <w:rsid w:val="00DB7448"/>
    <w:rsid w:val="00DB785B"/>
    <w:rsid w:val="00DB790D"/>
    <w:rsid w:val="00DB796E"/>
    <w:rsid w:val="00DB7CFE"/>
    <w:rsid w:val="00DC0B5B"/>
    <w:rsid w:val="00DC156E"/>
    <w:rsid w:val="00DC17B5"/>
    <w:rsid w:val="00DC1C54"/>
    <w:rsid w:val="00DC1D87"/>
    <w:rsid w:val="00DC1E55"/>
    <w:rsid w:val="00DC20CE"/>
    <w:rsid w:val="00DC2130"/>
    <w:rsid w:val="00DC2227"/>
    <w:rsid w:val="00DC268C"/>
    <w:rsid w:val="00DC2AC5"/>
    <w:rsid w:val="00DC30E0"/>
    <w:rsid w:val="00DC31AB"/>
    <w:rsid w:val="00DC3A30"/>
    <w:rsid w:val="00DC3C58"/>
    <w:rsid w:val="00DC3EFB"/>
    <w:rsid w:val="00DC404D"/>
    <w:rsid w:val="00DC420F"/>
    <w:rsid w:val="00DC4EB3"/>
    <w:rsid w:val="00DC52FB"/>
    <w:rsid w:val="00DC5443"/>
    <w:rsid w:val="00DC5AB9"/>
    <w:rsid w:val="00DC5AC7"/>
    <w:rsid w:val="00DC7082"/>
    <w:rsid w:val="00DC72A1"/>
    <w:rsid w:val="00DC74A0"/>
    <w:rsid w:val="00DC78C7"/>
    <w:rsid w:val="00DD044B"/>
    <w:rsid w:val="00DD117C"/>
    <w:rsid w:val="00DD1319"/>
    <w:rsid w:val="00DD1E0E"/>
    <w:rsid w:val="00DD1F43"/>
    <w:rsid w:val="00DD20D5"/>
    <w:rsid w:val="00DD2C12"/>
    <w:rsid w:val="00DD2DCC"/>
    <w:rsid w:val="00DD2F21"/>
    <w:rsid w:val="00DD30ED"/>
    <w:rsid w:val="00DD34DC"/>
    <w:rsid w:val="00DD34E4"/>
    <w:rsid w:val="00DD37D0"/>
    <w:rsid w:val="00DD39DB"/>
    <w:rsid w:val="00DD39ED"/>
    <w:rsid w:val="00DD3A88"/>
    <w:rsid w:val="00DD3C3E"/>
    <w:rsid w:val="00DD4220"/>
    <w:rsid w:val="00DD4221"/>
    <w:rsid w:val="00DD43EF"/>
    <w:rsid w:val="00DD457B"/>
    <w:rsid w:val="00DD4813"/>
    <w:rsid w:val="00DD4967"/>
    <w:rsid w:val="00DD6286"/>
    <w:rsid w:val="00DD654C"/>
    <w:rsid w:val="00DD6838"/>
    <w:rsid w:val="00DD733F"/>
    <w:rsid w:val="00DD756E"/>
    <w:rsid w:val="00DD77DF"/>
    <w:rsid w:val="00DD7B81"/>
    <w:rsid w:val="00DD7EAC"/>
    <w:rsid w:val="00DE0E6F"/>
    <w:rsid w:val="00DE11BF"/>
    <w:rsid w:val="00DE121F"/>
    <w:rsid w:val="00DE1246"/>
    <w:rsid w:val="00DE1643"/>
    <w:rsid w:val="00DE16F8"/>
    <w:rsid w:val="00DE192D"/>
    <w:rsid w:val="00DE19F5"/>
    <w:rsid w:val="00DE1FC2"/>
    <w:rsid w:val="00DE23C9"/>
    <w:rsid w:val="00DE2744"/>
    <w:rsid w:val="00DE276F"/>
    <w:rsid w:val="00DE2AD8"/>
    <w:rsid w:val="00DE2BE5"/>
    <w:rsid w:val="00DE2E7E"/>
    <w:rsid w:val="00DE2FFE"/>
    <w:rsid w:val="00DE3108"/>
    <w:rsid w:val="00DE319A"/>
    <w:rsid w:val="00DE325D"/>
    <w:rsid w:val="00DE3347"/>
    <w:rsid w:val="00DE37FF"/>
    <w:rsid w:val="00DE39F1"/>
    <w:rsid w:val="00DE3A93"/>
    <w:rsid w:val="00DE3D77"/>
    <w:rsid w:val="00DE44E4"/>
    <w:rsid w:val="00DE4720"/>
    <w:rsid w:val="00DE504A"/>
    <w:rsid w:val="00DE51CF"/>
    <w:rsid w:val="00DE53D0"/>
    <w:rsid w:val="00DE53F2"/>
    <w:rsid w:val="00DE56FE"/>
    <w:rsid w:val="00DE57BD"/>
    <w:rsid w:val="00DE5872"/>
    <w:rsid w:val="00DE6959"/>
    <w:rsid w:val="00DE6B83"/>
    <w:rsid w:val="00DE796B"/>
    <w:rsid w:val="00DE7D88"/>
    <w:rsid w:val="00DF0621"/>
    <w:rsid w:val="00DF09A7"/>
    <w:rsid w:val="00DF09FE"/>
    <w:rsid w:val="00DF0B9D"/>
    <w:rsid w:val="00DF0DC8"/>
    <w:rsid w:val="00DF0DD6"/>
    <w:rsid w:val="00DF17A1"/>
    <w:rsid w:val="00DF19CE"/>
    <w:rsid w:val="00DF1B0B"/>
    <w:rsid w:val="00DF1BB9"/>
    <w:rsid w:val="00DF1F8F"/>
    <w:rsid w:val="00DF2245"/>
    <w:rsid w:val="00DF27BD"/>
    <w:rsid w:val="00DF2AB9"/>
    <w:rsid w:val="00DF2D28"/>
    <w:rsid w:val="00DF2DD4"/>
    <w:rsid w:val="00DF2F0B"/>
    <w:rsid w:val="00DF3289"/>
    <w:rsid w:val="00DF3323"/>
    <w:rsid w:val="00DF36A8"/>
    <w:rsid w:val="00DF3726"/>
    <w:rsid w:val="00DF374C"/>
    <w:rsid w:val="00DF396F"/>
    <w:rsid w:val="00DF4A24"/>
    <w:rsid w:val="00DF4AD0"/>
    <w:rsid w:val="00DF4EA5"/>
    <w:rsid w:val="00DF5198"/>
    <w:rsid w:val="00DF53AD"/>
    <w:rsid w:val="00DF5529"/>
    <w:rsid w:val="00DF5A29"/>
    <w:rsid w:val="00DF5B84"/>
    <w:rsid w:val="00DF5DCF"/>
    <w:rsid w:val="00DF6704"/>
    <w:rsid w:val="00DF6BBC"/>
    <w:rsid w:val="00DF6C61"/>
    <w:rsid w:val="00DF6EF8"/>
    <w:rsid w:val="00DF76DF"/>
    <w:rsid w:val="00DF7708"/>
    <w:rsid w:val="00DF7823"/>
    <w:rsid w:val="00DF7870"/>
    <w:rsid w:val="00DF7F2D"/>
    <w:rsid w:val="00DF7F5B"/>
    <w:rsid w:val="00E001A1"/>
    <w:rsid w:val="00E0023C"/>
    <w:rsid w:val="00E0061A"/>
    <w:rsid w:val="00E00824"/>
    <w:rsid w:val="00E01F41"/>
    <w:rsid w:val="00E02155"/>
    <w:rsid w:val="00E02BA2"/>
    <w:rsid w:val="00E02D56"/>
    <w:rsid w:val="00E02DDE"/>
    <w:rsid w:val="00E031B6"/>
    <w:rsid w:val="00E033E6"/>
    <w:rsid w:val="00E039D8"/>
    <w:rsid w:val="00E03B21"/>
    <w:rsid w:val="00E03B46"/>
    <w:rsid w:val="00E03B49"/>
    <w:rsid w:val="00E03DC8"/>
    <w:rsid w:val="00E04FBD"/>
    <w:rsid w:val="00E0520E"/>
    <w:rsid w:val="00E052B5"/>
    <w:rsid w:val="00E058BE"/>
    <w:rsid w:val="00E06992"/>
    <w:rsid w:val="00E06CFC"/>
    <w:rsid w:val="00E0707A"/>
    <w:rsid w:val="00E070FD"/>
    <w:rsid w:val="00E07460"/>
    <w:rsid w:val="00E07778"/>
    <w:rsid w:val="00E07B88"/>
    <w:rsid w:val="00E07D3E"/>
    <w:rsid w:val="00E07F1B"/>
    <w:rsid w:val="00E10447"/>
    <w:rsid w:val="00E10A86"/>
    <w:rsid w:val="00E1109A"/>
    <w:rsid w:val="00E11480"/>
    <w:rsid w:val="00E1179C"/>
    <w:rsid w:val="00E118DF"/>
    <w:rsid w:val="00E11B24"/>
    <w:rsid w:val="00E12CBC"/>
    <w:rsid w:val="00E12CDB"/>
    <w:rsid w:val="00E12E1D"/>
    <w:rsid w:val="00E132EE"/>
    <w:rsid w:val="00E134E5"/>
    <w:rsid w:val="00E1374E"/>
    <w:rsid w:val="00E13BF4"/>
    <w:rsid w:val="00E13DAE"/>
    <w:rsid w:val="00E14379"/>
    <w:rsid w:val="00E14483"/>
    <w:rsid w:val="00E145D1"/>
    <w:rsid w:val="00E14E13"/>
    <w:rsid w:val="00E15410"/>
    <w:rsid w:val="00E15499"/>
    <w:rsid w:val="00E15709"/>
    <w:rsid w:val="00E15AA8"/>
    <w:rsid w:val="00E15B89"/>
    <w:rsid w:val="00E15F44"/>
    <w:rsid w:val="00E160D1"/>
    <w:rsid w:val="00E1616B"/>
    <w:rsid w:val="00E16179"/>
    <w:rsid w:val="00E163C7"/>
    <w:rsid w:val="00E16825"/>
    <w:rsid w:val="00E16C9D"/>
    <w:rsid w:val="00E17089"/>
    <w:rsid w:val="00E178A5"/>
    <w:rsid w:val="00E17BF2"/>
    <w:rsid w:val="00E17E37"/>
    <w:rsid w:val="00E201C4"/>
    <w:rsid w:val="00E205FE"/>
    <w:rsid w:val="00E20A75"/>
    <w:rsid w:val="00E20C82"/>
    <w:rsid w:val="00E20C87"/>
    <w:rsid w:val="00E210A7"/>
    <w:rsid w:val="00E2144D"/>
    <w:rsid w:val="00E21AD0"/>
    <w:rsid w:val="00E21BAC"/>
    <w:rsid w:val="00E21C40"/>
    <w:rsid w:val="00E21D1C"/>
    <w:rsid w:val="00E21F35"/>
    <w:rsid w:val="00E225D9"/>
    <w:rsid w:val="00E22612"/>
    <w:rsid w:val="00E228BE"/>
    <w:rsid w:val="00E22B8A"/>
    <w:rsid w:val="00E22CE3"/>
    <w:rsid w:val="00E22D4F"/>
    <w:rsid w:val="00E22D58"/>
    <w:rsid w:val="00E22DD5"/>
    <w:rsid w:val="00E23A4E"/>
    <w:rsid w:val="00E23BE3"/>
    <w:rsid w:val="00E23D42"/>
    <w:rsid w:val="00E240FB"/>
    <w:rsid w:val="00E24676"/>
    <w:rsid w:val="00E24E40"/>
    <w:rsid w:val="00E24E9C"/>
    <w:rsid w:val="00E24EFC"/>
    <w:rsid w:val="00E25269"/>
    <w:rsid w:val="00E25C26"/>
    <w:rsid w:val="00E25C2A"/>
    <w:rsid w:val="00E25CB1"/>
    <w:rsid w:val="00E25E73"/>
    <w:rsid w:val="00E25FD4"/>
    <w:rsid w:val="00E26632"/>
    <w:rsid w:val="00E270AB"/>
    <w:rsid w:val="00E27267"/>
    <w:rsid w:val="00E272CE"/>
    <w:rsid w:val="00E273EC"/>
    <w:rsid w:val="00E2766E"/>
    <w:rsid w:val="00E27812"/>
    <w:rsid w:val="00E2791B"/>
    <w:rsid w:val="00E27B2F"/>
    <w:rsid w:val="00E27B73"/>
    <w:rsid w:val="00E27BC5"/>
    <w:rsid w:val="00E30556"/>
    <w:rsid w:val="00E306CD"/>
    <w:rsid w:val="00E30876"/>
    <w:rsid w:val="00E3109B"/>
    <w:rsid w:val="00E3122F"/>
    <w:rsid w:val="00E31609"/>
    <w:rsid w:val="00E316C5"/>
    <w:rsid w:val="00E31725"/>
    <w:rsid w:val="00E31B18"/>
    <w:rsid w:val="00E32684"/>
    <w:rsid w:val="00E32B07"/>
    <w:rsid w:val="00E32B2C"/>
    <w:rsid w:val="00E32D24"/>
    <w:rsid w:val="00E337C8"/>
    <w:rsid w:val="00E3380A"/>
    <w:rsid w:val="00E33D6C"/>
    <w:rsid w:val="00E340FC"/>
    <w:rsid w:val="00E341EE"/>
    <w:rsid w:val="00E3455A"/>
    <w:rsid w:val="00E347E2"/>
    <w:rsid w:val="00E3491B"/>
    <w:rsid w:val="00E350F6"/>
    <w:rsid w:val="00E3549F"/>
    <w:rsid w:val="00E35589"/>
    <w:rsid w:val="00E356D0"/>
    <w:rsid w:val="00E35F9B"/>
    <w:rsid w:val="00E3617F"/>
    <w:rsid w:val="00E36A4F"/>
    <w:rsid w:val="00E36A5C"/>
    <w:rsid w:val="00E36AC7"/>
    <w:rsid w:val="00E37403"/>
    <w:rsid w:val="00E375C1"/>
    <w:rsid w:val="00E37BBA"/>
    <w:rsid w:val="00E37DEC"/>
    <w:rsid w:val="00E400F2"/>
    <w:rsid w:val="00E404E9"/>
    <w:rsid w:val="00E40519"/>
    <w:rsid w:val="00E40A49"/>
    <w:rsid w:val="00E40A4B"/>
    <w:rsid w:val="00E40E8E"/>
    <w:rsid w:val="00E4138F"/>
    <w:rsid w:val="00E414C9"/>
    <w:rsid w:val="00E4155F"/>
    <w:rsid w:val="00E4176A"/>
    <w:rsid w:val="00E41E2D"/>
    <w:rsid w:val="00E41FFE"/>
    <w:rsid w:val="00E4260A"/>
    <w:rsid w:val="00E4286B"/>
    <w:rsid w:val="00E42CE9"/>
    <w:rsid w:val="00E42E7A"/>
    <w:rsid w:val="00E43323"/>
    <w:rsid w:val="00E43755"/>
    <w:rsid w:val="00E43B95"/>
    <w:rsid w:val="00E43DC0"/>
    <w:rsid w:val="00E4413A"/>
    <w:rsid w:val="00E4440D"/>
    <w:rsid w:val="00E444D0"/>
    <w:rsid w:val="00E44503"/>
    <w:rsid w:val="00E45D25"/>
    <w:rsid w:val="00E4615A"/>
    <w:rsid w:val="00E462CC"/>
    <w:rsid w:val="00E46465"/>
    <w:rsid w:val="00E46982"/>
    <w:rsid w:val="00E469C9"/>
    <w:rsid w:val="00E46A23"/>
    <w:rsid w:val="00E46B56"/>
    <w:rsid w:val="00E46CA1"/>
    <w:rsid w:val="00E472FC"/>
    <w:rsid w:val="00E47370"/>
    <w:rsid w:val="00E474B0"/>
    <w:rsid w:val="00E47B5A"/>
    <w:rsid w:val="00E47E2A"/>
    <w:rsid w:val="00E47EBD"/>
    <w:rsid w:val="00E50048"/>
    <w:rsid w:val="00E50465"/>
    <w:rsid w:val="00E50600"/>
    <w:rsid w:val="00E507FC"/>
    <w:rsid w:val="00E50D8F"/>
    <w:rsid w:val="00E511D5"/>
    <w:rsid w:val="00E51411"/>
    <w:rsid w:val="00E51AE4"/>
    <w:rsid w:val="00E51D65"/>
    <w:rsid w:val="00E5289F"/>
    <w:rsid w:val="00E52917"/>
    <w:rsid w:val="00E52A1A"/>
    <w:rsid w:val="00E52BFA"/>
    <w:rsid w:val="00E52CD2"/>
    <w:rsid w:val="00E5316F"/>
    <w:rsid w:val="00E53205"/>
    <w:rsid w:val="00E5321C"/>
    <w:rsid w:val="00E53515"/>
    <w:rsid w:val="00E54143"/>
    <w:rsid w:val="00E5416E"/>
    <w:rsid w:val="00E54358"/>
    <w:rsid w:val="00E54546"/>
    <w:rsid w:val="00E54635"/>
    <w:rsid w:val="00E54CE1"/>
    <w:rsid w:val="00E54D05"/>
    <w:rsid w:val="00E551AD"/>
    <w:rsid w:val="00E55480"/>
    <w:rsid w:val="00E558AF"/>
    <w:rsid w:val="00E55B64"/>
    <w:rsid w:val="00E55E36"/>
    <w:rsid w:val="00E55F7D"/>
    <w:rsid w:val="00E567B0"/>
    <w:rsid w:val="00E56D89"/>
    <w:rsid w:val="00E57039"/>
    <w:rsid w:val="00E573CF"/>
    <w:rsid w:val="00E57444"/>
    <w:rsid w:val="00E5755F"/>
    <w:rsid w:val="00E5768F"/>
    <w:rsid w:val="00E57C2F"/>
    <w:rsid w:val="00E57D98"/>
    <w:rsid w:val="00E60658"/>
    <w:rsid w:val="00E60A46"/>
    <w:rsid w:val="00E6153C"/>
    <w:rsid w:val="00E6206B"/>
    <w:rsid w:val="00E622ED"/>
    <w:rsid w:val="00E6247C"/>
    <w:rsid w:val="00E62615"/>
    <w:rsid w:val="00E62879"/>
    <w:rsid w:val="00E62C89"/>
    <w:rsid w:val="00E62E55"/>
    <w:rsid w:val="00E635F3"/>
    <w:rsid w:val="00E637BB"/>
    <w:rsid w:val="00E638EA"/>
    <w:rsid w:val="00E63DC1"/>
    <w:rsid w:val="00E64289"/>
    <w:rsid w:val="00E64374"/>
    <w:rsid w:val="00E6517B"/>
    <w:rsid w:val="00E6538D"/>
    <w:rsid w:val="00E657A9"/>
    <w:rsid w:val="00E65A17"/>
    <w:rsid w:val="00E66D12"/>
    <w:rsid w:val="00E66E00"/>
    <w:rsid w:val="00E66F17"/>
    <w:rsid w:val="00E670D9"/>
    <w:rsid w:val="00E673D5"/>
    <w:rsid w:val="00E67941"/>
    <w:rsid w:val="00E67DD4"/>
    <w:rsid w:val="00E700D1"/>
    <w:rsid w:val="00E7034E"/>
    <w:rsid w:val="00E704AF"/>
    <w:rsid w:val="00E70FF1"/>
    <w:rsid w:val="00E71271"/>
    <w:rsid w:val="00E71512"/>
    <w:rsid w:val="00E71C1F"/>
    <w:rsid w:val="00E71CE7"/>
    <w:rsid w:val="00E72A6A"/>
    <w:rsid w:val="00E72CD4"/>
    <w:rsid w:val="00E73058"/>
    <w:rsid w:val="00E73774"/>
    <w:rsid w:val="00E73BCC"/>
    <w:rsid w:val="00E73E78"/>
    <w:rsid w:val="00E74377"/>
    <w:rsid w:val="00E7457F"/>
    <w:rsid w:val="00E749AA"/>
    <w:rsid w:val="00E7509F"/>
    <w:rsid w:val="00E75738"/>
    <w:rsid w:val="00E75A4B"/>
    <w:rsid w:val="00E75C72"/>
    <w:rsid w:val="00E75DD4"/>
    <w:rsid w:val="00E75ED9"/>
    <w:rsid w:val="00E7605B"/>
    <w:rsid w:val="00E76411"/>
    <w:rsid w:val="00E767AB"/>
    <w:rsid w:val="00E76CE5"/>
    <w:rsid w:val="00E770E5"/>
    <w:rsid w:val="00E77192"/>
    <w:rsid w:val="00E77605"/>
    <w:rsid w:val="00E77A17"/>
    <w:rsid w:val="00E77A19"/>
    <w:rsid w:val="00E77A36"/>
    <w:rsid w:val="00E77B7F"/>
    <w:rsid w:val="00E77BCB"/>
    <w:rsid w:val="00E8020C"/>
    <w:rsid w:val="00E80DC1"/>
    <w:rsid w:val="00E81935"/>
    <w:rsid w:val="00E82083"/>
    <w:rsid w:val="00E83098"/>
    <w:rsid w:val="00E83113"/>
    <w:rsid w:val="00E83EDB"/>
    <w:rsid w:val="00E84179"/>
    <w:rsid w:val="00E84320"/>
    <w:rsid w:val="00E84C44"/>
    <w:rsid w:val="00E84FC5"/>
    <w:rsid w:val="00E85100"/>
    <w:rsid w:val="00E858D0"/>
    <w:rsid w:val="00E85AE1"/>
    <w:rsid w:val="00E85F25"/>
    <w:rsid w:val="00E85FD4"/>
    <w:rsid w:val="00E8620D"/>
    <w:rsid w:val="00E86DEF"/>
    <w:rsid w:val="00E86FD6"/>
    <w:rsid w:val="00E87BF4"/>
    <w:rsid w:val="00E902A8"/>
    <w:rsid w:val="00E90317"/>
    <w:rsid w:val="00E90429"/>
    <w:rsid w:val="00E90437"/>
    <w:rsid w:val="00E905AF"/>
    <w:rsid w:val="00E9065D"/>
    <w:rsid w:val="00E908EA"/>
    <w:rsid w:val="00E90EC5"/>
    <w:rsid w:val="00E91941"/>
    <w:rsid w:val="00E92116"/>
    <w:rsid w:val="00E92262"/>
    <w:rsid w:val="00E92900"/>
    <w:rsid w:val="00E929B0"/>
    <w:rsid w:val="00E92C85"/>
    <w:rsid w:val="00E92D97"/>
    <w:rsid w:val="00E93146"/>
    <w:rsid w:val="00E93656"/>
    <w:rsid w:val="00E93742"/>
    <w:rsid w:val="00E93C5F"/>
    <w:rsid w:val="00E9416E"/>
    <w:rsid w:val="00E94E5D"/>
    <w:rsid w:val="00E94E89"/>
    <w:rsid w:val="00E9513D"/>
    <w:rsid w:val="00E9577B"/>
    <w:rsid w:val="00E9602B"/>
    <w:rsid w:val="00E960DD"/>
    <w:rsid w:val="00E96B9E"/>
    <w:rsid w:val="00E96C16"/>
    <w:rsid w:val="00E96E96"/>
    <w:rsid w:val="00E970AD"/>
    <w:rsid w:val="00E97F9A"/>
    <w:rsid w:val="00EA0835"/>
    <w:rsid w:val="00EA089E"/>
    <w:rsid w:val="00EA09A5"/>
    <w:rsid w:val="00EA10CF"/>
    <w:rsid w:val="00EA11CE"/>
    <w:rsid w:val="00EA153B"/>
    <w:rsid w:val="00EA19B5"/>
    <w:rsid w:val="00EA23C6"/>
    <w:rsid w:val="00EA249A"/>
    <w:rsid w:val="00EA2508"/>
    <w:rsid w:val="00EA2572"/>
    <w:rsid w:val="00EA29B4"/>
    <w:rsid w:val="00EA2B8B"/>
    <w:rsid w:val="00EA2D04"/>
    <w:rsid w:val="00EA2EBA"/>
    <w:rsid w:val="00EA3216"/>
    <w:rsid w:val="00EA350C"/>
    <w:rsid w:val="00EA38B6"/>
    <w:rsid w:val="00EA38BE"/>
    <w:rsid w:val="00EA3A73"/>
    <w:rsid w:val="00EA3E07"/>
    <w:rsid w:val="00EA42ED"/>
    <w:rsid w:val="00EA43FD"/>
    <w:rsid w:val="00EA45C3"/>
    <w:rsid w:val="00EA4A51"/>
    <w:rsid w:val="00EA4E10"/>
    <w:rsid w:val="00EA4E16"/>
    <w:rsid w:val="00EA50B7"/>
    <w:rsid w:val="00EA5169"/>
    <w:rsid w:val="00EA6376"/>
    <w:rsid w:val="00EA6506"/>
    <w:rsid w:val="00EA650D"/>
    <w:rsid w:val="00EA6515"/>
    <w:rsid w:val="00EA6550"/>
    <w:rsid w:val="00EA672D"/>
    <w:rsid w:val="00EA6D8D"/>
    <w:rsid w:val="00EA6F8E"/>
    <w:rsid w:val="00EA7524"/>
    <w:rsid w:val="00EA79A2"/>
    <w:rsid w:val="00EA7ECA"/>
    <w:rsid w:val="00EB0224"/>
    <w:rsid w:val="00EB0563"/>
    <w:rsid w:val="00EB05C3"/>
    <w:rsid w:val="00EB05D3"/>
    <w:rsid w:val="00EB0B9C"/>
    <w:rsid w:val="00EB0D12"/>
    <w:rsid w:val="00EB0E20"/>
    <w:rsid w:val="00EB13D6"/>
    <w:rsid w:val="00EB2338"/>
    <w:rsid w:val="00EB2B72"/>
    <w:rsid w:val="00EB2FD3"/>
    <w:rsid w:val="00EB3601"/>
    <w:rsid w:val="00EB39E1"/>
    <w:rsid w:val="00EB3BA6"/>
    <w:rsid w:val="00EB42C3"/>
    <w:rsid w:val="00EB4A11"/>
    <w:rsid w:val="00EB5B84"/>
    <w:rsid w:val="00EB5BEE"/>
    <w:rsid w:val="00EB5F12"/>
    <w:rsid w:val="00EB5F68"/>
    <w:rsid w:val="00EB608A"/>
    <w:rsid w:val="00EB6746"/>
    <w:rsid w:val="00EB6AC8"/>
    <w:rsid w:val="00EB6CDD"/>
    <w:rsid w:val="00EB6EA0"/>
    <w:rsid w:val="00EB71E2"/>
    <w:rsid w:val="00EB7642"/>
    <w:rsid w:val="00EB7911"/>
    <w:rsid w:val="00EC03D1"/>
    <w:rsid w:val="00EC09CB"/>
    <w:rsid w:val="00EC0BC8"/>
    <w:rsid w:val="00EC0FDF"/>
    <w:rsid w:val="00EC11DE"/>
    <w:rsid w:val="00EC17AE"/>
    <w:rsid w:val="00EC1AAF"/>
    <w:rsid w:val="00EC1B0D"/>
    <w:rsid w:val="00EC1EE7"/>
    <w:rsid w:val="00EC28F2"/>
    <w:rsid w:val="00EC294D"/>
    <w:rsid w:val="00EC2C8B"/>
    <w:rsid w:val="00EC2F92"/>
    <w:rsid w:val="00EC339B"/>
    <w:rsid w:val="00EC3B82"/>
    <w:rsid w:val="00EC3EA5"/>
    <w:rsid w:val="00EC3FDE"/>
    <w:rsid w:val="00EC44E4"/>
    <w:rsid w:val="00EC471C"/>
    <w:rsid w:val="00EC48EE"/>
    <w:rsid w:val="00EC511F"/>
    <w:rsid w:val="00EC5449"/>
    <w:rsid w:val="00EC5733"/>
    <w:rsid w:val="00EC588D"/>
    <w:rsid w:val="00EC6135"/>
    <w:rsid w:val="00EC64BD"/>
    <w:rsid w:val="00EC670E"/>
    <w:rsid w:val="00EC69B8"/>
    <w:rsid w:val="00EC6CF6"/>
    <w:rsid w:val="00EC6DA6"/>
    <w:rsid w:val="00EC75DA"/>
    <w:rsid w:val="00EC76F8"/>
    <w:rsid w:val="00EC78EC"/>
    <w:rsid w:val="00ED0269"/>
    <w:rsid w:val="00ED02AE"/>
    <w:rsid w:val="00ED07DD"/>
    <w:rsid w:val="00ED0F4B"/>
    <w:rsid w:val="00ED1461"/>
    <w:rsid w:val="00ED1636"/>
    <w:rsid w:val="00ED17BE"/>
    <w:rsid w:val="00ED1CFC"/>
    <w:rsid w:val="00ED20E7"/>
    <w:rsid w:val="00ED2332"/>
    <w:rsid w:val="00ED23B8"/>
    <w:rsid w:val="00ED280E"/>
    <w:rsid w:val="00ED2910"/>
    <w:rsid w:val="00ED3002"/>
    <w:rsid w:val="00ED3134"/>
    <w:rsid w:val="00ED33D4"/>
    <w:rsid w:val="00ED3A47"/>
    <w:rsid w:val="00ED3BD8"/>
    <w:rsid w:val="00ED4458"/>
    <w:rsid w:val="00ED45A2"/>
    <w:rsid w:val="00ED4785"/>
    <w:rsid w:val="00ED47AD"/>
    <w:rsid w:val="00ED484D"/>
    <w:rsid w:val="00ED51DB"/>
    <w:rsid w:val="00ED541A"/>
    <w:rsid w:val="00ED54B1"/>
    <w:rsid w:val="00ED5776"/>
    <w:rsid w:val="00ED59C5"/>
    <w:rsid w:val="00ED5CA8"/>
    <w:rsid w:val="00ED5CD8"/>
    <w:rsid w:val="00ED6315"/>
    <w:rsid w:val="00ED65A6"/>
    <w:rsid w:val="00ED6B66"/>
    <w:rsid w:val="00ED6C16"/>
    <w:rsid w:val="00ED6CDE"/>
    <w:rsid w:val="00ED6FF9"/>
    <w:rsid w:val="00ED7547"/>
    <w:rsid w:val="00ED75B5"/>
    <w:rsid w:val="00ED7645"/>
    <w:rsid w:val="00ED7948"/>
    <w:rsid w:val="00ED7994"/>
    <w:rsid w:val="00ED7A42"/>
    <w:rsid w:val="00ED7E49"/>
    <w:rsid w:val="00EE016D"/>
    <w:rsid w:val="00EE038B"/>
    <w:rsid w:val="00EE0C6B"/>
    <w:rsid w:val="00EE0CB3"/>
    <w:rsid w:val="00EE0D6B"/>
    <w:rsid w:val="00EE16CD"/>
    <w:rsid w:val="00EE1CBA"/>
    <w:rsid w:val="00EE220D"/>
    <w:rsid w:val="00EE255C"/>
    <w:rsid w:val="00EE265D"/>
    <w:rsid w:val="00EE2DFB"/>
    <w:rsid w:val="00EE322E"/>
    <w:rsid w:val="00EE3831"/>
    <w:rsid w:val="00EE3CD3"/>
    <w:rsid w:val="00EE3E0B"/>
    <w:rsid w:val="00EE3E5B"/>
    <w:rsid w:val="00EE40E0"/>
    <w:rsid w:val="00EE418F"/>
    <w:rsid w:val="00EE4356"/>
    <w:rsid w:val="00EE43E2"/>
    <w:rsid w:val="00EE457F"/>
    <w:rsid w:val="00EE4AB4"/>
    <w:rsid w:val="00EE4D5F"/>
    <w:rsid w:val="00EE4F03"/>
    <w:rsid w:val="00EE50D7"/>
    <w:rsid w:val="00EE5613"/>
    <w:rsid w:val="00EE5AA8"/>
    <w:rsid w:val="00EE62F6"/>
    <w:rsid w:val="00EE6326"/>
    <w:rsid w:val="00EE69E7"/>
    <w:rsid w:val="00EE6DA5"/>
    <w:rsid w:val="00EE733D"/>
    <w:rsid w:val="00EE7A2C"/>
    <w:rsid w:val="00EE7A3D"/>
    <w:rsid w:val="00EE7D97"/>
    <w:rsid w:val="00EF09D4"/>
    <w:rsid w:val="00EF0A31"/>
    <w:rsid w:val="00EF0AA3"/>
    <w:rsid w:val="00EF0DDA"/>
    <w:rsid w:val="00EF0F22"/>
    <w:rsid w:val="00EF149A"/>
    <w:rsid w:val="00EF1868"/>
    <w:rsid w:val="00EF1FFB"/>
    <w:rsid w:val="00EF201B"/>
    <w:rsid w:val="00EF20F6"/>
    <w:rsid w:val="00EF2155"/>
    <w:rsid w:val="00EF2313"/>
    <w:rsid w:val="00EF2C3A"/>
    <w:rsid w:val="00EF2CDC"/>
    <w:rsid w:val="00EF2E79"/>
    <w:rsid w:val="00EF3E08"/>
    <w:rsid w:val="00EF449B"/>
    <w:rsid w:val="00EF44A7"/>
    <w:rsid w:val="00EF4540"/>
    <w:rsid w:val="00EF4857"/>
    <w:rsid w:val="00EF4AB8"/>
    <w:rsid w:val="00EF4C70"/>
    <w:rsid w:val="00EF5011"/>
    <w:rsid w:val="00EF508C"/>
    <w:rsid w:val="00EF514E"/>
    <w:rsid w:val="00EF51C7"/>
    <w:rsid w:val="00EF536D"/>
    <w:rsid w:val="00EF5771"/>
    <w:rsid w:val="00EF57B5"/>
    <w:rsid w:val="00EF5975"/>
    <w:rsid w:val="00EF5BF4"/>
    <w:rsid w:val="00EF5C86"/>
    <w:rsid w:val="00EF5EC5"/>
    <w:rsid w:val="00EF5F1A"/>
    <w:rsid w:val="00EF630C"/>
    <w:rsid w:val="00EF67F7"/>
    <w:rsid w:val="00EF681A"/>
    <w:rsid w:val="00EF6F96"/>
    <w:rsid w:val="00EF7112"/>
    <w:rsid w:val="00EF7285"/>
    <w:rsid w:val="00EF7612"/>
    <w:rsid w:val="00EF7AAE"/>
    <w:rsid w:val="00EF7C70"/>
    <w:rsid w:val="00EF7DA7"/>
    <w:rsid w:val="00EF7E9D"/>
    <w:rsid w:val="00F00024"/>
    <w:rsid w:val="00F003D9"/>
    <w:rsid w:val="00F004E4"/>
    <w:rsid w:val="00F00513"/>
    <w:rsid w:val="00F00561"/>
    <w:rsid w:val="00F0090E"/>
    <w:rsid w:val="00F00A84"/>
    <w:rsid w:val="00F00AC4"/>
    <w:rsid w:val="00F00C10"/>
    <w:rsid w:val="00F00E3F"/>
    <w:rsid w:val="00F01167"/>
    <w:rsid w:val="00F015FD"/>
    <w:rsid w:val="00F0181A"/>
    <w:rsid w:val="00F021BB"/>
    <w:rsid w:val="00F027A1"/>
    <w:rsid w:val="00F027CE"/>
    <w:rsid w:val="00F02835"/>
    <w:rsid w:val="00F029CE"/>
    <w:rsid w:val="00F02C38"/>
    <w:rsid w:val="00F02DE6"/>
    <w:rsid w:val="00F02FE8"/>
    <w:rsid w:val="00F032F3"/>
    <w:rsid w:val="00F0338B"/>
    <w:rsid w:val="00F04047"/>
    <w:rsid w:val="00F046EC"/>
    <w:rsid w:val="00F048D5"/>
    <w:rsid w:val="00F05226"/>
    <w:rsid w:val="00F0642A"/>
    <w:rsid w:val="00F065C0"/>
    <w:rsid w:val="00F06600"/>
    <w:rsid w:val="00F0676C"/>
    <w:rsid w:val="00F0692D"/>
    <w:rsid w:val="00F06BA9"/>
    <w:rsid w:val="00F06C5F"/>
    <w:rsid w:val="00F06DEF"/>
    <w:rsid w:val="00F070BD"/>
    <w:rsid w:val="00F0730F"/>
    <w:rsid w:val="00F07B2F"/>
    <w:rsid w:val="00F07D58"/>
    <w:rsid w:val="00F1002C"/>
    <w:rsid w:val="00F101CF"/>
    <w:rsid w:val="00F104DA"/>
    <w:rsid w:val="00F10BE0"/>
    <w:rsid w:val="00F111A7"/>
    <w:rsid w:val="00F11632"/>
    <w:rsid w:val="00F1177C"/>
    <w:rsid w:val="00F12027"/>
    <w:rsid w:val="00F122AD"/>
    <w:rsid w:val="00F123CF"/>
    <w:rsid w:val="00F124B2"/>
    <w:rsid w:val="00F12598"/>
    <w:rsid w:val="00F127ED"/>
    <w:rsid w:val="00F12B3D"/>
    <w:rsid w:val="00F12CB4"/>
    <w:rsid w:val="00F13023"/>
    <w:rsid w:val="00F135E7"/>
    <w:rsid w:val="00F136E3"/>
    <w:rsid w:val="00F13791"/>
    <w:rsid w:val="00F137C4"/>
    <w:rsid w:val="00F1388E"/>
    <w:rsid w:val="00F13E78"/>
    <w:rsid w:val="00F14270"/>
    <w:rsid w:val="00F14D96"/>
    <w:rsid w:val="00F14ED1"/>
    <w:rsid w:val="00F15281"/>
    <w:rsid w:val="00F158C1"/>
    <w:rsid w:val="00F162A3"/>
    <w:rsid w:val="00F163F9"/>
    <w:rsid w:val="00F1668B"/>
    <w:rsid w:val="00F168E4"/>
    <w:rsid w:val="00F16B4F"/>
    <w:rsid w:val="00F1707A"/>
    <w:rsid w:val="00F174D6"/>
    <w:rsid w:val="00F1759F"/>
    <w:rsid w:val="00F176AB"/>
    <w:rsid w:val="00F1776C"/>
    <w:rsid w:val="00F17C6B"/>
    <w:rsid w:val="00F17DFF"/>
    <w:rsid w:val="00F20069"/>
    <w:rsid w:val="00F20F26"/>
    <w:rsid w:val="00F2161B"/>
    <w:rsid w:val="00F217C5"/>
    <w:rsid w:val="00F218C6"/>
    <w:rsid w:val="00F21E75"/>
    <w:rsid w:val="00F22049"/>
    <w:rsid w:val="00F22BF9"/>
    <w:rsid w:val="00F232D4"/>
    <w:rsid w:val="00F235D4"/>
    <w:rsid w:val="00F238F0"/>
    <w:rsid w:val="00F2390C"/>
    <w:rsid w:val="00F24086"/>
    <w:rsid w:val="00F2424B"/>
    <w:rsid w:val="00F24B1A"/>
    <w:rsid w:val="00F24B39"/>
    <w:rsid w:val="00F24EF4"/>
    <w:rsid w:val="00F25D10"/>
    <w:rsid w:val="00F26200"/>
    <w:rsid w:val="00F2623E"/>
    <w:rsid w:val="00F26466"/>
    <w:rsid w:val="00F269C4"/>
    <w:rsid w:val="00F26A0C"/>
    <w:rsid w:val="00F26AB3"/>
    <w:rsid w:val="00F26CEE"/>
    <w:rsid w:val="00F279E4"/>
    <w:rsid w:val="00F27CCD"/>
    <w:rsid w:val="00F27D30"/>
    <w:rsid w:val="00F27E44"/>
    <w:rsid w:val="00F301B4"/>
    <w:rsid w:val="00F30765"/>
    <w:rsid w:val="00F30C5B"/>
    <w:rsid w:val="00F30D39"/>
    <w:rsid w:val="00F310E9"/>
    <w:rsid w:val="00F3115E"/>
    <w:rsid w:val="00F31355"/>
    <w:rsid w:val="00F31370"/>
    <w:rsid w:val="00F31F5D"/>
    <w:rsid w:val="00F323B7"/>
    <w:rsid w:val="00F3290E"/>
    <w:rsid w:val="00F32921"/>
    <w:rsid w:val="00F32CB4"/>
    <w:rsid w:val="00F33259"/>
    <w:rsid w:val="00F33691"/>
    <w:rsid w:val="00F3374B"/>
    <w:rsid w:val="00F337CA"/>
    <w:rsid w:val="00F33A8C"/>
    <w:rsid w:val="00F340F3"/>
    <w:rsid w:val="00F346C8"/>
    <w:rsid w:val="00F349E7"/>
    <w:rsid w:val="00F3507F"/>
    <w:rsid w:val="00F35163"/>
    <w:rsid w:val="00F355AD"/>
    <w:rsid w:val="00F3584E"/>
    <w:rsid w:val="00F359BD"/>
    <w:rsid w:val="00F362A2"/>
    <w:rsid w:val="00F363D7"/>
    <w:rsid w:val="00F371BE"/>
    <w:rsid w:val="00F371C4"/>
    <w:rsid w:val="00F37717"/>
    <w:rsid w:val="00F37E51"/>
    <w:rsid w:val="00F37EFB"/>
    <w:rsid w:val="00F40B08"/>
    <w:rsid w:val="00F41A7C"/>
    <w:rsid w:val="00F41CCF"/>
    <w:rsid w:val="00F42179"/>
    <w:rsid w:val="00F42573"/>
    <w:rsid w:val="00F425DE"/>
    <w:rsid w:val="00F428E3"/>
    <w:rsid w:val="00F42A19"/>
    <w:rsid w:val="00F42DFA"/>
    <w:rsid w:val="00F42EC6"/>
    <w:rsid w:val="00F438AC"/>
    <w:rsid w:val="00F44532"/>
    <w:rsid w:val="00F447A0"/>
    <w:rsid w:val="00F448D4"/>
    <w:rsid w:val="00F449A4"/>
    <w:rsid w:val="00F45269"/>
    <w:rsid w:val="00F455F0"/>
    <w:rsid w:val="00F4598C"/>
    <w:rsid w:val="00F46106"/>
    <w:rsid w:val="00F46334"/>
    <w:rsid w:val="00F464CA"/>
    <w:rsid w:val="00F46696"/>
    <w:rsid w:val="00F46B5D"/>
    <w:rsid w:val="00F46D8E"/>
    <w:rsid w:val="00F47515"/>
    <w:rsid w:val="00F47B63"/>
    <w:rsid w:val="00F47D12"/>
    <w:rsid w:val="00F47D18"/>
    <w:rsid w:val="00F47D5B"/>
    <w:rsid w:val="00F50585"/>
    <w:rsid w:val="00F508F5"/>
    <w:rsid w:val="00F50CA1"/>
    <w:rsid w:val="00F50D35"/>
    <w:rsid w:val="00F516F6"/>
    <w:rsid w:val="00F518CB"/>
    <w:rsid w:val="00F51C88"/>
    <w:rsid w:val="00F5222B"/>
    <w:rsid w:val="00F52246"/>
    <w:rsid w:val="00F526E3"/>
    <w:rsid w:val="00F526E5"/>
    <w:rsid w:val="00F5298D"/>
    <w:rsid w:val="00F52A5F"/>
    <w:rsid w:val="00F52B91"/>
    <w:rsid w:val="00F52CDB"/>
    <w:rsid w:val="00F52FB0"/>
    <w:rsid w:val="00F53381"/>
    <w:rsid w:val="00F53577"/>
    <w:rsid w:val="00F53593"/>
    <w:rsid w:val="00F53D1F"/>
    <w:rsid w:val="00F53FBA"/>
    <w:rsid w:val="00F542B8"/>
    <w:rsid w:val="00F544EC"/>
    <w:rsid w:val="00F544FD"/>
    <w:rsid w:val="00F54988"/>
    <w:rsid w:val="00F54BAB"/>
    <w:rsid w:val="00F54D42"/>
    <w:rsid w:val="00F54E03"/>
    <w:rsid w:val="00F553C8"/>
    <w:rsid w:val="00F554A2"/>
    <w:rsid w:val="00F55528"/>
    <w:rsid w:val="00F55CB2"/>
    <w:rsid w:val="00F55CE9"/>
    <w:rsid w:val="00F57C8D"/>
    <w:rsid w:val="00F6003A"/>
    <w:rsid w:val="00F60235"/>
    <w:rsid w:val="00F60466"/>
    <w:rsid w:val="00F619AE"/>
    <w:rsid w:val="00F61C95"/>
    <w:rsid w:val="00F61D98"/>
    <w:rsid w:val="00F61ECC"/>
    <w:rsid w:val="00F620BC"/>
    <w:rsid w:val="00F62570"/>
    <w:rsid w:val="00F6274C"/>
    <w:rsid w:val="00F62901"/>
    <w:rsid w:val="00F638B8"/>
    <w:rsid w:val="00F63E4E"/>
    <w:rsid w:val="00F64AEC"/>
    <w:rsid w:val="00F64CAC"/>
    <w:rsid w:val="00F64EAA"/>
    <w:rsid w:val="00F65057"/>
    <w:rsid w:val="00F6510C"/>
    <w:rsid w:val="00F656C9"/>
    <w:rsid w:val="00F6612A"/>
    <w:rsid w:val="00F667CD"/>
    <w:rsid w:val="00F66E9C"/>
    <w:rsid w:val="00F674A7"/>
    <w:rsid w:val="00F67DE5"/>
    <w:rsid w:val="00F67FC6"/>
    <w:rsid w:val="00F70FCE"/>
    <w:rsid w:val="00F7203B"/>
    <w:rsid w:val="00F7207D"/>
    <w:rsid w:val="00F72843"/>
    <w:rsid w:val="00F72D72"/>
    <w:rsid w:val="00F73222"/>
    <w:rsid w:val="00F73361"/>
    <w:rsid w:val="00F73503"/>
    <w:rsid w:val="00F7353B"/>
    <w:rsid w:val="00F73992"/>
    <w:rsid w:val="00F73DEE"/>
    <w:rsid w:val="00F740FE"/>
    <w:rsid w:val="00F74131"/>
    <w:rsid w:val="00F7421D"/>
    <w:rsid w:val="00F747C8"/>
    <w:rsid w:val="00F75030"/>
    <w:rsid w:val="00F75229"/>
    <w:rsid w:val="00F757E9"/>
    <w:rsid w:val="00F75838"/>
    <w:rsid w:val="00F75C61"/>
    <w:rsid w:val="00F761DF"/>
    <w:rsid w:val="00F767FF"/>
    <w:rsid w:val="00F76C8F"/>
    <w:rsid w:val="00F76EE5"/>
    <w:rsid w:val="00F7700D"/>
    <w:rsid w:val="00F7792C"/>
    <w:rsid w:val="00F77BB5"/>
    <w:rsid w:val="00F77FDF"/>
    <w:rsid w:val="00F80433"/>
    <w:rsid w:val="00F81956"/>
    <w:rsid w:val="00F81DCC"/>
    <w:rsid w:val="00F81E01"/>
    <w:rsid w:val="00F821B0"/>
    <w:rsid w:val="00F8233C"/>
    <w:rsid w:val="00F824AE"/>
    <w:rsid w:val="00F825BF"/>
    <w:rsid w:val="00F82C48"/>
    <w:rsid w:val="00F82F44"/>
    <w:rsid w:val="00F83648"/>
    <w:rsid w:val="00F836DD"/>
    <w:rsid w:val="00F83DA9"/>
    <w:rsid w:val="00F8463D"/>
    <w:rsid w:val="00F848EC"/>
    <w:rsid w:val="00F84D0C"/>
    <w:rsid w:val="00F84F78"/>
    <w:rsid w:val="00F850E5"/>
    <w:rsid w:val="00F85690"/>
    <w:rsid w:val="00F8574D"/>
    <w:rsid w:val="00F86E0A"/>
    <w:rsid w:val="00F87015"/>
    <w:rsid w:val="00F87269"/>
    <w:rsid w:val="00F87312"/>
    <w:rsid w:val="00F87E8E"/>
    <w:rsid w:val="00F87FB5"/>
    <w:rsid w:val="00F90108"/>
    <w:rsid w:val="00F9024B"/>
    <w:rsid w:val="00F906B1"/>
    <w:rsid w:val="00F909F1"/>
    <w:rsid w:val="00F90EF4"/>
    <w:rsid w:val="00F91174"/>
    <w:rsid w:val="00F91460"/>
    <w:rsid w:val="00F914AD"/>
    <w:rsid w:val="00F91862"/>
    <w:rsid w:val="00F91C71"/>
    <w:rsid w:val="00F91C89"/>
    <w:rsid w:val="00F92055"/>
    <w:rsid w:val="00F9223B"/>
    <w:rsid w:val="00F92B62"/>
    <w:rsid w:val="00F92B78"/>
    <w:rsid w:val="00F92E33"/>
    <w:rsid w:val="00F93195"/>
    <w:rsid w:val="00F931F2"/>
    <w:rsid w:val="00F93C32"/>
    <w:rsid w:val="00F93CD6"/>
    <w:rsid w:val="00F94BEA"/>
    <w:rsid w:val="00F94FB6"/>
    <w:rsid w:val="00F9502A"/>
    <w:rsid w:val="00F9545E"/>
    <w:rsid w:val="00F95530"/>
    <w:rsid w:val="00F95A97"/>
    <w:rsid w:val="00F95EC3"/>
    <w:rsid w:val="00F95ECF"/>
    <w:rsid w:val="00F95FD4"/>
    <w:rsid w:val="00F960E6"/>
    <w:rsid w:val="00F9629F"/>
    <w:rsid w:val="00F9674A"/>
    <w:rsid w:val="00F96A2D"/>
    <w:rsid w:val="00F96BCD"/>
    <w:rsid w:val="00F97056"/>
    <w:rsid w:val="00F97154"/>
    <w:rsid w:val="00F97399"/>
    <w:rsid w:val="00F975DF"/>
    <w:rsid w:val="00F978C6"/>
    <w:rsid w:val="00F97B22"/>
    <w:rsid w:val="00F97B33"/>
    <w:rsid w:val="00F97C89"/>
    <w:rsid w:val="00FA1202"/>
    <w:rsid w:val="00FA14D3"/>
    <w:rsid w:val="00FA14E9"/>
    <w:rsid w:val="00FA18C0"/>
    <w:rsid w:val="00FA1E11"/>
    <w:rsid w:val="00FA242F"/>
    <w:rsid w:val="00FA2769"/>
    <w:rsid w:val="00FA287F"/>
    <w:rsid w:val="00FA3332"/>
    <w:rsid w:val="00FA374F"/>
    <w:rsid w:val="00FA3CBC"/>
    <w:rsid w:val="00FA3CC0"/>
    <w:rsid w:val="00FA4497"/>
    <w:rsid w:val="00FA5199"/>
    <w:rsid w:val="00FA5423"/>
    <w:rsid w:val="00FA5784"/>
    <w:rsid w:val="00FA5E7D"/>
    <w:rsid w:val="00FA657E"/>
    <w:rsid w:val="00FA68AC"/>
    <w:rsid w:val="00FA6E4D"/>
    <w:rsid w:val="00FA7228"/>
    <w:rsid w:val="00FA7419"/>
    <w:rsid w:val="00FA7715"/>
    <w:rsid w:val="00FB05DD"/>
    <w:rsid w:val="00FB07E9"/>
    <w:rsid w:val="00FB1194"/>
    <w:rsid w:val="00FB1E2A"/>
    <w:rsid w:val="00FB26BF"/>
    <w:rsid w:val="00FB2761"/>
    <w:rsid w:val="00FB2B2A"/>
    <w:rsid w:val="00FB2DF8"/>
    <w:rsid w:val="00FB2E21"/>
    <w:rsid w:val="00FB3182"/>
    <w:rsid w:val="00FB3F65"/>
    <w:rsid w:val="00FB44C6"/>
    <w:rsid w:val="00FB4911"/>
    <w:rsid w:val="00FB4BFC"/>
    <w:rsid w:val="00FB4C70"/>
    <w:rsid w:val="00FB4E8F"/>
    <w:rsid w:val="00FB595A"/>
    <w:rsid w:val="00FB5B93"/>
    <w:rsid w:val="00FB6022"/>
    <w:rsid w:val="00FB611E"/>
    <w:rsid w:val="00FB64A7"/>
    <w:rsid w:val="00FB6804"/>
    <w:rsid w:val="00FB6DFA"/>
    <w:rsid w:val="00FB7205"/>
    <w:rsid w:val="00FB73B5"/>
    <w:rsid w:val="00FB7401"/>
    <w:rsid w:val="00FB7C3D"/>
    <w:rsid w:val="00FB7C3E"/>
    <w:rsid w:val="00FB7F9C"/>
    <w:rsid w:val="00FC0366"/>
    <w:rsid w:val="00FC04CA"/>
    <w:rsid w:val="00FC0D14"/>
    <w:rsid w:val="00FC104D"/>
    <w:rsid w:val="00FC123F"/>
    <w:rsid w:val="00FC12E8"/>
    <w:rsid w:val="00FC137D"/>
    <w:rsid w:val="00FC1D77"/>
    <w:rsid w:val="00FC23C3"/>
    <w:rsid w:val="00FC2445"/>
    <w:rsid w:val="00FC2822"/>
    <w:rsid w:val="00FC2B03"/>
    <w:rsid w:val="00FC3079"/>
    <w:rsid w:val="00FC333E"/>
    <w:rsid w:val="00FC34BE"/>
    <w:rsid w:val="00FC3D18"/>
    <w:rsid w:val="00FC3DC5"/>
    <w:rsid w:val="00FC41D5"/>
    <w:rsid w:val="00FC42CD"/>
    <w:rsid w:val="00FC474D"/>
    <w:rsid w:val="00FC4B27"/>
    <w:rsid w:val="00FC4E43"/>
    <w:rsid w:val="00FC59F9"/>
    <w:rsid w:val="00FC5A55"/>
    <w:rsid w:val="00FC5AB5"/>
    <w:rsid w:val="00FC5E09"/>
    <w:rsid w:val="00FC6CD0"/>
    <w:rsid w:val="00FC6E36"/>
    <w:rsid w:val="00FC70F9"/>
    <w:rsid w:val="00FC76AA"/>
    <w:rsid w:val="00FC7C15"/>
    <w:rsid w:val="00FC7F13"/>
    <w:rsid w:val="00FD04DC"/>
    <w:rsid w:val="00FD07C9"/>
    <w:rsid w:val="00FD0C9C"/>
    <w:rsid w:val="00FD1006"/>
    <w:rsid w:val="00FD1036"/>
    <w:rsid w:val="00FD10E8"/>
    <w:rsid w:val="00FD1E5A"/>
    <w:rsid w:val="00FD2223"/>
    <w:rsid w:val="00FD227A"/>
    <w:rsid w:val="00FD24F2"/>
    <w:rsid w:val="00FD264D"/>
    <w:rsid w:val="00FD374D"/>
    <w:rsid w:val="00FD3A75"/>
    <w:rsid w:val="00FD418A"/>
    <w:rsid w:val="00FD437F"/>
    <w:rsid w:val="00FD46DF"/>
    <w:rsid w:val="00FD4A87"/>
    <w:rsid w:val="00FD4A8D"/>
    <w:rsid w:val="00FD4BD6"/>
    <w:rsid w:val="00FD4C1A"/>
    <w:rsid w:val="00FD5180"/>
    <w:rsid w:val="00FD5250"/>
    <w:rsid w:val="00FD52C7"/>
    <w:rsid w:val="00FD5643"/>
    <w:rsid w:val="00FD568E"/>
    <w:rsid w:val="00FD56DB"/>
    <w:rsid w:val="00FD585A"/>
    <w:rsid w:val="00FD5B07"/>
    <w:rsid w:val="00FD632D"/>
    <w:rsid w:val="00FD648E"/>
    <w:rsid w:val="00FD657B"/>
    <w:rsid w:val="00FD65E2"/>
    <w:rsid w:val="00FD6F4A"/>
    <w:rsid w:val="00FD6F93"/>
    <w:rsid w:val="00FD701A"/>
    <w:rsid w:val="00FD7189"/>
    <w:rsid w:val="00FD71B1"/>
    <w:rsid w:val="00FD7266"/>
    <w:rsid w:val="00FD7792"/>
    <w:rsid w:val="00FD7EBA"/>
    <w:rsid w:val="00FE0D1C"/>
    <w:rsid w:val="00FE0DAE"/>
    <w:rsid w:val="00FE0EED"/>
    <w:rsid w:val="00FE2291"/>
    <w:rsid w:val="00FE23AD"/>
    <w:rsid w:val="00FE25F2"/>
    <w:rsid w:val="00FE2C82"/>
    <w:rsid w:val="00FE3370"/>
    <w:rsid w:val="00FE3D87"/>
    <w:rsid w:val="00FE3F15"/>
    <w:rsid w:val="00FE4B2D"/>
    <w:rsid w:val="00FE50A2"/>
    <w:rsid w:val="00FE52D7"/>
    <w:rsid w:val="00FE555D"/>
    <w:rsid w:val="00FE55C5"/>
    <w:rsid w:val="00FE5694"/>
    <w:rsid w:val="00FE573D"/>
    <w:rsid w:val="00FE57E5"/>
    <w:rsid w:val="00FE7942"/>
    <w:rsid w:val="00FE79BD"/>
    <w:rsid w:val="00FE79E1"/>
    <w:rsid w:val="00FF0DE7"/>
    <w:rsid w:val="00FF161D"/>
    <w:rsid w:val="00FF1663"/>
    <w:rsid w:val="00FF18A8"/>
    <w:rsid w:val="00FF18B1"/>
    <w:rsid w:val="00FF1925"/>
    <w:rsid w:val="00FF1E70"/>
    <w:rsid w:val="00FF21CE"/>
    <w:rsid w:val="00FF2313"/>
    <w:rsid w:val="00FF2493"/>
    <w:rsid w:val="00FF26AC"/>
    <w:rsid w:val="00FF27B1"/>
    <w:rsid w:val="00FF27CD"/>
    <w:rsid w:val="00FF2880"/>
    <w:rsid w:val="00FF28EB"/>
    <w:rsid w:val="00FF298B"/>
    <w:rsid w:val="00FF2A98"/>
    <w:rsid w:val="00FF3478"/>
    <w:rsid w:val="00FF3519"/>
    <w:rsid w:val="00FF3E5B"/>
    <w:rsid w:val="00FF3F89"/>
    <w:rsid w:val="00FF4031"/>
    <w:rsid w:val="00FF42B7"/>
    <w:rsid w:val="00FF5987"/>
    <w:rsid w:val="00FF6170"/>
    <w:rsid w:val="00FF68BE"/>
    <w:rsid w:val="00FF6BC5"/>
    <w:rsid w:val="00FF6EE5"/>
    <w:rsid w:val="00FF731D"/>
    <w:rsid w:val="00FF7351"/>
    <w:rsid w:val="00FF764F"/>
    <w:rsid w:val="00FF781B"/>
    <w:rsid w:val="00FF7A4B"/>
    <w:rsid w:val="00FF7BEA"/>
    <w:rsid w:val="00FF7E50"/>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A8CF8A"/>
  <w15:docId w15:val="{44AE343C-C8C6-4F01-B3CA-5963DEC0D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qFormat="1"/>
    <w:lsdException w:name="header" w:semiHidden="1" w:unhideWhenUsed="1"/>
    <w:lsdException w:name="footer" w:semiHidden="1" w:unhideWhenUsed="1" w:qFormat="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11"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D8A"/>
    <w:rPr>
      <w:rFonts w:ascii="Arial" w:eastAsia="MS Mincho" w:hAnsi="Arial" w:cs="Times New Roman"/>
      <w:sz w:val="20"/>
      <w:szCs w:val="20"/>
      <w:lang w:val="en-GB" w:eastAsia="ja-JP"/>
    </w:rPr>
  </w:style>
  <w:style w:type="paragraph" w:styleId="Heading1">
    <w:name w:val="heading 1"/>
    <w:basedOn w:val="Normal"/>
    <w:next w:val="Normal"/>
    <w:link w:val="Heading1Char"/>
    <w:uiPriority w:val="9"/>
    <w:qFormat/>
    <w:rsid w:val="00BE68E8"/>
    <w:pPr>
      <w:keepNext/>
      <w:numPr>
        <w:numId w:val="188"/>
      </w:numPr>
      <w:tabs>
        <w:tab w:val="left" w:pos="709"/>
      </w:tabs>
      <w:suppressAutoHyphens/>
      <w:spacing w:before="120" w:after="200" w:line="240" w:lineRule="auto"/>
      <w:outlineLvl w:val="0"/>
    </w:pPr>
    <w:rPr>
      <w:rFonts w:eastAsia="Times New Roman"/>
      <w:b/>
      <w:bCs/>
      <w:sz w:val="24"/>
    </w:rPr>
  </w:style>
  <w:style w:type="paragraph" w:styleId="Heading2">
    <w:name w:val="heading 2"/>
    <w:basedOn w:val="Heading1"/>
    <w:next w:val="Normal"/>
    <w:link w:val="Heading2Char"/>
    <w:unhideWhenUsed/>
    <w:qFormat/>
    <w:rsid w:val="00DB7CFE"/>
    <w:pPr>
      <w:numPr>
        <w:ilvl w:val="1"/>
      </w:numPr>
      <w:tabs>
        <w:tab w:val="left" w:pos="567"/>
      </w:tabs>
      <w:outlineLvl w:val="1"/>
    </w:pPr>
    <w:rPr>
      <w:sz w:val="22"/>
    </w:rPr>
  </w:style>
  <w:style w:type="paragraph" w:styleId="Heading3">
    <w:name w:val="heading 3"/>
    <w:basedOn w:val="Heading1"/>
    <w:next w:val="Normal"/>
    <w:link w:val="Heading3Char"/>
    <w:unhideWhenUsed/>
    <w:qFormat/>
    <w:rsid w:val="00B17B0C"/>
    <w:pPr>
      <w:numPr>
        <w:ilvl w:val="2"/>
      </w:numPr>
      <w:tabs>
        <w:tab w:val="left" w:pos="851"/>
      </w:tabs>
      <w:outlineLvl w:val="2"/>
    </w:pPr>
    <w:rPr>
      <w:rFonts w:eastAsia="MS Mincho"/>
      <w:sz w:val="20"/>
    </w:rPr>
  </w:style>
  <w:style w:type="paragraph" w:styleId="Heading4">
    <w:name w:val="heading 4"/>
    <w:basedOn w:val="Heading3"/>
    <w:next w:val="Normal"/>
    <w:link w:val="Heading4Char"/>
    <w:autoRedefine/>
    <w:unhideWhenUsed/>
    <w:qFormat/>
    <w:rsid w:val="007652ED"/>
    <w:pPr>
      <w:numPr>
        <w:ilvl w:val="0"/>
        <w:numId w:val="0"/>
      </w:numPr>
      <w:tabs>
        <w:tab w:val="clear" w:pos="851"/>
        <w:tab w:val="left" w:pos="1134"/>
      </w:tabs>
      <w:spacing w:after="120"/>
      <w:jc w:val="both"/>
      <w:outlineLvl w:val="3"/>
    </w:pPr>
  </w:style>
  <w:style w:type="paragraph" w:styleId="Heading5">
    <w:name w:val="heading 5"/>
    <w:basedOn w:val="Heading4"/>
    <w:next w:val="Normal"/>
    <w:link w:val="Heading5Char"/>
    <w:autoRedefine/>
    <w:unhideWhenUsed/>
    <w:qFormat/>
    <w:rsid w:val="00D27546"/>
    <w:pPr>
      <w:numPr>
        <w:ilvl w:val="4"/>
        <w:numId w:val="188"/>
      </w:numPr>
      <w:tabs>
        <w:tab w:val="left" w:pos="992"/>
      </w:tabs>
      <w:outlineLvl w:val="4"/>
    </w:pPr>
  </w:style>
  <w:style w:type="paragraph" w:styleId="Heading6">
    <w:name w:val="heading 6"/>
    <w:basedOn w:val="Heading5"/>
    <w:next w:val="Normal"/>
    <w:link w:val="Heading6Char"/>
    <w:unhideWhenUsed/>
    <w:qFormat/>
    <w:rsid w:val="00676D57"/>
    <w:pPr>
      <w:numPr>
        <w:ilvl w:val="5"/>
      </w:numPr>
      <w:outlineLvl w:val="5"/>
    </w:pPr>
  </w:style>
  <w:style w:type="paragraph" w:styleId="Heading7">
    <w:name w:val="heading 7"/>
    <w:basedOn w:val="Heading6"/>
    <w:next w:val="Normal"/>
    <w:link w:val="Heading7Char"/>
    <w:unhideWhenUsed/>
    <w:qFormat/>
    <w:rsid w:val="00676D57"/>
    <w:pPr>
      <w:numPr>
        <w:ilvl w:val="6"/>
      </w:numPr>
      <w:outlineLvl w:val="6"/>
    </w:pPr>
  </w:style>
  <w:style w:type="paragraph" w:styleId="Heading8">
    <w:name w:val="heading 8"/>
    <w:basedOn w:val="Heading6"/>
    <w:next w:val="Normal"/>
    <w:link w:val="Heading8Char"/>
    <w:unhideWhenUsed/>
    <w:qFormat/>
    <w:rsid w:val="00676D57"/>
    <w:pPr>
      <w:numPr>
        <w:ilvl w:val="7"/>
      </w:numPr>
      <w:outlineLvl w:val="7"/>
    </w:pPr>
  </w:style>
  <w:style w:type="paragraph" w:styleId="Heading9">
    <w:name w:val="heading 9"/>
    <w:basedOn w:val="Heading6"/>
    <w:next w:val="Normal"/>
    <w:link w:val="Heading9Char"/>
    <w:unhideWhenUsed/>
    <w:qFormat/>
    <w:rsid w:val="00676D57"/>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68E8"/>
    <w:rPr>
      <w:rFonts w:ascii="Arial" w:eastAsia="Times New Roman" w:hAnsi="Arial" w:cs="Times New Roman"/>
      <w:b/>
      <w:bCs/>
      <w:sz w:val="24"/>
      <w:szCs w:val="20"/>
      <w:lang w:val="en-GB" w:eastAsia="ja-JP"/>
    </w:rPr>
  </w:style>
  <w:style w:type="character" w:customStyle="1" w:styleId="Heading2Char">
    <w:name w:val="Heading 2 Char"/>
    <w:basedOn w:val="DefaultParagraphFont"/>
    <w:link w:val="Heading2"/>
    <w:rsid w:val="00DB7CFE"/>
    <w:rPr>
      <w:rFonts w:ascii="Arial" w:eastAsia="Times New Roman" w:hAnsi="Arial" w:cs="Times New Roman"/>
      <w:b/>
      <w:bCs/>
      <w:szCs w:val="20"/>
      <w:lang w:val="en-GB" w:eastAsia="ja-JP"/>
    </w:rPr>
  </w:style>
  <w:style w:type="character" w:customStyle="1" w:styleId="Heading3Char">
    <w:name w:val="Heading 3 Char"/>
    <w:basedOn w:val="DefaultParagraphFont"/>
    <w:link w:val="Heading3"/>
    <w:rsid w:val="00B17B0C"/>
    <w:rPr>
      <w:rFonts w:ascii="Arial" w:eastAsia="MS Mincho" w:hAnsi="Arial" w:cs="Times New Roman"/>
      <w:b/>
      <w:bCs/>
      <w:sz w:val="20"/>
      <w:szCs w:val="20"/>
      <w:lang w:val="en-GB" w:eastAsia="ja-JP"/>
    </w:rPr>
  </w:style>
  <w:style w:type="character" w:customStyle="1" w:styleId="Heading4Char">
    <w:name w:val="Heading 4 Char"/>
    <w:basedOn w:val="DefaultParagraphFont"/>
    <w:link w:val="Heading4"/>
    <w:uiPriority w:val="9"/>
    <w:rsid w:val="007652ED"/>
    <w:rPr>
      <w:rFonts w:ascii="Arial" w:eastAsia="MS Mincho" w:hAnsi="Arial" w:cs="Times New Roman"/>
      <w:b/>
      <w:bCs/>
      <w:sz w:val="20"/>
      <w:szCs w:val="20"/>
      <w:lang w:val="en-GB" w:eastAsia="ja-JP"/>
    </w:rPr>
  </w:style>
  <w:style w:type="character" w:customStyle="1" w:styleId="Heading5Char">
    <w:name w:val="Heading 5 Char"/>
    <w:basedOn w:val="DefaultParagraphFont"/>
    <w:link w:val="Heading5"/>
    <w:uiPriority w:val="9"/>
    <w:rsid w:val="00D27546"/>
    <w:rPr>
      <w:rFonts w:ascii="Arial" w:eastAsia="MS Mincho" w:hAnsi="Arial" w:cs="Times New Roman"/>
      <w:b/>
      <w:bCs/>
      <w:sz w:val="20"/>
      <w:szCs w:val="20"/>
      <w:lang w:val="en-GB" w:eastAsia="ja-JP"/>
    </w:rPr>
  </w:style>
  <w:style w:type="character" w:customStyle="1" w:styleId="Heading6Char">
    <w:name w:val="Heading 6 Char"/>
    <w:basedOn w:val="DefaultParagraphFont"/>
    <w:link w:val="Heading6"/>
    <w:uiPriority w:val="9"/>
    <w:rsid w:val="00676D57"/>
    <w:rPr>
      <w:rFonts w:ascii="Arial" w:eastAsia="MS Mincho" w:hAnsi="Arial" w:cs="Times New Roman"/>
      <w:b/>
      <w:bCs/>
      <w:sz w:val="20"/>
      <w:szCs w:val="20"/>
      <w:lang w:val="en-GB" w:eastAsia="ja-JP"/>
    </w:rPr>
  </w:style>
  <w:style w:type="character" w:customStyle="1" w:styleId="Heading7Char">
    <w:name w:val="Heading 7 Char"/>
    <w:basedOn w:val="DefaultParagraphFont"/>
    <w:link w:val="Heading7"/>
    <w:uiPriority w:val="9"/>
    <w:rsid w:val="00676D57"/>
    <w:rPr>
      <w:rFonts w:ascii="Arial" w:eastAsia="MS Mincho" w:hAnsi="Arial" w:cs="Times New Roman"/>
      <w:b/>
      <w:bCs/>
      <w:sz w:val="20"/>
      <w:szCs w:val="20"/>
      <w:lang w:val="en-GB" w:eastAsia="ja-JP"/>
    </w:rPr>
  </w:style>
  <w:style w:type="character" w:customStyle="1" w:styleId="Heading8Char">
    <w:name w:val="Heading 8 Char"/>
    <w:basedOn w:val="DefaultParagraphFont"/>
    <w:link w:val="Heading8"/>
    <w:uiPriority w:val="9"/>
    <w:rsid w:val="00676D57"/>
    <w:rPr>
      <w:rFonts w:ascii="Arial" w:eastAsia="MS Mincho" w:hAnsi="Arial" w:cs="Times New Roman"/>
      <w:b/>
      <w:bCs/>
      <w:sz w:val="20"/>
      <w:szCs w:val="20"/>
      <w:lang w:val="en-GB" w:eastAsia="ja-JP"/>
    </w:rPr>
  </w:style>
  <w:style w:type="character" w:customStyle="1" w:styleId="Heading9Char">
    <w:name w:val="Heading 9 Char"/>
    <w:basedOn w:val="DefaultParagraphFont"/>
    <w:link w:val="Heading9"/>
    <w:uiPriority w:val="9"/>
    <w:rsid w:val="00676D57"/>
    <w:rPr>
      <w:rFonts w:ascii="Arial" w:eastAsia="MS Mincho" w:hAnsi="Arial" w:cs="Times New Roman"/>
      <w:b/>
      <w:bCs/>
      <w:sz w:val="20"/>
      <w:szCs w:val="20"/>
      <w:lang w:val="en-GB" w:eastAsia="ja-JP"/>
    </w:rPr>
  </w:style>
  <w:style w:type="paragraph" w:styleId="CommentText">
    <w:name w:val="annotation text"/>
    <w:basedOn w:val="Normal"/>
    <w:link w:val="CommentTextChar"/>
    <w:uiPriority w:val="99"/>
    <w:unhideWhenUsed/>
    <w:qFormat/>
    <w:rsid w:val="00676D57"/>
  </w:style>
  <w:style w:type="character" w:customStyle="1" w:styleId="CommentTextChar">
    <w:name w:val="Comment Text Char"/>
    <w:basedOn w:val="DefaultParagraphFont"/>
    <w:link w:val="CommentText"/>
    <w:uiPriority w:val="99"/>
    <w:rsid w:val="00676D57"/>
    <w:rPr>
      <w:rFonts w:ascii="Arial" w:eastAsia="MS Mincho" w:hAnsi="Arial" w:cs="Times New Roman"/>
      <w:sz w:val="20"/>
      <w:szCs w:val="20"/>
      <w:lang w:val="en-GB" w:eastAsia="ja-JP"/>
    </w:rPr>
  </w:style>
  <w:style w:type="paragraph" w:styleId="BodyTextIndent2">
    <w:name w:val="Body Text Indent 2"/>
    <w:basedOn w:val="Normal"/>
    <w:link w:val="BodyTextIndent2Char"/>
    <w:uiPriority w:val="99"/>
    <w:unhideWhenUsed/>
    <w:rsid w:val="00676D57"/>
    <w:pPr>
      <w:spacing w:line="480" w:lineRule="auto"/>
      <w:ind w:left="283"/>
    </w:pPr>
  </w:style>
  <w:style w:type="character" w:customStyle="1" w:styleId="BodyTextIndent2Char">
    <w:name w:val="Body Text Indent 2 Char"/>
    <w:basedOn w:val="DefaultParagraphFont"/>
    <w:link w:val="BodyTextIndent2"/>
    <w:uiPriority w:val="99"/>
    <w:rsid w:val="00676D57"/>
    <w:rPr>
      <w:rFonts w:ascii="Arial" w:eastAsia="MS Mincho" w:hAnsi="Arial" w:cs="Times New Roman"/>
      <w:sz w:val="20"/>
      <w:szCs w:val="20"/>
      <w:lang w:val="en-GB" w:eastAsia="ja-JP"/>
    </w:rPr>
  </w:style>
  <w:style w:type="paragraph" w:customStyle="1" w:styleId="ISOSecretObservations">
    <w:name w:val="ISO_Secret_Observations"/>
    <w:basedOn w:val="Normal"/>
    <w:rsid w:val="00676D57"/>
    <w:pPr>
      <w:spacing w:before="210" w:after="0" w:line="210" w:lineRule="exact"/>
    </w:pPr>
    <w:rPr>
      <w:rFonts w:eastAsia="Times New Roman"/>
      <w:sz w:val="18"/>
      <w:lang w:eastAsia="en-US"/>
    </w:rPr>
  </w:style>
  <w:style w:type="character" w:customStyle="1" w:styleId="noteChar">
    <w:name w:val="note Char"/>
    <w:link w:val="note"/>
    <w:locked/>
    <w:rsid w:val="00676D57"/>
    <w:rPr>
      <w:rFonts w:ascii="Arial" w:hAnsi="Arial" w:cs="Arial"/>
      <w:i/>
      <w:color w:val="FF0000"/>
      <w:lang w:val="en-GB" w:eastAsia="ja-JP"/>
    </w:rPr>
  </w:style>
  <w:style w:type="paragraph" w:customStyle="1" w:styleId="note">
    <w:name w:val="note"/>
    <w:basedOn w:val="Normal"/>
    <w:link w:val="noteChar"/>
    <w:qFormat/>
    <w:rsid w:val="00676D57"/>
    <w:rPr>
      <w:rFonts w:eastAsiaTheme="minorHAnsi" w:cs="Arial"/>
      <w:i/>
      <w:color w:val="FF0000"/>
      <w:sz w:val="22"/>
      <w:szCs w:val="22"/>
    </w:rPr>
  </w:style>
  <w:style w:type="character" w:customStyle="1" w:styleId="Label1Char">
    <w:name w:val="Label1 Char"/>
    <w:link w:val="Label1"/>
    <w:locked/>
    <w:rsid w:val="00B51F49"/>
    <w:rPr>
      <w:rFonts w:ascii="Arial" w:hAnsi="Arial" w:cs="Arial"/>
      <w:b/>
      <w:sz w:val="20"/>
      <w:lang w:val="en-GB" w:eastAsia="ja-JP"/>
    </w:rPr>
  </w:style>
  <w:style w:type="paragraph" w:customStyle="1" w:styleId="Label1">
    <w:name w:val="Label1"/>
    <w:basedOn w:val="Normal"/>
    <w:link w:val="Label1Char"/>
    <w:qFormat/>
    <w:rsid w:val="00B51F49"/>
    <w:pPr>
      <w:autoSpaceDE w:val="0"/>
      <w:autoSpaceDN w:val="0"/>
      <w:adjustRightInd w:val="0"/>
      <w:spacing w:after="0" w:line="480" w:lineRule="auto"/>
      <w:ind w:left="1695" w:hanging="1695"/>
    </w:pPr>
    <w:rPr>
      <w:rFonts w:eastAsiaTheme="minorHAnsi" w:cs="Arial"/>
      <w:b/>
      <w:szCs w:val="22"/>
    </w:rPr>
  </w:style>
  <w:style w:type="character" w:styleId="CommentReference">
    <w:name w:val="annotation reference"/>
    <w:uiPriority w:val="99"/>
    <w:unhideWhenUsed/>
    <w:rsid w:val="00676D57"/>
    <w:rPr>
      <w:noProof w:val="0"/>
      <w:sz w:val="16"/>
      <w:lang w:val="fr-FR"/>
    </w:rPr>
  </w:style>
  <w:style w:type="paragraph" w:styleId="BalloonText">
    <w:name w:val="Balloon Text"/>
    <w:basedOn w:val="Normal"/>
    <w:link w:val="BalloonTextChar"/>
    <w:uiPriority w:val="99"/>
    <w:semiHidden/>
    <w:unhideWhenUsed/>
    <w:rsid w:val="00676D57"/>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6D57"/>
    <w:rPr>
      <w:rFonts w:ascii="Segoe UI" w:eastAsia="MS Mincho" w:hAnsi="Segoe UI" w:cs="Segoe UI"/>
      <w:sz w:val="18"/>
      <w:szCs w:val="18"/>
      <w:lang w:val="en-GB" w:eastAsia="ja-JP"/>
    </w:rPr>
  </w:style>
  <w:style w:type="paragraph" w:styleId="CommentSubject">
    <w:name w:val="annotation subject"/>
    <w:basedOn w:val="CommentText"/>
    <w:next w:val="CommentText"/>
    <w:link w:val="CommentSubjectChar"/>
    <w:uiPriority w:val="99"/>
    <w:semiHidden/>
    <w:unhideWhenUsed/>
    <w:rsid w:val="00EF2E79"/>
    <w:rPr>
      <w:b/>
      <w:bCs/>
    </w:rPr>
  </w:style>
  <w:style w:type="character" w:customStyle="1" w:styleId="CommentSubjectChar">
    <w:name w:val="Comment Subject Char"/>
    <w:basedOn w:val="CommentTextChar"/>
    <w:link w:val="CommentSubject"/>
    <w:uiPriority w:val="99"/>
    <w:semiHidden/>
    <w:rsid w:val="00EF2E79"/>
    <w:rPr>
      <w:rFonts w:ascii="Arial" w:eastAsia="MS Mincho" w:hAnsi="Arial" w:cs="Times New Roman"/>
      <w:b/>
      <w:bCs/>
      <w:sz w:val="20"/>
      <w:szCs w:val="20"/>
      <w:lang w:val="en-GB" w:eastAsia="ja-JP"/>
    </w:rPr>
  </w:style>
  <w:style w:type="paragraph" w:styleId="Caption">
    <w:name w:val="caption"/>
    <w:basedOn w:val="Normal"/>
    <w:next w:val="Normal"/>
    <w:unhideWhenUsed/>
    <w:qFormat/>
    <w:rsid w:val="00E033E6"/>
    <w:pPr>
      <w:spacing w:before="120"/>
    </w:pPr>
    <w:rPr>
      <w:b/>
    </w:rPr>
  </w:style>
  <w:style w:type="character" w:styleId="Hyperlink">
    <w:name w:val="Hyperlink"/>
    <w:basedOn w:val="DefaultParagraphFont"/>
    <w:uiPriority w:val="99"/>
    <w:unhideWhenUsed/>
    <w:rsid w:val="00E033E6"/>
    <w:rPr>
      <w:color w:val="0000FF"/>
      <w:u w:val="single"/>
    </w:rPr>
  </w:style>
  <w:style w:type="paragraph" w:customStyle="1" w:styleId="DescriptionTag">
    <w:name w:val="DescriptionTag"/>
    <w:basedOn w:val="Normal"/>
    <w:qFormat/>
    <w:rsid w:val="00C845EE"/>
    <w:pPr>
      <w:keepNext/>
      <w:spacing w:after="60"/>
    </w:pPr>
    <w:rPr>
      <w:b/>
    </w:rPr>
  </w:style>
  <w:style w:type="paragraph" w:customStyle="1" w:styleId="Abbreviation">
    <w:name w:val="Abbreviation"/>
    <w:basedOn w:val="Normal"/>
    <w:qFormat/>
    <w:rsid w:val="001072A9"/>
    <w:pPr>
      <w:tabs>
        <w:tab w:val="left" w:pos="1152"/>
      </w:tabs>
    </w:pPr>
  </w:style>
  <w:style w:type="paragraph" w:styleId="BodyTextIndent3">
    <w:name w:val="Body Text Indent 3"/>
    <w:basedOn w:val="Normal"/>
    <w:link w:val="BodyTextIndent3Char"/>
    <w:unhideWhenUsed/>
    <w:rsid w:val="006834E9"/>
    <w:pPr>
      <w:ind w:left="360"/>
    </w:pPr>
    <w:rPr>
      <w:sz w:val="16"/>
      <w:szCs w:val="16"/>
    </w:rPr>
  </w:style>
  <w:style w:type="character" w:customStyle="1" w:styleId="BodyTextIndent3Char">
    <w:name w:val="Body Text Indent 3 Char"/>
    <w:basedOn w:val="DefaultParagraphFont"/>
    <w:link w:val="BodyTextIndent3"/>
    <w:uiPriority w:val="99"/>
    <w:semiHidden/>
    <w:rsid w:val="006834E9"/>
    <w:rPr>
      <w:rFonts w:ascii="Arial" w:eastAsia="MS Mincho" w:hAnsi="Arial" w:cs="Times New Roman"/>
      <w:sz w:val="16"/>
      <w:szCs w:val="16"/>
      <w:lang w:val="en-GB" w:eastAsia="ja-JP"/>
    </w:rPr>
  </w:style>
  <w:style w:type="character" w:customStyle="1" w:styleId="LabeldataChar">
    <w:name w:val="Label data Char"/>
    <w:link w:val="Labeldata"/>
    <w:locked/>
    <w:rsid w:val="006B114A"/>
    <w:rPr>
      <w:rFonts w:ascii="Arial" w:hAnsi="Arial" w:cs="Arial"/>
      <w:lang w:val="en-GB" w:eastAsia="ja-JP"/>
    </w:rPr>
  </w:style>
  <w:style w:type="paragraph" w:customStyle="1" w:styleId="Labeldata">
    <w:name w:val="Label data"/>
    <w:basedOn w:val="Normal"/>
    <w:link w:val="LabeldataChar"/>
    <w:qFormat/>
    <w:rsid w:val="006B114A"/>
    <w:pPr>
      <w:autoSpaceDE w:val="0"/>
      <w:autoSpaceDN w:val="0"/>
      <w:adjustRightInd w:val="0"/>
      <w:spacing w:after="0"/>
    </w:pPr>
    <w:rPr>
      <w:rFonts w:eastAsiaTheme="minorHAnsi" w:cs="Arial"/>
      <w:sz w:val="22"/>
      <w:szCs w:val="22"/>
    </w:rPr>
  </w:style>
  <w:style w:type="paragraph" w:styleId="BodyText">
    <w:name w:val="Body Text"/>
    <w:basedOn w:val="Normal"/>
    <w:link w:val="BodyTextChar"/>
    <w:unhideWhenUsed/>
    <w:rsid w:val="006B114A"/>
    <w:pPr>
      <w:spacing w:before="60" w:after="60" w:line="210" w:lineRule="atLeast"/>
    </w:pPr>
    <w:rPr>
      <w:sz w:val="18"/>
    </w:rPr>
  </w:style>
  <w:style w:type="character" w:customStyle="1" w:styleId="BodyTextChar">
    <w:name w:val="Body Text Char"/>
    <w:basedOn w:val="DefaultParagraphFont"/>
    <w:link w:val="BodyText"/>
    <w:uiPriority w:val="99"/>
    <w:semiHidden/>
    <w:rsid w:val="006B114A"/>
    <w:rPr>
      <w:rFonts w:ascii="Arial" w:eastAsia="MS Mincho" w:hAnsi="Arial" w:cs="Times New Roman"/>
      <w:sz w:val="18"/>
      <w:szCs w:val="20"/>
      <w:lang w:val="en-GB" w:eastAsia="ja-JP"/>
    </w:rPr>
  </w:style>
  <w:style w:type="paragraph" w:styleId="ListParagraph">
    <w:name w:val="List Paragraph"/>
    <w:basedOn w:val="Normal"/>
    <w:link w:val="ListParagraphChar"/>
    <w:uiPriority w:val="34"/>
    <w:qFormat/>
    <w:rsid w:val="004733A5"/>
    <w:pPr>
      <w:ind w:left="720"/>
    </w:pPr>
  </w:style>
  <w:style w:type="paragraph" w:styleId="FootnoteText">
    <w:name w:val="footnote text"/>
    <w:basedOn w:val="Normal"/>
    <w:link w:val="FootnoteTextChar"/>
    <w:uiPriority w:val="99"/>
    <w:unhideWhenUsed/>
    <w:rsid w:val="006B114A"/>
    <w:pPr>
      <w:tabs>
        <w:tab w:val="left" w:pos="340"/>
      </w:tabs>
      <w:spacing w:line="210" w:lineRule="atLeast"/>
    </w:pPr>
    <w:rPr>
      <w:rFonts w:ascii="Arial Narrow" w:hAnsi="Arial Narrow"/>
      <w:sz w:val="18"/>
    </w:rPr>
  </w:style>
  <w:style w:type="character" w:customStyle="1" w:styleId="FootnoteTextChar">
    <w:name w:val="Footnote Text Char"/>
    <w:basedOn w:val="DefaultParagraphFont"/>
    <w:link w:val="FootnoteText"/>
    <w:uiPriority w:val="99"/>
    <w:rsid w:val="006B114A"/>
    <w:rPr>
      <w:rFonts w:ascii="Arial Narrow" w:eastAsia="MS Mincho" w:hAnsi="Arial Narrow" w:cs="Times New Roman"/>
      <w:sz w:val="18"/>
      <w:szCs w:val="20"/>
      <w:lang w:val="en-GB" w:eastAsia="ja-JP"/>
    </w:rPr>
  </w:style>
  <w:style w:type="character" w:styleId="FootnoteReference">
    <w:name w:val="footnote reference"/>
    <w:uiPriority w:val="99"/>
    <w:unhideWhenUsed/>
    <w:rsid w:val="006B114A"/>
    <w:rPr>
      <w:noProof/>
      <w:position w:val="6"/>
      <w:sz w:val="16"/>
      <w:vertAlign w:val="baseline"/>
      <w:lang w:val="fr-FR"/>
    </w:rPr>
  </w:style>
  <w:style w:type="paragraph" w:customStyle="1" w:styleId="Default">
    <w:name w:val="Default"/>
    <w:rsid w:val="006B114A"/>
    <w:pPr>
      <w:autoSpaceDE w:val="0"/>
      <w:autoSpaceDN w:val="0"/>
      <w:adjustRightInd w:val="0"/>
      <w:spacing w:after="0" w:line="240" w:lineRule="auto"/>
    </w:pPr>
    <w:rPr>
      <w:rFonts w:ascii="Arial" w:eastAsia="Times New Roman" w:hAnsi="Arial" w:cs="Arial"/>
      <w:color w:val="000000"/>
      <w:sz w:val="24"/>
      <w:szCs w:val="24"/>
      <w:lang w:val="en-US"/>
    </w:rPr>
  </w:style>
  <w:style w:type="paragraph" w:styleId="Revision">
    <w:name w:val="Revision"/>
    <w:hidden/>
    <w:uiPriority w:val="99"/>
    <w:semiHidden/>
    <w:rsid w:val="006B114A"/>
    <w:pPr>
      <w:spacing w:after="0" w:line="240" w:lineRule="auto"/>
    </w:pPr>
    <w:rPr>
      <w:rFonts w:ascii="Arial" w:eastAsia="MS Mincho" w:hAnsi="Arial" w:cs="Times New Roman"/>
      <w:sz w:val="20"/>
      <w:szCs w:val="20"/>
      <w:lang w:val="en-GB" w:eastAsia="ja-JP"/>
    </w:rPr>
  </w:style>
  <w:style w:type="paragraph" w:styleId="Header">
    <w:name w:val="header"/>
    <w:basedOn w:val="Normal"/>
    <w:link w:val="HeaderChar"/>
    <w:uiPriority w:val="99"/>
    <w:unhideWhenUsed/>
    <w:rsid w:val="006B114A"/>
    <w:pPr>
      <w:tabs>
        <w:tab w:val="center" w:pos="4680"/>
        <w:tab w:val="right" w:pos="9360"/>
      </w:tabs>
      <w:spacing w:after="0"/>
    </w:pPr>
  </w:style>
  <w:style w:type="character" w:customStyle="1" w:styleId="HeaderChar">
    <w:name w:val="Header Char"/>
    <w:basedOn w:val="DefaultParagraphFont"/>
    <w:link w:val="Header"/>
    <w:uiPriority w:val="99"/>
    <w:rsid w:val="006B114A"/>
    <w:rPr>
      <w:rFonts w:ascii="Arial" w:eastAsia="MS Mincho" w:hAnsi="Arial" w:cs="Times New Roman"/>
      <w:sz w:val="20"/>
      <w:szCs w:val="20"/>
      <w:lang w:val="en-GB" w:eastAsia="ja-JP"/>
    </w:rPr>
  </w:style>
  <w:style w:type="paragraph" w:styleId="Footer">
    <w:name w:val="footer"/>
    <w:basedOn w:val="Normal"/>
    <w:link w:val="FooterChar"/>
    <w:uiPriority w:val="99"/>
    <w:unhideWhenUsed/>
    <w:qFormat/>
    <w:rsid w:val="006B114A"/>
    <w:pPr>
      <w:tabs>
        <w:tab w:val="center" w:pos="4680"/>
        <w:tab w:val="right" w:pos="9360"/>
      </w:tabs>
      <w:spacing w:after="0"/>
    </w:pPr>
  </w:style>
  <w:style w:type="character" w:customStyle="1" w:styleId="FooterChar">
    <w:name w:val="Footer Char"/>
    <w:basedOn w:val="DefaultParagraphFont"/>
    <w:link w:val="Footer"/>
    <w:uiPriority w:val="99"/>
    <w:rsid w:val="006B114A"/>
    <w:rPr>
      <w:rFonts w:ascii="Arial" w:eastAsia="MS Mincho" w:hAnsi="Arial" w:cs="Times New Roman"/>
      <w:sz w:val="20"/>
      <w:szCs w:val="20"/>
      <w:lang w:val="en-GB" w:eastAsia="ja-JP"/>
    </w:rPr>
  </w:style>
  <w:style w:type="table" w:styleId="TableGrid">
    <w:name w:val="Table Grid"/>
    <w:basedOn w:val="TableNormal"/>
    <w:uiPriority w:val="59"/>
    <w:rsid w:val="006B11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unhideWhenUsed/>
    <w:rsid w:val="006B114A"/>
    <w:rPr>
      <w:noProof w:val="0"/>
      <w:color w:val="800080"/>
      <w:u w:val="single"/>
      <w:lang w:val="fr-FR"/>
    </w:rPr>
  </w:style>
  <w:style w:type="paragraph" w:styleId="HTMLAddress">
    <w:name w:val="HTML Address"/>
    <w:basedOn w:val="Normal"/>
    <w:link w:val="HTMLAddressChar"/>
    <w:uiPriority w:val="99"/>
    <w:semiHidden/>
    <w:unhideWhenUsed/>
    <w:rsid w:val="006B114A"/>
    <w:rPr>
      <w:i/>
      <w:iCs/>
    </w:rPr>
  </w:style>
  <w:style w:type="character" w:customStyle="1" w:styleId="HTMLAddressChar">
    <w:name w:val="HTML Address Char"/>
    <w:basedOn w:val="DefaultParagraphFont"/>
    <w:link w:val="HTMLAddress"/>
    <w:uiPriority w:val="99"/>
    <w:semiHidden/>
    <w:rsid w:val="006B114A"/>
    <w:rPr>
      <w:rFonts w:ascii="Arial" w:eastAsia="MS Mincho" w:hAnsi="Arial" w:cs="Times New Roman"/>
      <w:i/>
      <w:iCs/>
      <w:sz w:val="20"/>
      <w:szCs w:val="20"/>
      <w:lang w:val="en-GB" w:eastAsia="ja-JP"/>
    </w:rPr>
  </w:style>
  <w:style w:type="character" w:styleId="Emphasis">
    <w:name w:val="Emphasis"/>
    <w:qFormat/>
    <w:rsid w:val="006B114A"/>
    <w:rPr>
      <w:i/>
      <w:iCs w:val="0"/>
      <w:noProof w:val="0"/>
      <w:lang w:val="fr-FR"/>
    </w:rPr>
  </w:style>
  <w:style w:type="paragraph" w:styleId="HTMLPreformatted">
    <w:name w:val="HTML Preformatted"/>
    <w:basedOn w:val="Normal"/>
    <w:link w:val="HTMLPreformattedChar"/>
    <w:uiPriority w:val="99"/>
    <w:semiHidden/>
    <w:unhideWhenUsed/>
    <w:rsid w:val="006B11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rPr>
  </w:style>
  <w:style w:type="character" w:customStyle="1" w:styleId="HTMLPreformattedChar">
    <w:name w:val="HTML Preformatted Char"/>
    <w:basedOn w:val="DefaultParagraphFont"/>
    <w:link w:val="HTMLPreformatted"/>
    <w:uiPriority w:val="99"/>
    <w:semiHidden/>
    <w:rsid w:val="006B114A"/>
    <w:rPr>
      <w:rFonts w:ascii="Courier New" w:eastAsia="MS Mincho" w:hAnsi="Courier New" w:cs="Times New Roman"/>
      <w:sz w:val="20"/>
      <w:szCs w:val="20"/>
      <w:lang w:val="en-GB" w:eastAsia="ja-JP"/>
    </w:rPr>
  </w:style>
  <w:style w:type="character" w:styleId="Strong">
    <w:name w:val="Strong"/>
    <w:qFormat/>
    <w:rsid w:val="006B114A"/>
    <w:rPr>
      <w:b/>
      <w:bCs w:val="0"/>
      <w:noProof w:val="0"/>
      <w:lang w:val="fr-FR"/>
    </w:rPr>
  </w:style>
  <w:style w:type="character" w:customStyle="1" w:styleId="NormalWebChar">
    <w:name w:val="Normal (Web) Char"/>
    <w:link w:val="NormalWeb"/>
    <w:uiPriority w:val="99"/>
    <w:locked/>
    <w:rsid w:val="006B114A"/>
    <w:rPr>
      <w:rFonts w:ascii="Times New Roman" w:eastAsia="Times New Roman" w:hAnsi="Times New Roman" w:cs="Times New Roman"/>
      <w:sz w:val="24"/>
      <w:szCs w:val="24"/>
      <w:lang w:val="en-GB" w:eastAsia="en-GB"/>
    </w:rPr>
  </w:style>
  <w:style w:type="paragraph" w:styleId="NormalWeb">
    <w:name w:val="Normal (Web)"/>
    <w:basedOn w:val="Normal"/>
    <w:link w:val="NormalWebChar"/>
    <w:uiPriority w:val="99"/>
    <w:unhideWhenUsed/>
    <w:rsid w:val="006B114A"/>
    <w:pPr>
      <w:spacing w:before="100" w:beforeAutospacing="1" w:after="100" w:afterAutospacing="1"/>
    </w:pPr>
    <w:rPr>
      <w:rFonts w:ascii="Times New Roman" w:eastAsia="Times New Roman" w:hAnsi="Times New Roman"/>
      <w:sz w:val="24"/>
      <w:szCs w:val="24"/>
      <w:lang w:eastAsia="en-GB"/>
    </w:rPr>
  </w:style>
  <w:style w:type="paragraph" w:customStyle="1" w:styleId="msonormal0">
    <w:name w:val="msonormal"/>
    <w:basedOn w:val="Normal"/>
    <w:uiPriority w:val="99"/>
    <w:rsid w:val="006B114A"/>
    <w:pPr>
      <w:spacing w:before="100" w:beforeAutospacing="1" w:after="100" w:afterAutospacing="1"/>
    </w:pPr>
    <w:rPr>
      <w:rFonts w:ascii="Times New Roman" w:eastAsia="Times New Roman" w:hAnsi="Times New Roman"/>
      <w:sz w:val="24"/>
      <w:szCs w:val="24"/>
      <w:lang w:eastAsia="en-GB"/>
    </w:rPr>
  </w:style>
  <w:style w:type="paragraph" w:styleId="Index1">
    <w:name w:val="index 1"/>
    <w:basedOn w:val="Normal"/>
    <w:autoRedefine/>
    <w:semiHidden/>
    <w:unhideWhenUsed/>
    <w:rsid w:val="006B114A"/>
    <w:pPr>
      <w:spacing w:after="0" w:line="210" w:lineRule="atLeast"/>
      <w:ind w:left="142" w:hanging="142"/>
    </w:pPr>
    <w:rPr>
      <w:b/>
      <w:sz w:val="18"/>
    </w:rPr>
  </w:style>
  <w:style w:type="paragraph" w:styleId="Index2">
    <w:name w:val="index 2"/>
    <w:basedOn w:val="Normal"/>
    <w:next w:val="Normal"/>
    <w:autoRedefine/>
    <w:semiHidden/>
    <w:unhideWhenUsed/>
    <w:rsid w:val="006B114A"/>
    <w:pPr>
      <w:spacing w:line="210" w:lineRule="atLeast"/>
      <w:ind w:left="600" w:hanging="200"/>
    </w:pPr>
    <w:rPr>
      <w:b/>
      <w:sz w:val="18"/>
    </w:rPr>
  </w:style>
  <w:style w:type="paragraph" w:styleId="Index3">
    <w:name w:val="index 3"/>
    <w:basedOn w:val="Normal"/>
    <w:next w:val="Normal"/>
    <w:autoRedefine/>
    <w:semiHidden/>
    <w:unhideWhenUsed/>
    <w:rsid w:val="006B114A"/>
    <w:pPr>
      <w:spacing w:line="220" w:lineRule="atLeast"/>
      <w:ind w:left="600" w:hanging="200"/>
    </w:pPr>
    <w:rPr>
      <w:b/>
    </w:rPr>
  </w:style>
  <w:style w:type="paragraph" w:styleId="Index4">
    <w:name w:val="index 4"/>
    <w:basedOn w:val="Normal"/>
    <w:next w:val="Normal"/>
    <w:autoRedefine/>
    <w:semiHidden/>
    <w:unhideWhenUsed/>
    <w:rsid w:val="006B114A"/>
    <w:pPr>
      <w:spacing w:line="220" w:lineRule="atLeast"/>
      <w:ind w:left="800" w:hanging="200"/>
    </w:pPr>
    <w:rPr>
      <w:b/>
    </w:rPr>
  </w:style>
  <w:style w:type="paragraph" w:styleId="Index5">
    <w:name w:val="index 5"/>
    <w:basedOn w:val="Normal"/>
    <w:next w:val="Normal"/>
    <w:autoRedefine/>
    <w:semiHidden/>
    <w:unhideWhenUsed/>
    <w:rsid w:val="006B114A"/>
    <w:pPr>
      <w:spacing w:line="220" w:lineRule="atLeast"/>
      <w:ind w:left="1000" w:hanging="200"/>
    </w:pPr>
    <w:rPr>
      <w:b/>
    </w:rPr>
  </w:style>
  <w:style w:type="paragraph" w:styleId="Index6">
    <w:name w:val="index 6"/>
    <w:basedOn w:val="Normal"/>
    <w:next w:val="Normal"/>
    <w:autoRedefine/>
    <w:semiHidden/>
    <w:unhideWhenUsed/>
    <w:rsid w:val="006B114A"/>
    <w:pPr>
      <w:spacing w:line="220" w:lineRule="atLeast"/>
      <w:ind w:left="1200" w:hanging="200"/>
    </w:pPr>
    <w:rPr>
      <w:b/>
    </w:rPr>
  </w:style>
  <w:style w:type="paragraph" w:styleId="Index7">
    <w:name w:val="index 7"/>
    <w:basedOn w:val="Normal"/>
    <w:next w:val="Normal"/>
    <w:autoRedefine/>
    <w:semiHidden/>
    <w:unhideWhenUsed/>
    <w:rsid w:val="006B114A"/>
    <w:pPr>
      <w:spacing w:line="220" w:lineRule="atLeast"/>
      <w:ind w:left="1400" w:hanging="200"/>
    </w:pPr>
    <w:rPr>
      <w:b/>
    </w:rPr>
  </w:style>
  <w:style w:type="paragraph" w:styleId="Index8">
    <w:name w:val="index 8"/>
    <w:basedOn w:val="Normal"/>
    <w:next w:val="Normal"/>
    <w:autoRedefine/>
    <w:semiHidden/>
    <w:unhideWhenUsed/>
    <w:rsid w:val="006B114A"/>
    <w:pPr>
      <w:spacing w:line="220" w:lineRule="atLeast"/>
      <w:ind w:left="1600" w:hanging="200"/>
    </w:pPr>
    <w:rPr>
      <w:b/>
    </w:rPr>
  </w:style>
  <w:style w:type="paragraph" w:styleId="Index9">
    <w:name w:val="index 9"/>
    <w:basedOn w:val="Normal"/>
    <w:next w:val="Normal"/>
    <w:autoRedefine/>
    <w:semiHidden/>
    <w:unhideWhenUsed/>
    <w:rsid w:val="006B114A"/>
    <w:pPr>
      <w:spacing w:line="220" w:lineRule="atLeast"/>
      <w:ind w:left="1800" w:hanging="200"/>
    </w:pPr>
    <w:rPr>
      <w:b/>
    </w:rPr>
  </w:style>
  <w:style w:type="paragraph" w:styleId="TOC1">
    <w:name w:val="toc 1"/>
    <w:basedOn w:val="Normal"/>
    <w:next w:val="Normal"/>
    <w:autoRedefine/>
    <w:uiPriority w:val="39"/>
    <w:unhideWhenUsed/>
    <w:rsid w:val="00FD4BD6"/>
    <w:pPr>
      <w:tabs>
        <w:tab w:val="left" w:pos="992"/>
        <w:tab w:val="right" w:leader="dot" w:pos="9350"/>
      </w:tabs>
      <w:spacing w:after="0"/>
    </w:pPr>
    <w:rPr>
      <w:bCs/>
    </w:rPr>
  </w:style>
  <w:style w:type="paragraph" w:styleId="TOC2">
    <w:name w:val="toc 2"/>
    <w:basedOn w:val="TOC1"/>
    <w:next w:val="Normal"/>
    <w:autoRedefine/>
    <w:uiPriority w:val="39"/>
    <w:unhideWhenUsed/>
    <w:rsid w:val="00472F68"/>
    <w:pPr>
      <w:tabs>
        <w:tab w:val="left" w:pos="800"/>
      </w:tabs>
    </w:pPr>
    <w:rPr>
      <w:bCs w:val="0"/>
    </w:rPr>
  </w:style>
  <w:style w:type="paragraph" w:styleId="TOC3">
    <w:name w:val="toc 3"/>
    <w:basedOn w:val="TOC2"/>
    <w:next w:val="Normal"/>
    <w:autoRedefine/>
    <w:uiPriority w:val="39"/>
    <w:unhideWhenUsed/>
    <w:rsid w:val="000F7AB0"/>
    <w:rPr>
      <w:iCs/>
    </w:rPr>
  </w:style>
  <w:style w:type="paragraph" w:styleId="TOC4">
    <w:name w:val="toc 4"/>
    <w:basedOn w:val="TOC2"/>
    <w:next w:val="Normal"/>
    <w:autoRedefine/>
    <w:uiPriority w:val="39"/>
    <w:unhideWhenUsed/>
    <w:rsid w:val="006B114A"/>
    <w:pPr>
      <w:ind w:left="600"/>
    </w:pPr>
    <w:rPr>
      <w:smallCaps/>
      <w:sz w:val="18"/>
      <w:szCs w:val="18"/>
    </w:rPr>
  </w:style>
  <w:style w:type="paragraph" w:styleId="TOC5">
    <w:name w:val="toc 5"/>
    <w:basedOn w:val="TOC4"/>
    <w:next w:val="Normal"/>
    <w:autoRedefine/>
    <w:uiPriority w:val="39"/>
    <w:unhideWhenUsed/>
    <w:rsid w:val="006B114A"/>
    <w:pPr>
      <w:ind w:left="800"/>
    </w:pPr>
  </w:style>
  <w:style w:type="paragraph" w:styleId="TOC6">
    <w:name w:val="toc 6"/>
    <w:basedOn w:val="TOC4"/>
    <w:next w:val="Normal"/>
    <w:autoRedefine/>
    <w:uiPriority w:val="39"/>
    <w:unhideWhenUsed/>
    <w:rsid w:val="006B114A"/>
    <w:pPr>
      <w:ind w:left="1000"/>
    </w:pPr>
  </w:style>
  <w:style w:type="paragraph" w:styleId="TOC7">
    <w:name w:val="toc 7"/>
    <w:basedOn w:val="TOC4"/>
    <w:next w:val="Normal"/>
    <w:autoRedefine/>
    <w:uiPriority w:val="39"/>
    <w:unhideWhenUsed/>
    <w:rsid w:val="006B114A"/>
    <w:pPr>
      <w:ind w:left="1200"/>
    </w:pPr>
  </w:style>
  <w:style w:type="paragraph" w:styleId="TOC8">
    <w:name w:val="toc 8"/>
    <w:basedOn w:val="TOC4"/>
    <w:next w:val="Normal"/>
    <w:autoRedefine/>
    <w:uiPriority w:val="39"/>
    <w:unhideWhenUsed/>
    <w:rsid w:val="006B114A"/>
    <w:pPr>
      <w:ind w:left="1400"/>
    </w:pPr>
  </w:style>
  <w:style w:type="paragraph" w:styleId="TOC9">
    <w:name w:val="toc 9"/>
    <w:basedOn w:val="TOC1"/>
    <w:next w:val="Normal"/>
    <w:autoRedefine/>
    <w:uiPriority w:val="39"/>
    <w:unhideWhenUsed/>
    <w:rsid w:val="006B114A"/>
    <w:pPr>
      <w:ind w:left="1600"/>
    </w:pPr>
    <w:rPr>
      <w:b/>
      <w:bCs w:val="0"/>
      <w:caps/>
      <w:sz w:val="18"/>
      <w:szCs w:val="18"/>
    </w:rPr>
  </w:style>
  <w:style w:type="paragraph" w:styleId="NormalIndent">
    <w:name w:val="Normal Indent"/>
    <w:basedOn w:val="Normal"/>
    <w:unhideWhenUsed/>
    <w:rsid w:val="006B114A"/>
    <w:pPr>
      <w:ind w:left="708"/>
    </w:pPr>
  </w:style>
  <w:style w:type="paragraph" w:styleId="IndexHeading">
    <w:name w:val="index heading"/>
    <w:basedOn w:val="Normal"/>
    <w:next w:val="Index1"/>
    <w:semiHidden/>
    <w:unhideWhenUsed/>
    <w:rsid w:val="006B114A"/>
    <w:pPr>
      <w:keepNext/>
      <w:spacing w:before="400" w:after="210"/>
      <w:jc w:val="center"/>
    </w:pPr>
  </w:style>
  <w:style w:type="paragraph" w:styleId="TableofFigures">
    <w:name w:val="table of figures"/>
    <w:basedOn w:val="Normal"/>
    <w:next w:val="Normal"/>
    <w:semiHidden/>
    <w:unhideWhenUsed/>
    <w:rsid w:val="006B114A"/>
    <w:pPr>
      <w:ind w:left="400" w:hanging="400"/>
    </w:pPr>
  </w:style>
  <w:style w:type="paragraph" w:styleId="EnvelopeAddress">
    <w:name w:val="envelope address"/>
    <w:basedOn w:val="Normal"/>
    <w:unhideWhenUsed/>
    <w:rsid w:val="006B114A"/>
    <w:pPr>
      <w:framePr w:w="7938" w:h="1985" w:hSpace="141" w:wrap="auto" w:hAnchor="page" w:xAlign="center" w:yAlign="bottom"/>
      <w:ind w:left="2835"/>
    </w:pPr>
    <w:rPr>
      <w:sz w:val="24"/>
    </w:rPr>
  </w:style>
  <w:style w:type="paragraph" w:styleId="EnvelopeReturn">
    <w:name w:val="envelope return"/>
    <w:basedOn w:val="Normal"/>
    <w:unhideWhenUsed/>
    <w:rsid w:val="006B114A"/>
  </w:style>
  <w:style w:type="paragraph" w:styleId="EndnoteText">
    <w:name w:val="endnote text"/>
    <w:basedOn w:val="Normal"/>
    <w:link w:val="EndnoteTextChar"/>
    <w:semiHidden/>
    <w:unhideWhenUsed/>
    <w:rsid w:val="006B114A"/>
  </w:style>
  <w:style w:type="character" w:customStyle="1" w:styleId="EndnoteTextChar">
    <w:name w:val="Endnote Text Char"/>
    <w:basedOn w:val="DefaultParagraphFont"/>
    <w:link w:val="EndnoteText"/>
    <w:uiPriority w:val="99"/>
    <w:semiHidden/>
    <w:rsid w:val="006B114A"/>
    <w:rPr>
      <w:rFonts w:ascii="Arial" w:eastAsia="MS Mincho" w:hAnsi="Arial" w:cs="Times New Roman"/>
      <w:sz w:val="20"/>
      <w:szCs w:val="20"/>
      <w:lang w:val="en-GB" w:eastAsia="ja-JP"/>
    </w:rPr>
  </w:style>
  <w:style w:type="paragraph" w:styleId="TableofAuthorities">
    <w:name w:val="table of authorities"/>
    <w:basedOn w:val="Normal"/>
    <w:next w:val="Normal"/>
    <w:semiHidden/>
    <w:unhideWhenUsed/>
    <w:rsid w:val="006B114A"/>
    <w:pPr>
      <w:ind w:left="200" w:hanging="200"/>
    </w:pPr>
  </w:style>
  <w:style w:type="paragraph" w:styleId="MacroText">
    <w:name w:val="macro"/>
    <w:link w:val="MacroTextChar"/>
    <w:semiHidden/>
    <w:unhideWhenUsed/>
    <w:rsid w:val="006B114A"/>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eastAsia="MS Mincho" w:hAnsi="Courier New" w:cs="Times New Roman"/>
      <w:sz w:val="20"/>
      <w:szCs w:val="20"/>
      <w:lang w:val="en-GB" w:eastAsia="ja-JP"/>
    </w:rPr>
  </w:style>
  <w:style w:type="character" w:customStyle="1" w:styleId="MacroTextChar">
    <w:name w:val="Macro Text Char"/>
    <w:basedOn w:val="DefaultParagraphFont"/>
    <w:link w:val="MacroText"/>
    <w:uiPriority w:val="99"/>
    <w:semiHidden/>
    <w:rsid w:val="006B114A"/>
    <w:rPr>
      <w:rFonts w:ascii="Courier New" w:eastAsia="MS Mincho" w:hAnsi="Courier New" w:cs="Times New Roman"/>
      <w:sz w:val="20"/>
      <w:szCs w:val="20"/>
      <w:lang w:val="en-GB" w:eastAsia="ja-JP"/>
    </w:rPr>
  </w:style>
  <w:style w:type="paragraph" w:styleId="TOAHeading">
    <w:name w:val="toa heading"/>
    <w:basedOn w:val="Normal"/>
    <w:next w:val="Normal"/>
    <w:semiHidden/>
    <w:unhideWhenUsed/>
    <w:rsid w:val="006B114A"/>
    <w:pPr>
      <w:spacing w:before="120"/>
    </w:pPr>
    <w:rPr>
      <w:b/>
      <w:sz w:val="24"/>
    </w:rPr>
  </w:style>
  <w:style w:type="paragraph" w:styleId="List">
    <w:name w:val="List"/>
    <w:basedOn w:val="Normal"/>
    <w:unhideWhenUsed/>
    <w:rsid w:val="006B114A"/>
    <w:pPr>
      <w:ind w:left="283" w:hanging="283"/>
    </w:pPr>
  </w:style>
  <w:style w:type="paragraph" w:styleId="ListBullet">
    <w:name w:val="List Bullet"/>
    <w:basedOn w:val="Normal"/>
    <w:autoRedefine/>
    <w:unhideWhenUsed/>
    <w:rsid w:val="006B114A"/>
    <w:pPr>
      <w:tabs>
        <w:tab w:val="num" w:pos="360"/>
      </w:tabs>
      <w:ind w:left="360" w:hanging="360"/>
    </w:pPr>
  </w:style>
  <w:style w:type="paragraph" w:styleId="ListNumber">
    <w:name w:val="List Number"/>
    <w:basedOn w:val="Normal"/>
    <w:unhideWhenUsed/>
    <w:rsid w:val="006B114A"/>
    <w:pPr>
      <w:numPr>
        <w:numId w:val="1"/>
      </w:numPr>
      <w:tabs>
        <w:tab w:val="left" w:pos="400"/>
      </w:tabs>
      <w:ind w:left="400" w:hanging="400"/>
    </w:pPr>
  </w:style>
  <w:style w:type="paragraph" w:styleId="List2">
    <w:name w:val="List 2"/>
    <w:basedOn w:val="Normal"/>
    <w:unhideWhenUsed/>
    <w:rsid w:val="006B114A"/>
    <w:pPr>
      <w:ind w:left="566" w:hanging="283"/>
    </w:pPr>
  </w:style>
  <w:style w:type="paragraph" w:styleId="List3">
    <w:name w:val="List 3"/>
    <w:basedOn w:val="Normal"/>
    <w:unhideWhenUsed/>
    <w:rsid w:val="006B114A"/>
    <w:pPr>
      <w:ind w:left="849" w:hanging="283"/>
    </w:pPr>
  </w:style>
  <w:style w:type="paragraph" w:styleId="List4">
    <w:name w:val="List 4"/>
    <w:basedOn w:val="Normal"/>
    <w:unhideWhenUsed/>
    <w:rsid w:val="006B114A"/>
    <w:pPr>
      <w:ind w:left="1132" w:hanging="283"/>
    </w:pPr>
  </w:style>
  <w:style w:type="paragraph" w:styleId="List5">
    <w:name w:val="List 5"/>
    <w:basedOn w:val="Normal"/>
    <w:unhideWhenUsed/>
    <w:rsid w:val="006B114A"/>
    <w:pPr>
      <w:ind w:left="1415" w:hanging="283"/>
    </w:pPr>
  </w:style>
  <w:style w:type="paragraph" w:styleId="ListBullet2">
    <w:name w:val="List Bullet 2"/>
    <w:basedOn w:val="Normal"/>
    <w:autoRedefine/>
    <w:unhideWhenUsed/>
    <w:rsid w:val="006B114A"/>
    <w:pPr>
      <w:tabs>
        <w:tab w:val="num" w:pos="643"/>
      </w:tabs>
      <w:ind w:left="643" w:hanging="360"/>
    </w:pPr>
  </w:style>
  <w:style w:type="paragraph" w:styleId="ListBullet3">
    <w:name w:val="List Bullet 3"/>
    <w:basedOn w:val="Normal"/>
    <w:autoRedefine/>
    <w:unhideWhenUsed/>
    <w:rsid w:val="006B114A"/>
    <w:pPr>
      <w:tabs>
        <w:tab w:val="num" w:pos="926"/>
      </w:tabs>
      <w:ind w:left="926" w:hanging="360"/>
    </w:pPr>
  </w:style>
  <w:style w:type="paragraph" w:styleId="ListBullet4">
    <w:name w:val="List Bullet 4"/>
    <w:basedOn w:val="Normal"/>
    <w:autoRedefine/>
    <w:unhideWhenUsed/>
    <w:rsid w:val="006B114A"/>
    <w:pPr>
      <w:tabs>
        <w:tab w:val="num" w:pos="1209"/>
      </w:tabs>
      <w:ind w:left="1209" w:hanging="360"/>
    </w:pPr>
  </w:style>
  <w:style w:type="paragraph" w:styleId="ListBullet5">
    <w:name w:val="List Bullet 5"/>
    <w:basedOn w:val="Normal"/>
    <w:autoRedefine/>
    <w:unhideWhenUsed/>
    <w:rsid w:val="006B114A"/>
    <w:pPr>
      <w:numPr>
        <w:numId w:val="2"/>
      </w:numPr>
      <w:tabs>
        <w:tab w:val="clear" w:pos="360"/>
        <w:tab w:val="num" w:pos="1492"/>
      </w:tabs>
      <w:ind w:left="1492"/>
    </w:pPr>
  </w:style>
  <w:style w:type="paragraph" w:styleId="ListNumber2">
    <w:name w:val="List Number 2"/>
    <w:basedOn w:val="Normal"/>
    <w:unhideWhenUsed/>
    <w:rsid w:val="006B114A"/>
    <w:pPr>
      <w:numPr>
        <w:numId w:val="3"/>
      </w:numPr>
      <w:tabs>
        <w:tab w:val="left" w:pos="800"/>
      </w:tabs>
      <w:ind w:left="800" w:hanging="400"/>
    </w:pPr>
  </w:style>
  <w:style w:type="paragraph" w:styleId="ListNumber3">
    <w:name w:val="List Number 3"/>
    <w:basedOn w:val="Normal"/>
    <w:unhideWhenUsed/>
    <w:rsid w:val="006B114A"/>
    <w:pPr>
      <w:numPr>
        <w:numId w:val="4"/>
      </w:numPr>
      <w:tabs>
        <w:tab w:val="clear" w:pos="1209"/>
        <w:tab w:val="left" w:pos="1200"/>
      </w:tabs>
      <w:ind w:left="1200" w:hanging="400"/>
    </w:pPr>
  </w:style>
  <w:style w:type="paragraph" w:styleId="ListNumber4">
    <w:name w:val="List Number 4"/>
    <w:basedOn w:val="Normal"/>
    <w:unhideWhenUsed/>
    <w:rsid w:val="006B114A"/>
    <w:pPr>
      <w:numPr>
        <w:numId w:val="5"/>
      </w:numPr>
      <w:tabs>
        <w:tab w:val="clear" w:pos="1492"/>
        <w:tab w:val="left" w:pos="1600"/>
      </w:tabs>
      <w:ind w:left="1600" w:hanging="400"/>
    </w:pPr>
  </w:style>
  <w:style w:type="paragraph" w:styleId="ListNumber5">
    <w:name w:val="List Number 5"/>
    <w:basedOn w:val="Normal"/>
    <w:unhideWhenUsed/>
    <w:rsid w:val="006B114A"/>
    <w:pPr>
      <w:tabs>
        <w:tab w:val="num" w:pos="1492"/>
      </w:tabs>
      <w:ind w:left="1492" w:hanging="360"/>
    </w:pPr>
  </w:style>
  <w:style w:type="paragraph" w:styleId="Title">
    <w:name w:val="Title"/>
    <w:basedOn w:val="Normal"/>
    <w:link w:val="TitleChar"/>
    <w:uiPriority w:val="10"/>
    <w:qFormat/>
    <w:rsid w:val="006B114A"/>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jc w:val="center"/>
      <w:outlineLvl w:val="0"/>
    </w:pPr>
    <w:rPr>
      <w:b/>
      <w:sz w:val="28"/>
    </w:rPr>
  </w:style>
  <w:style w:type="character" w:customStyle="1" w:styleId="TitleChar">
    <w:name w:val="Title Char"/>
    <w:basedOn w:val="DefaultParagraphFont"/>
    <w:link w:val="Title"/>
    <w:uiPriority w:val="10"/>
    <w:rsid w:val="006B114A"/>
    <w:rPr>
      <w:rFonts w:ascii="Arial" w:eastAsia="MS Mincho" w:hAnsi="Arial" w:cs="Times New Roman"/>
      <w:b/>
      <w:sz w:val="28"/>
      <w:szCs w:val="20"/>
      <w:lang w:val="en-GB" w:eastAsia="ja-JP"/>
    </w:rPr>
  </w:style>
  <w:style w:type="paragraph" w:styleId="Closing">
    <w:name w:val="Closing"/>
    <w:basedOn w:val="Normal"/>
    <w:link w:val="ClosingChar"/>
    <w:unhideWhenUsed/>
    <w:rsid w:val="006B114A"/>
    <w:pPr>
      <w:ind w:left="4252"/>
    </w:pPr>
  </w:style>
  <w:style w:type="character" w:customStyle="1" w:styleId="ClosingChar">
    <w:name w:val="Closing Char"/>
    <w:basedOn w:val="DefaultParagraphFont"/>
    <w:link w:val="Closing"/>
    <w:uiPriority w:val="99"/>
    <w:semiHidden/>
    <w:rsid w:val="006B114A"/>
    <w:rPr>
      <w:rFonts w:ascii="Arial" w:eastAsia="MS Mincho" w:hAnsi="Arial" w:cs="Times New Roman"/>
      <w:sz w:val="20"/>
      <w:szCs w:val="20"/>
      <w:lang w:val="en-GB" w:eastAsia="ja-JP"/>
    </w:rPr>
  </w:style>
  <w:style w:type="paragraph" w:styleId="Signature">
    <w:name w:val="Signature"/>
    <w:basedOn w:val="Normal"/>
    <w:link w:val="SignatureChar"/>
    <w:unhideWhenUsed/>
    <w:rsid w:val="006B114A"/>
    <w:pPr>
      <w:ind w:left="4252"/>
    </w:pPr>
  </w:style>
  <w:style w:type="character" w:customStyle="1" w:styleId="SignatureChar">
    <w:name w:val="Signature Char"/>
    <w:basedOn w:val="DefaultParagraphFont"/>
    <w:link w:val="Signature"/>
    <w:uiPriority w:val="99"/>
    <w:semiHidden/>
    <w:rsid w:val="006B114A"/>
    <w:rPr>
      <w:rFonts w:ascii="Arial" w:eastAsia="MS Mincho" w:hAnsi="Arial" w:cs="Times New Roman"/>
      <w:sz w:val="20"/>
      <w:szCs w:val="20"/>
      <w:lang w:val="en-GB" w:eastAsia="ja-JP"/>
    </w:rPr>
  </w:style>
  <w:style w:type="paragraph" w:styleId="BodyTextIndent">
    <w:name w:val="Body Text Indent"/>
    <w:basedOn w:val="Normal"/>
    <w:link w:val="BodyTextIndentChar"/>
    <w:uiPriority w:val="99"/>
    <w:unhideWhenUsed/>
    <w:rsid w:val="006B114A"/>
    <w:pPr>
      <w:ind w:left="283"/>
    </w:pPr>
  </w:style>
  <w:style w:type="character" w:customStyle="1" w:styleId="BodyTextIndentChar">
    <w:name w:val="Body Text Indent Char"/>
    <w:basedOn w:val="DefaultParagraphFont"/>
    <w:link w:val="BodyTextIndent"/>
    <w:uiPriority w:val="99"/>
    <w:rsid w:val="006B114A"/>
    <w:rPr>
      <w:rFonts w:ascii="Arial" w:eastAsia="MS Mincho" w:hAnsi="Arial" w:cs="Times New Roman"/>
      <w:sz w:val="20"/>
      <w:szCs w:val="20"/>
      <w:lang w:val="en-GB" w:eastAsia="ja-JP"/>
    </w:rPr>
  </w:style>
  <w:style w:type="paragraph" w:styleId="ListContinue">
    <w:name w:val="List Continue"/>
    <w:basedOn w:val="Normal"/>
    <w:unhideWhenUsed/>
    <w:rsid w:val="006B114A"/>
    <w:pPr>
      <w:tabs>
        <w:tab w:val="left" w:pos="400"/>
      </w:tabs>
      <w:ind w:left="400" w:hanging="400"/>
    </w:pPr>
  </w:style>
  <w:style w:type="paragraph" w:styleId="ListContinue2">
    <w:name w:val="List Continue 2"/>
    <w:basedOn w:val="ListContinue"/>
    <w:unhideWhenUsed/>
    <w:rsid w:val="006B114A"/>
    <w:pPr>
      <w:numPr>
        <w:ilvl w:val="1"/>
        <w:numId w:val="6"/>
      </w:numPr>
      <w:tabs>
        <w:tab w:val="clear" w:pos="400"/>
        <w:tab w:val="left" w:pos="800"/>
      </w:tabs>
      <w:ind w:left="400" w:hanging="400"/>
    </w:pPr>
  </w:style>
  <w:style w:type="paragraph" w:styleId="ListContinue3">
    <w:name w:val="List Continue 3"/>
    <w:basedOn w:val="ListContinue"/>
    <w:unhideWhenUsed/>
    <w:rsid w:val="006B114A"/>
    <w:pPr>
      <w:numPr>
        <w:ilvl w:val="2"/>
        <w:numId w:val="6"/>
      </w:numPr>
      <w:tabs>
        <w:tab w:val="clear" w:pos="400"/>
        <w:tab w:val="left" w:pos="1200"/>
      </w:tabs>
      <w:ind w:left="400" w:hanging="400"/>
    </w:pPr>
  </w:style>
  <w:style w:type="paragraph" w:styleId="ListContinue4">
    <w:name w:val="List Continue 4"/>
    <w:basedOn w:val="ListContinue"/>
    <w:unhideWhenUsed/>
    <w:rsid w:val="006B114A"/>
    <w:pPr>
      <w:numPr>
        <w:numId w:val="7"/>
      </w:numPr>
      <w:tabs>
        <w:tab w:val="clear" w:pos="360"/>
        <w:tab w:val="clear" w:pos="400"/>
        <w:tab w:val="left" w:pos="1600"/>
      </w:tabs>
      <w:ind w:left="1600" w:hanging="400"/>
    </w:pPr>
  </w:style>
  <w:style w:type="paragraph" w:styleId="ListContinue5">
    <w:name w:val="List Continue 5"/>
    <w:basedOn w:val="Normal"/>
    <w:unhideWhenUsed/>
    <w:rsid w:val="006B114A"/>
    <w:pPr>
      <w:ind w:left="1415"/>
    </w:pPr>
  </w:style>
  <w:style w:type="paragraph" w:styleId="MessageHeader">
    <w:name w:val="Message Header"/>
    <w:basedOn w:val="Normal"/>
    <w:link w:val="MessageHeaderChar"/>
    <w:unhideWhenUsed/>
    <w:rsid w:val="006B114A"/>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character" w:customStyle="1" w:styleId="MessageHeaderChar">
    <w:name w:val="Message Header Char"/>
    <w:basedOn w:val="DefaultParagraphFont"/>
    <w:link w:val="MessageHeader"/>
    <w:uiPriority w:val="99"/>
    <w:semiHidden/>
    <w:rsid w:val="006B114A"/>
    <w:rPr>
      <w:rFonts w:ascii="Arial" w:eastAsia="MS Mincho" w:hAnsi="Arial" w:cs="Times New Roman"/>
      <w:sz w:val="24"/>
      <w:szCs w:val="20"/>
      <w:shd w:val="pct20" w:color="auto" w:fill="auto"/>
      <w:lang w:val="en-GB" w:eastAsia="ja-JP"/>
    </w:rPr>
  </w:style>
  <w:style w:type="paragraph" w:styleId="Subtitle">
    <w:name w:val="Subtitle"/>
    <w:basedOn w:val="Normal"/>
    <w:link w:val="SubtitleChar"/>
    <w:uiPriority w:val="11"/>
    <w:qFormat/>
    <w:rsid w:val="006B114A"/>
    <w:pPr>
      <w:spacing w:after="60"/>
      <w:jc w:val="center"/>
      <w:outlineLvl w:val="1"/>
    </w:pPr>
    <w:rPr>
      <w:sz w:val="24"/>
    </w:rPr>
  </w:style>
  <w:style w:type="character" w:customStyle="1" w:styleId="SubtitleChar">
    <w:name w:val="Subtitle Char"/>
    <w:basedOn w:val="DefaultParagraphFont"/>
    <w:link w:val="Subtitle"/>
    <w:uiPriority w:val="11"/>
    <w:rsid w:val="006B114A"/>
    <w:rPr>
      <w:rFonts w:ascii="Arial" w:eastAsia="MS Mincho" w:hAnsi="Arial" w:cs="Times New Roman"/>
      <w:sz w:val="24"/>
      <w:szCs w:val="20"/>
      <w:lang w:val="en-GB" w:eastAsia="ja-JP"/>
    </w:rPr>
  </w:style>
  <w:style w:type="paragraph" w:styleId="Salutation">
    <w:name w:val="Salutation"/>
    <w:basedOn w:val="Normal"/>
    <w:next w:val="Normal"/>
    <w:link w:val="SalutationChar"/>
    <w:unhideWhenUsed/>
    <w:rsid w:val="006B114A"/>
  </w:style>
  <w:style w:type="character" w:customStyle="1" w:styleId="SalutationChar">
    <w:name w:val="Salutation Char"/>
    <w:basedOn w:val="DefaultParagraphFont"/>
    <w:link w:val="Salutation"/>
    <w:uiPriority w:val="99"/>
    <w:semiHidden/>
    <w:rsid w:val="006B114A"/>
    <w:rPr>
      <w:rFonts w:ascii="Arial" w:eastAsia="MS Mincho" w:hAnsi="Arial" w:cs="Times New Roman"/>
      <w:sz w:val="20"/>
      <w:szCs w:val="20"/>
      <w:lang w:val="en-GB" w:eastAsia="ja-JP"/>
    </w:rPr>
  </w:style>
  <w:style w:type="paragraph" w:styleId="Date">
    <w:name w:val="Date"/>
    <w:basedOn w:val="Normal"/>
    <w:next w:val="Normal"/>
    <w:link w:val="DateChar"/>
    <w:unhideWhenUsed/>
    <w:rsid w:val="006B114A"/>
  </w:style>
  <w:style w:type="character" w:customStyle="1" w:styleId="DateChar">
    <w:name w:val="Date Char"/>
    <w:basedOn w:val="DefaultParagraphFont"/>
    <w:link w:val="Date"/>
    <w:uiPriority w:val="99"/>
    <w:semiHidden/>
    <w:rsid w:val="006B114A"/>
    <w:rPr>
      <w:rFonts w:ascii="Arial" w:eastAsia="MS Mincho" w:hAnsi="Arial" w:cs="Times New Roman"/>
      <w:sz w:val="20"/>
      <w:szCs w:val="20"/>
      <w:lang w:val="en-GB" w:eastAsia="ja-JP"/>
    </w:rPr>
  </w:style>
  <w:style w:type="paragraph" w:styleId="BodyTextFirstIndent">
    <w:name w:val="Body Text First Indent"/>
    <w:basedOn w:val="BodyText"/>
    <w:link w:val="BodyTextFirstIndentChar"/>
    <w:unhideWhenUsed/>
    <w:rsid w:val="006B114A"/>
    <w:pPr>
      <w:spacing w:before="0" w:after="120"/>
      <w:ind w:firstLine="210"/>
    </w:pPr>
  </w:style>
  <w:style w:type="character" w:customStyle="1" w:styleId="BodyTextFirstIndentChar">
    <w:name w:val="Body Text First Indent Char"/>
    <w:basedOn w:val="BodyTextChar"/>
    <w:link w:val="BodyTextFirstIndent"/>
    <w:uiPriority w:val="99"/>
    <w:semiHidden/>
    <w:rsid w:val="006B114A"/>
    <w:rPr>
      <w:rFonts w:ascii="Arial" w:eastAsia="MS Mincho" w:hAnsi="Arial" w:cs="Times New Roman"/>
      <w:sz w:val="18"/>
      <w:szCs w:val="20"/>
      <w:lang w:val="en-GB" w:eastAsia="ja-JP"/>
    </w:rPr>
  </w:style>
  <w:style w:type="paragraph" w:styleId="BodyTextFirstIndent2">
    <w:name w:val="Body Text First Indent 2"/>
    <w:basedOn w:val="Normal"/>
    <w:link w:val="BodyTextFirstIndent2Char"/>
    <w:unhideWhenUsed/>
    <w:rsid w:val="006B114A"/>
    <w:pPr>
      <w:ind w:firstLine="210"/>
    </w:pPr>
  </w:style>
  <w:style w:type="character" w:customStyle="1" w:styleId="BodyTextFirstIndent2Char">
    <w:name w:val="Body Text First Indent 2 Char"/>
    <w:basedOn w:val="BodyTextIndentChar"/>
    <w:link w:val="BodyTextFirstIndent2"/>
    <w:uiPriority w:val="99"/>
    <w:semiHidden/>
    <w:rsid w:val="006B114A"/>
    <w:rPr>
      <w:rFonts w:ascii="Arial" w:eastAsia="MS Mincho" w:hAnsi="Arial" w:cs="Times New Roman"/>
      <w:sz w:val="20"/>
      <w:szCs w:val="20"/>
      <w:lang w:val="en-GB" w:eastAsia="ja-JP"/>
    </w:rPr>
  </w:style>
  <w:style w:type="paragraph" w:styleId="NoteHeading">
    <w:name w:val="Note Heading"/>
    <w:basedOn w:val="Normal"/>
    <w:next w:val="Normal"/>
    <w:link w:val="NoteHeadingChar"/>
    <w:unhideWhenUsed/>
    <w:rsid w:val="006B114A"/>
  </w:style>
  <w:style w:type="character" w:customStyle="1" w:styleId="NoteHeadingChar">
    <w:name w:val="Note Heading Char"/>
    <w:basedOn w:val="DefaultParagraphFont"/>
    <w:link w:val="NoteHeading"/>
    <w:uiPriority w:val="99"/>
    <w:semiHidden/>
    <w:rsid w:val="006B114A"/>
    <w:rPr>
      <w:rFonts w:ascii="Arial" w:eastAsia="MS Mincho" w:hAnsi="Arial" w:cs="Times New Roman"/>
      <w:sz w:val="20"/>
      <w:szCs w:val="20"/>
      <w:lang w:val="en-GB" w:eastAsia="ja-JP"/>
    </w:rPr>
  </w:style>
  <w:style w:type="paragraph" w:styleId="BodyText2">
    <w:name w:val="Body Text 2"/>
    <w:basedOn w:val="Normal"/>
    <w:link w:val="BodyText2Char"/>
    <w:uiPriority w:val="99"/>
    <w:unhideWhenUsed/>
    <w:rsid w:val="006B114A"/>
    <w:pPr>
      <w:spacing w:before="60" w:after="60" w:line="190" w:lineRule="atLeast"/>
    </w:pPr>
    <w:rPr>
      <w:sz w:val="16"/>
    </w:rPr>
  </w:style>
  <w:style w:type="character" w:customStyle="1" w:styleId="BodyText2Char">
    <w:name w:val="Body Text 2 Char"/>
    <w:basedOn w:val="DefaultParagraphFont"/>
    <w:link w:val="BodyText2"/>
    <w:uiPriority w:val="99"/>
    <w:rsid w:val="006B114A"/>
    <w:rPr>
      <w:rFonts w:ascii="Arial" w:eastAsia="MS Mincho" w:hAnsi="Arial" w:cs="Times New Roman"/>
      <w:sz w:val="16"/>
      <w:szCs w:val="20"/>
      <w:lang w:val="en-GB" w:eastAsia="ja-JP"/>
    </w:rPr>
  </w:style>
  <w:style w:type="paragraph" w:styleId="BodyText3">
    <w:name w:val="Body Text 3"/>
    <w:basedOn w:val="Normal"/>
    <w:link w:val="BodyText3Char"/>
    <w:uiPriority w:val="99"/>
    <w:unhideWhenUsed/>
    <w:rsid w:val="006B114A"/>
    <w:pPr>
      <w:spacing w:before="60" w:after="60" w:line="170" w:lineRule="atLeast"/>
    </w:pPr>
    <w:rPr>
      <w:sz w:val="14"/>
    </w:rPr>
  </w:style>
  <w:style w:type="character" w:customStyle="1" w:styleId="BodyText3Char">
    <w:name w:val="Body Text 3 Char"/>
    <w:basedOn w:val="DefaultParagraphFont"/>
    <w:link w:val="BodyText3"/>
    <w:uiPriority w:val="99"/>
    <w:rsid w:val="006B114A"/>
    <w:rPr>
      <w:rFonts w:ascii="Arial" w:eastAsia="MS Mincho" w:hAnsi="Arial" w:cs="Times New Roman"/>
      <w:sz w:val="14"/>
      <w:szCs w:val="20"/>
      <w:lang w:val="en-GB" w:eastAsia="ja-JP"/>
    </w:rPr>
  </w:style>
  <w:style w:type="paragraph" w:styleId="BlockText">
    <w:name w:val="Block Text"/>
    <w:basedOn w:val="Normal"/>
    <w:unhideWhenUsed/>
    <w:rsid w:val="006B114A"/>
    <w:pPr>
      <w:ind w:left="1440" w:right="1440"/>
    </w:pPr>
  </w:style>
  <w:style w:type="paragraph" w:styleId="DocumentMap">
    <w:name w:val="Document Map"/>
    <w:basedOn w:val="Normal"/>
    <w:link w:val="DocumentMapChar"/>
    <w:semiHidden/>
    <w:unhideWhenUsed/>
    <w:rsid w:val="006B114A"/>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6B114A"/>
    <w:rPr>
      <w:rFonts w:ascii="Tahoma" w:eastAsia="MS Mincho" w:hAnsi="Tahoma" w:cs="Times New Roman"/>
      <w:sz w:val="20"/>
      <w:szCs w:val="20"/>
      <w:shd w:val="clear" w:color="auto" w:fill="000080"/>
      <w:lang w:val="en-GB" w:eastAsia="ja-JP"/>
    </w:rPr>
  </w:style>
  <w:style w:type="paragraph" w:styleId="PlainText">
    <w:name w:val="Plain Text"/>
    <w:basedOn w:val="Normal"/>
    <w:link w:val="PlainTextChar"/>
    <w:unhideWhenUsed/>
    <w:rsid w:val="006B114A"/>
    <w:rPr>
      <w:rFonts w:ascii="Courier New" w:hAnsi="Courier New"/>
    </w:rPr>
  </w:style>
  <w:style w:type="character" w:customStyle="1" w:styleId="PlainTextChar">
    <w:name w:val="Plain Text Char"/>
    <w:basedOn w:val="DefaultParagraphFont"/>
    <w:link w:val="PlainText"/>
    <w:uiPriority w:val="99"/>
    <w:semiHidden/>
    <w:rsid w:val="006B114A"/>
    <w:rPr>
      <w:rFonts w:ascii="Courier New" w:eastAsia="MS Mincho" w:hAnsi="Courier New" w:cs="Times New Roman"/>
      <w:sz w:val="20"/>
      <w:szCs w:val="20"/>
      <w:lang w:val="en-GB" w:eastAsia="ja-JP"/>
    </w:rPr>
  </w:style>
  <w:style w:type="paragraph" w:styleId="EmailSignature">
    <w:name w:val="E-mail Signature"/>
    <w:basedOn w:val="Normal"/>
    <w:link w:val="EmailSignatureChar"/>
    <w:uiPriority w:val="99"/>
    <w:semiHidden/>
    <w:unhideWhenUsed/>
    <w:rsid w:val="006B114A"/>
  </w:style>
  <w:style w:type="character" w:customStyle="1" w:styleId="EmailSignatureChar">
    <w:name w:val="Email Signature Char"/>
    <w:basedOn w:val="DefaultParagraphFont"/>
    <w:link w:val="EmailSignature"/>
    <w:uiPriority w:val="99"/>
    <w:semiHidden/>
    <w:rsid w:val="006B114A"/>
    <w:rPr>
      <w:rFonts w:ascii="Arial" w:eastAsia="MS Mincho" w:hAnsi="Arial" w:cs="Times New Roman"/>
      <w:sz w:val="20"/>
      <w:szCs w:val="20"/>
      <w:lang w:val="en-GB" w:eastAsia="ja-JP"/>
    </w:rPr>
  </w:style>
  <w:style w:type="paragraph" w:styleId="NoSpacing">
    <w:name w:val="No Spacing"/>
    <w:uiPriority w:val="1"/>
    <w:qFormat/>
    <w:rsid w:val="006B114A"/>
    <w:pPr>
      <w:spacing w:after="0" w:line="240" w:lineRule="auto"/>
      <w:jc w:val="both"/>
    </w:pPr>
    <w:rPr>
      <w:rFonts w:ascii="Arial" w:eastAsia="MS Mincho" w:hAnsi="Arial" w:cs="Times New Roman"/>
      <w:sz w:val="20"/>
      <w:szCs w:val="20"/>
      <w:lang w:val="en-GB" w:eastAsia="ja-JP"/>
    </w:rPr>
  </w:style>
  <w:style w:type="paragraph" w:styleId="Quote">
    <w:name w:val="Quote"/>
    <w:basedOn w:val="Normal"/>
    <w:next w:val="Normal"/>
    <w:link w:val="QuoteChar"/>
    <w:uiPriority w:val="29"/>
    <w:qFormat/>
    <w:rsid w:val="006B114A"/>
    <w:rPr>
      <w:i/>
      <w:iCs/>
      <w:color w:val="000000"/>
    </w:rPr>
  </w:style>
  <w:style w:type="character" w:customStyle="1" w:styleId="QuoteChar">
    <w:name w:val="Quote Char"/>
    <w:basedOn w:val="DefaultParagraphFont"/>
    <w:link w:val="Quote"/>
    <w:uiPriority w:val="29"/>
    <w:rsid w:val="006B114A"/>
    <w:rPr>
      <w:rFonts w:ascii="Arial" w:eastAsia="MS Mincho" w:hAnsi="Arial" w:cs="Times New Roman"/>
      <w:i/>
      <w:iCs/>
      <w:color w:val="000000"/>
      <w:sz w:val="20"/>
      <w:szCs w:val="20"/>
      <w:lang w:val="en-GB" w:eastAsia="ja-JP"/>
    </w:rPr>
  </w:style>
  <w:style w:type="paragraph" w:styleId="IntenseQuote">
    <w:name w:val="Intense Quote"/>
    <w:basedOn w:val="Normal"/>
    <w:next w:val="Normal"/>
    <w:link w:val="IntenseQuoteChar"/>
    <w:uiPriority w:val="30"/>
    <w:qFormat/>
    <w:rsid w:val="006B114A"/>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6B114A"/>
    <w:rPr>
      <w:rFonts w:ascii="Arial" w:eastAsia="MS Mincho" w:hAnsi="Arial" w:cs="Times New Roman"/>
      <w:b/>
      <w:bCs/>
      <w:i/>
      <w:iCs/>
      <w:color w:val="4F81BD"/>
      <w:sz w:val="20"/>
      <w:szCs w:val="20"/>
      <w:lang w:val="en-GB" w:eastAsia="ja-JP"/>
    </w:rPr>
  </w:style>
  <w:style w:type="paragraph" w:styleId="Bibliography">
    <w:name w:val="Bibliography"/>
    <w:basedOn w:val="Normal"/>
    <w:next w:val="Normal"/>
    <w:uiPriority w:val="37"/>
    <w:semiHidden/>
    <w:unhideWhenUsed/>
    <w:rsid w:val="006B114A"/>
  </w:style>
  <w:style w:type="paragraph" w:styleId="TOCHeading">
    <w:name w:val="TOC Heading"/>
    <w:basedOn w:val="Heading1"/>
    <w:next w:val="Normal"/>
    <w:uiPriority w:val="39"/>
    <w:unhideWhenUsed/>
    <w:qFormat/>
    <w:rsid w:val="006B114A"/>
    <w:pPr>
      <w:numPr>
        <w:numId w:val="0"/>
      </w:numPr>
      <w:suppressAutoHyphens w:val="0"/>
      <w:spacing w:before="240" w:after="60" w:line="230" w:lineRule="atLeast"/>
      <w:outlineLvl w:val="9"/>
    </w:pPr>
    <w:rPr>
      <w:rFonts w:ascii="Cambria" w:hAnsi="Cambria"/>
      <w:kern w:val="32"/>
      <w:sz w:val="32"/>
      <w:szCs w:val="32"/>
    </w:rPr>
  </w:style>
  <w:style w:type="paragraph" w:customStyle="1" w:styleId="a2">
    <w:name w:val="a2"/>
    <w:basedOn w:val="Heading2"/>
    <w:next w:val="Normal"/>
    <w:rsid w:val="006B114A"/>
    <w:pPr>
      <w:numPr>
        <w:numId w:val="8"/>
      </w:numPr>
      <w:tabs>
        <w:tab w:val="clear" w:pos="709"/>
        <w:tab w:val="num" w:pos="360"/>
        <w:tab w:val="left" w:pos="500"/>
        <w:tab w:val="left" w:pos="720"/>
      </w:tabs>
      <w:spacing w:before="270" w:line="270" w:lineRule="exact"/>
    </w:pPr>
    <w:rPr>
      <w:rFonts w:eastAsia="MS Mincho"/>
      <w:sz w:val="24"/>
    </w:rPr>
  </w:style>
  <w:style w:type="paragraph" w:customStyle="1" w:styleId="a3">
    <w:name w:val="a3"/>
    <w:basedOn w:val="Heading3"/>
    <w:next w:val="Normal"/>
    <w:rsid w:val="006B114A"/>
    <w:pPr>
      <w:numPr>
        <w:numId w:val="8"/>
      </w:numPr>
      <w:tabs>
        <w:tab w:val="clear" w:pos="709"/>
        <w:tab w:val="left" w:pos="640"/>
        <w:tab w:val="num" w:pos="720"/>
      </w:tabs>
      <w:spacing w:line="250" w:lineRule="exact"/>
    </w:pPr>
    <w:rPr>
      <w:sz w:val="22"/>
    </w:rPr>
  </w:style>
  <w:style w:type="paragraph" w:customStyle="1" w:styleId="a4">
    <w:name w:val="a4"/>
    <w:basedOn w:val="Heading4"/>
    <w:next w:val="Normal"/>
    <w:rsid w:val="006B114A"/>
    <w:pPr>
      <w:tabs>
        <w:tab w:val="left" w:pos="880"/>
        <w:tab w:val="num" w:pos="1080"/>
      </w:tabs>
    </w:pPr>
  </w:style>
  <w:style w:type="paragraph" w:customStyle="1" w:styleId="a5">
    <w:name w:val="a5"/>
    <w:basedOn w:val="Heading5"/>
    <w:next w:val="Normal"/>
    <w:rsid w:val="006B114A"/>
    <w:pPr>
      <w:numPr>
        <w:numId w:val="8"/>
      </w:numPr>
      <w:tabs>
        <w:tab w:val="clear" w:pos="1134"/>
        <w:tab w:val="num" w:pos="1080"/>
        <w:tab w:val="left" w:pos="1140"/>
        <w:tab w:val="left" w:pos="1360"/>
      </w:tabs>
      <w:ind w:left="1008" w:hanging="1008"/>
    </w:pPr>
  </w:style>
  <w:style w:type="paragraph" w:customStyle="1" w:styleId="a6">
    <w:name w:val="a6"/>
    <w:basedOn w:val="Heading6"/>
    <w:next w:val="Normal"/>
    <w:rsid w:val="006B114A"/>
    <w:pPr>
      <w:numPr>
        <w:numId w:val="8"/>
      </w:numPr>
      <w:tabs>
        <w:tab w:val="clear" w:pos="1134"/>
        <w:tab w:val="left" w:pos="1140"/>
        <w:tab w:val="left" w:pos="1360"/>
        <w:tab w:val="num" w:pos="1440"/>
      </w:tabs>
      <w:ind w:left="1152" w:hanging="1152"/>
    </w:pPr>
  </w:style>
  <w:style w:type="paragraph" w:customStyle="1" w:styleId="ANNEX0">
    <w:name w:val="ANNEX"/>
    <w:basedOn w:val="Normal"/>
    <w:next w:val="Normal"/>
    <w:rsid w:val="006B114A"/>
    <w:pPr>
      <w:keepNext/>
      <w:pageBreakBefore/>
      <w:numPr>
        <w:numId w:val="8"/>
      </w:numPr>
      <w:spacing w:after="760" w:line="310" w:lineRule="exact"/>
      <w:jc w:val="center"/>
      <w:outlineLvl w:val="0"/>
    </w:pPr>
    <w:rPr>
      <w:b/>
      <w:sz w:val="28"/>
    </w:rPr>
  </w:style>
  <w:style w:type="paragraph" w:customStyle="1" w:styleId="ANNEXN">
    <w:name w:val="ANNEXN"/>
    <w:basedOn w:val="ANNEX0"/>
    <w:next w:val="Normal"/>
    <w:rsid w:val="006B114A"/>
    <w:pPr>
      <w:numPr>
        <w:numId w:val="0"/>
      </w:numPr>
    </w:pPr>
  </w:style>
  <w:style w:type="paragraph" w:customStyle="1" w:styleId="ANNEXZ">
    <w:name w:val="ANNEXZ"/>
    <w:basedOn w:val="ANNEX0"/>
    <w:next w:val="Normal"/>
    <w:rsid w:val="006B114A"/>
    <w:pPr>
      <w:numPr>
        <w:numId w:val="0"/>
      </w:numPr>
    </w:pPr>
  </w:style>
  <w:style w:type="paragraph" w:customStyle="1" w:styleId="Bibliography1">
    <w:name w:val="Bibliography1"/>
    <w:basedOn w:val="Normal"/>
    <w:rsid w:val="006B114A"/>
    <w:pPr>
      <w:numPr>
        <w:numId w:val="6"/>
      </w:numPr>
      <w:tabs>
        <w:tab w:val="left" w:pos="660"/>
      </w:tabs>
    </w:pPr>
  </w:style>
  <w:style w:type="paragraph" w:customStyle="1" w:styleId="Definition">
    <w:name w:val="Definition"/>
    <w:basedOn w:val="Normal"/>
    <w:next w:val="Normal"/>
    <w:rsid w:val="006B114A"/>
  </w:style>
  <w:style w:type="paragraph" w:customStyle="1" w:styleId="dl">
    <w:name w:val="dl"/>
    <w:basedOn w:val="Normal"/>
    <w:rsid w:val="006B114A"/>
    <w:pPr>
      <w:ind w:left="800" w:hanging="400"/>
    </w:pPr>
  </w:style>
  <w:style w:type="paragraph" w:customStyle="1" w:styleId="Example">
    <w:name w:val="Example"/>
    <w:basedOn w:val="Normal"/>
    <w:next w:val="Normal"/>
    <w:rsid w:val="006B114A"/>
    <w:pPr>
      <w:tabs>
        <w:tab w:val="left" w:pos="1360"/>
      </w:tabs>
      <w:spacing w:line="210" w:lineRule="atLeast"/>
    </w:pPr>
    <w:rPr>
      <w:sz w:val="18"/>
    </w:rPr>
  </w:style>
  <w:style w:type="paragraph" w:customStyle="1" w:styleId="Figurefootnote">
    <w:name w:val="Figure footnote"/>
    <w:basedOn w:val="Normal"/>
    <w:rsid w:val="006B114A"/>
    <w:pPr>
      <w:keepNext/>
      <w:tabs>
        <w:tab w:val="left" w:pos="340"/>
      </w:tabs>
      <w:spacing w:after="60" w:line="210" w:lineRule="atLeast"/>
    </w:pPr>
    <w:rPr>
      <w:sz w:val="18"/>
    </w:rPr>
  </w:style>
  <w:style w:type="paragraph" w:customStyle="1" w:styleId="Figuretitle">
    <w:name w:val="Figure title"/>
    <w:basedOn w:val="Normal"/>
    <w:next w:val="Normal"/>
    <w:rsid w:val="00ED23B8"/>
    <w:pPr>
      <w:suppressAutoHyphens/>
      <w:spacing w:before="220" w:after="220"/>
      <w:jc w:val="center"/>
    </w:pPr>
    <w:rPr>
      <w:b/>
    </w:rPr>
  </w:style>
  <w:style w:type="paragraph" w:customStyle="1" w:styleId="Foreword">
    <w:name w:val="Foreword"/>
    <w:basedOn w:val="Normal"/>
    <w:next w:val="Normal"/>
    <w:rsid w:val="006B114A"/>
    <w:rPr>
      <w:color w:val="0000FF"/>
    </w:rPr>
  </w:style>
  <w:style w:type="paragraph" w:customStyle="1" w:styleId="Formula">
    <w:name w:val="Formula"/>
    <w:basedOn w:val="Normal"/>
    <w:next w:val="Normal"/>
    <w:rsid w:val="006B114A"/>
    <w:pPr>
      <w:tabs>
        <w:tab w:val="right" w:pos="9752"/>
      </w:tabs>
      <w:spacing w:after="220"/>
      <w:ind w:left="403"/>
    </w:pPr>
  </w:style>
  <w:style w:type="paragraph" w:customStyle="1" w:styleId="Introduction">
    <w:name w:val="Introduction"/>
    <w:basedOn w:val="Normal"/>
    <w:next w:val="Normal"/>
    <w:rsid w:val="006B114A"/>
    <w:pPr>
      <w:keepNext/>
      <w:pageBreakBefore/>
      <w:tabs>
        <w:tab w:val="left" w:pos="400"/>
      </w:tabs>
      <w:suppressAutoHyphens/>
      <w:spacing w:before="960" w:after="310" w:line="310" w:lineRule="exact"/>
    </w:pPr>
    <w:rPr>
      <w:b/>
      <w:sz w:val="28"/>
    </w:rPr>
  </w:style>
  <w:style w:type="paragraph" w:customStyle="1" w:styleId="MSDNFR">
    <w:name w:val="MSDNFR"/>
    <w:basedOn w:val="Normal"/>
    <w:next w:val="Normal"/>
    <w:rsid w:val="006B114A"/>
    <w:pPr>
      <w:spacing w:line="220" w:lineRule="atLeast"/>
    </w:pPr>
    <w:rPr>
      <w:color w:val="0000FF"/>
    </w:rPr>
  </w:style>
  <w:style w:type="paragraph" w:customStyle="1" w:styleId="na2">
    <w:name w:val="na2"/>
    <w:basedOn w:val="a2"/>
    <w:next w:val="Normal"/>
    <w:rsid w:val="006B114A"/>
    <w:pPr>
      <w:numPr>
        <w:ilvl w:val="0"/>
        <w:numId w:val="0"/>
      </w:numPr>
    </w:pPr>
  </w:style>
  <w:style w:type="paragraph" w:customStyle="1" w:styleId="na3">
    <w:name w:val="na3"/>
    <w:basedOn w:val="a3"/>
    <w:next w:val="Normal"/>
    <w:rsid w:val="006B114A"/>
    <w:pPr>
      <w:numPr>
        <w:ilvl w:val="0"/>
        <w:numId w:val="0"/>
      </w:numPr>
    </w:pPr>
  </w:style>
  <w:style w:type="paragraph" w:customStyle="1" w:styleId="na4">
    <w:name w:val="na4"/>
    <w:basedOn w:val="a4"/>
    <w:next w:val="Normal"/>
    <w:rsid w:val="006B114A"/>
    <w:pPr>
      <w:tabs>
        <w:tab w:val="clear" w:pos="1080"/>
        <w:tab w:val="left" w:pos="1060"/>
      </w:tabs>
    </w:pPr>
  </w:style>
  <w:style w:type="paragraph" w:customStyle="1" w:styleId="na5">
    <w:name w:val="na5"/>
    <w:basedOn w:val="a5"/>
    <w:next w:val="Normal"/>
    <w:rsid w:val="006B114A"/>
    <w:pPr>
      <w:numPr>
        <w:ilvl w:val="0"/>
        <w:numId w:val="0"/>
      </w:numPr>
    </w:pPr>
  </w:style>
  <w:style w:type="paragraph" w:customStyle="1" w:styleId="na6">
    <w:name w:val="na6"/>
    <w:basedOn w:val="a6"/>
    <w:next w:val="Normal"/>
    <w:rsid w:val="006B114A"/>
    <w:pPr>
      <w:numPr>
        <w:ilvl w:val="0"/>
        <w:numId w:val="0"/>
      </w:numPr>
    </w:pPr>
  </w:style>
  <w:style w:type="paragraph" w:customStyle="1" w:styleId="Note0">
    <w:name w:val="Note"/>
    <w:basedOn w:val="Normal"/>
    <w:next w:val="Normal"/>
    <w:rsid w:val="006B114A"/>
    <w:pPr>
      <w:tabs>
        <w:tab w:val="left" w:pos="960"/>
      </w:tabs>
      <w:spacing w:line="210" w:lineRule="atLeast"/>
    </w:pPr>
    <w:rPr>
      <w:sz w:val="18"/>
    </w:rPr>
  </w:style>
  <w:style w:type="paragraph" w:customStyle="1" w:styleId="p2">
    <w:name w:val="p2"/>
    <w:basedOn w:val="Normal"/>
    <w:next w:val="Normal"/>
    <w:rsid w:val="006B114A"/>
    <w:pPr>
      <w:tabs>
        <w:tab w:val="left" w:pos="560"/>
      </w:tabs>
    </w:pPr>
  </w:style>
  <w:style w:type="paragraph" w:customStyle="1" w:styleId="p3">
    <w:name w:val="p3"/>
    <w:basedOn w:val="Normal"/>
    <w:next w:val="Normal"/>
    <w:rsid w:val="006B114A"/>
    <w:pPr>
      <w:tabs>
        <w:tab w:val="left" w:pos="720"/>
      </w:tabs>
    </w:pPr>
  </w:style>
  <w:style w:type="paragraph" w:customStyle="1" w:styleId="p4">
    <w:name w:val="p4"/>
    <w:basedOn w:val="Normal"/>
    <w:next w:val="Normal"/>
    <w:rsid w:val="006B114A"/>
    <w:pPr>
      <w:tabs>
        <w:tab w:val="left" w:pos="1100"/>
      </w:tabs>
    </w:pPr>
  </w:style>
  <w:style w:type="paragraph" w:customStyle="1" w:styleId="p5">
    <w:name w:val="p5"/>
    <w:basedOn w:val="Normal"/>
    <w:next w:val="Normal"/>
    <w:rsid w:val="006B114A"/>
    <w:pPr>
      <w:tabs>
        <w:tab w:val="left" w:pos="1100"/>
      </w:tabs>
    </w:pPr>
  </w:style>
  <w:style w:type="paragraph" w:customStyle="1" w:styleId="p6">
    <w:name w:val="p6"/>
    <w:basedOn w:val="Normal"/>
    <w:next w:val="Normal"/>
    <w:rsid w:val="006B114A"/>
    <w:pPr>
      <w:tabs>
        <w:tab w:val="left" w:pos="1440"/>
      </w:tabs>
    </w:pPr>
  </w:style>
  <w:style w:type="paragraph" w:customStyle="1" w:styleId="RefNorm">
    <w:name w:val="RefNorm"/>
    <w:basedOn w:val="Normal"/>
    <w:next w:val="Normal"/>
    <w:rsid w:val="006B114A"/>
  </w:style>
  <w:style w:type="paragraph" w:customStyle="1" w:styleId="Special">
    <w:name w:val="Special"/>
    <w:basedOn w:val="Normal"/>
    <w:next w:val="Normal"/>
    <w:rsid w:val="006B114A"/>
  </w:style>
  <w:style w:type="paragraph" w:customStyle="1" w:styleId="Tablefootnote">
    <w:name w:val="Table footnote"/>
    <w:basedOn w:val="Normal"/>
    <w:rsid w:val="006B114A"/>
    <w:pPr>
      <w:tabs>
        <w:tab w:val="left" w:pos="340"/>
      </w:tabs>
      <w:spacing w:before="60" w:after="60" w:line="190" w:lineRule="atLeast"/>
    </w:pPr>
    <w:rPr>
      <w:sz w:val="16"/>
    </w:rPr>
  </w:style>
  <w:style w:type="paragraph" w:customStyle="1" w:styleId="Tabletitle">
    <w:name w:val="Table title"/>
    <w:basedOn w:val="Normal"/>
    <w:next w:val="Normal"/>
    <w:rsid w:val="006B114A"/>
    <w:pPr>
      <w:keepNext/>
      <w:suppressAutoHyphens/>
      <w:spacing w:before="120" w:line="230" w:lineRule="exact"/>
      <w:jc w:val="center"/>
    </w:pPr>
    <w:rPr>
      <w:b/>
    </w:rPr>
  </w:style>
  <w:style w:type="paragraph" w:customStyle="1" w:styleId="Terms">
    <w:name w:val="Term(s)"/>
    <w:basedOn w:val="Normal"/>
    <w:next w:val="Definition"/>
    <w:rsid w:val="006B114A"/>
    <w:pPr>
      <w:keepNext/>
      <w:suppressAutoHyphens/>
      <w:spacing w:after="0"/>
    </w:pPr>
    <w:rPr>
      <w:b/>
    </w:rPr>
  </w:style>
  <w:style w:type="paragraph" w:customStyle="1" w:styleId="TermNum">
    <w:name w:val="TermNum"/>
    <w:basedOn w:val="Normal"/>
    <w:next w:val="Terms"/>
    <w:rsid w:val="006B114A"/>
    <w:pPr>
      <w:keepNext/>
      <w:spacing w:after="0"/>
    </w:pPr>
    <w:rPr>
      <w:b/>
    </w:rPr>
  </w:style>
  <w:style w:type="paragraph" w:customStyle="1" w:styleId="zzBiblio">
    <w:name w:val="zzBiblio"/>
    <w:basedOn w:val="Normal"/>
    <w:next w:val="Bibliography1"/>
    <w:rsid w:val="006B114A"/>
    <w:pPr>
      <w:pageBreakBefore/>
      <w:spacing w:after="760" w:line="310" w:lineRule="exact"/>
      <w:jc w:val="center"/>
    </w:pPr>
    <w:rPr>
      <w:b/>
      <w:sz w:val="28"/>
    </w:rPr>
  </w:style>
  <w:style w:type="paragraph" w:customStyle="1" w:styleId="zzContents">
    <w:name w:val="zzContents"/>
    <w:basedOn w:val="Introduction"/>
    <w:next w:val="TOC1"/>
    <w:rsid w:val="006B114A"/>
    <w:pPr>
      <w:tabs>
        <w:tab w:val="clear" w:pos="400"/>
      </w:tabs>
    </w:pPr>
  </w:style>
  <w:style w:type="paragraph" w:customStyle="1" w:styleId="zzCopyright">
    <w:name w:val="zzCopyright"/>
    <w:basedOn w:val="Normal"/>
    <w:next w:val="Normal"/>
    <w:rsid w:val="006B114A"/>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Normal"/>
    <w:rsid w:val="006B114A"/>
    <w:pPr>
      <w:spacing w:after="220"/>
      <w:jc w:val="right"/>
    </w:pPr>
    <w:rPr>
      <w:b/>
      <w:color w:val="000000"/>
      <w:sz w:val="24"/>
    </w:rPr>
  </w:style>
  <w:style w:type="paragraph" w:customStyle="1" w:styleId="zzForeword">
    <w:name w:val="zzForeword"/>
    <w:basedOn w:val="Introduction"/>
    <w:next w:val="Normal"/>
    <w:rsid w:val="006B114A"/>
    <w:pPr>
      <w:tabs>
        <w:tab w:val="clear" w:pos="400"/>
      </w:tabs>
    </w:pPr>
    <w:rPr>
      <w:color w:val="0000FF"/>
    </w:rPr>
  </w:style>
  <w:style w:type="paragraph" w:customStyle="1" w:styleId="zzHelp">
    <w:name w:val="zzHelp"/>
    <w:basedOn w:val="Normal"/>
    <w:rsid w:val="006B114A"/>
    <w:rPr>
      <w:color w:val="008000"/>
    </w:rPr>
  </w:style>
  <w:style w:type="paragraph" w:customStyle="1" w:styleId="zzIndex">
    <w:name w:val="zzIndex"/>
    <w:basedOn w:val="zzBiblio"/>
    <w:next w:val="IndexHeading"/>
    <w:rsid w:val="006B114A"/>
  </w:style>
  <w:style w:type="paragraph" w:customStyle="1" w:styleId="zzLc5">
    <w:name w:val="zzLc5"/>
    <w:basedOn w:val="Normal"/>
    <w:next w:val="Normal"/>
    <w:rsid w:val="006B114A"/>
  </w:style>
  <w:style w:type="paragraph" w:customStyle="1" w:styleId="zzLc6">
    <w:name w:val="zzLc6"/>
    <w:basedOn w:val="Normal"/>
    <w:next w:val="Normal"/>
    <w:rsid w:val="006B114A"/>
  </w:style>
  <w:style w:type="paragraph" w:customStyle="1" w:styleId="zzLn5">
    <w:name w:val="zzLn5"/>
    <w:basedOn w:val="Normal"/>
    <w:next w:val="Normal"/>
    <w:rsid w:val="006B114A"/>
  </w:style>
  <w:style w:type="paragraph" w:customStyle="1" w:styleId="zzLn6">
    <w:name w:val="zzLn6"/>
    <w:basedOn w:val="Normal"/>
    <w:next w:val="Normal"/>
    <w:rsid w:val="006B114A"/>
  </w:style>
  <w:style w:type="paragraph" w:customStyle="1" w:styleId="zzSTDTitle">
    <w:name w:val="zzSTDTitle"/>
    <w:basedOn w:val="Normal"/>
    <w:next w:val="Normal"/>
    <w:rsid w:val="006B114A"/>
    <w:pPr>
      <w:suppressAutoHyphens/>
      <w:spacing w:before="400" w:after="760" w:line="350" w:lineRule="exact"/>
    </w:pPr>
    <w:rPr>
      <w:b/>
      <w:color w:val="0000FF"/>
      <w:sz w:val="32"/>
    </w:rPr>
  </w:style>
  <w:style w:type="paragraph" w:customStyle="1" w:styleId="Tabletext10">
    <w:name w:val="Table text (10)"/>
    <w:basedOn w:val="Normal"/>
    <w:rsid w:val="006B114A"/>
    <w:pPr>
      <w:spacing w:before="60" w:after="60"/>
    </w:pPr>
  </w:style>
  <w:style w:type="paragraph" w:customStyle="1" w:styleId="Tabletext9">
    <w:name w:val="Table text (9)"/>
    <w:basedOn w:val="Normal"/>
    <w:rsid w:val="006B114A"/>
    <w:pPr>
      <w:spacing w:before="60" w:after="60" w:line="210" w:lineRule="atLeast"/>
    </w:pPr>
    <w:rPr>
      <w:sz w:val="18"/>
    </w:rPr>
  </w:style>
  <w:style w:type="paragraph" w:customStyle="1" w:styleId="Tabletext8">
    <w:name w:val="Table text (8)"/>
    <w:basedOn w:val="Normal"/>
    <w:rsid w:val="006B114A"/>
    <w:pPr>
      <w:spacing w:before="60" w:after="60" w:line="190" w:lineRule="atLeast"/>
    </w:pPr>
    <w:rPr>
      <w:sz w:val="16"/>
    </w:rPr>
  </w:style>
  <w:style w:type="paragraph" w:customStyle="1" w:styleId="Tabletext7">
    <w:name w:val="Table text (7)"/>
    <w:basedOn w:val="Normal"/>
    <w:rsid w:val="006B114A"/>
    <w:pPr>
      <w:spacing w:before="60" w:after="60" w:line="170" w:lineRule="atLeast"/>
    </w:pPr>
    <w:rPr>
      <w:sz w:val="14"/>
    </w:rPr>
  </w:style>
  <w:style w:type="paragraph" w:customStyle="1" w:styleId="Tabletext">
    <w:name w:val="Table text"/>
    <w:rsid w:val="006B114A"/>
    <w:pPr>
      <w:spacing w:after="0" w:line="240" w:lineRule="auto"/>
    </w:pPr>
    <w:rPr>
      <w:rFonts w:ascii="Helvetica" w:eastAsia="Times New Roman" w:hAnsi="Helvetica" w:cs="Times New Roman"/>
      <w:sz w:val="16"/>
      <w:szCs w:val="16"/>
      <w:lang w:val="en-GB"/>
    </w:rPr>
  </w:style>
  <w:style w:type="paragraph" w:customStyle="1" w:styleId="NormalWeb1">
    <w:name w:val="Normal (Web)1"/>
    <w:basedOn w:val="Normal"/>
    <w:rsid w:val="006B114A"/>
    <w:pPr>
      <w:spacing w:after="0"/>
    </w:pPr>
    <w:rPr>
      <w:rFonts w:ascii="Times New Roman" w:eastAsia="Times New Roman" w:hAnsi="Times New Roman"/>
      <w:sz w:val="24"/>
      <w:szCs w:val="24"/>
      <w:lang w:val="en-US" w:eastAsia="en-US"/>
    </w:rPr>
  </w:style>
  <w:style w:type="paragraph" w:customStyle="1" w:styleId="NoSpacing2">
    <w:name w:val="No Spacing2"/>
    <w:aliases w:val="Code"/>
    <w:qFormat/>
    <w:rsid w:val="006B114A"/>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napToGrid w:val="0"/>
      <w:spacing w:after="0" w:line="240" w:lineRule="auto"/>
    </w:pPr>
    <w:rPr>
      <w:rFonts w:ascii="Courier New" w:eastAsia="Times New Roman" w:hAnsi="Courier New" w:cs="Times New Roman"/>
      <w:noProof/>
      <w:sz w:val="20"/>
      <w:szCs w:val="20"/>
      <w:lang w:val="en-GB"/>
    </w:rPr>
  </w:style>
  <w:style w:type="paragraph" w:customStyle="1" w:styleId="Small">
    <w:name w:val="Small"/>
    <w:basedOn w:val="Normal"/>
    <w:qFormat/>
    <w:rsid w:val="006B114A"/>
    <w:pPr>
      <w:widowControl w:val="0"/>
      <w:snapToGrid w:val="0"/>
      <w:spacing w:before="20" w:after="0"/>
    </w:pPr>
    <w:rPr>
      <w:rFonts w:eastAsia="Times New Roman"/>
      <w:sz w:val="16"/>
      <w:szCs w:val="16"/>
      <w:lang w:eastAsia="en-US"/>
    </w:rPr>
  </w:style>
  <w:style w:type="paragraph" w:customStyle="1" w:styleId="Figuretitle2">
    <w:name w:val="Figure title2"/>
    <w:basedOn w:val="Normal"/>
    <w:next w:val="Normal"/>
    <w:rsid w:val="006B114A"/>
    <w:pPr>
      <w:suppressAutoHyphens/>
      <w:spacing w:before="220" w:after="220"/>
      <w:jc w:val="center"/>
    </w:pPr>
    <w:rPr>
      <w:b/>
      <w:lang w:val="de-DE" w:eastAsia="ar-SA"/>
    </w:rPr>
  </w:style>
  <w:style w:type="paragraph" w:customStyle="1" w:styleId="ISOComments">
    <w:name w:val="ISO_Comments"/>
    <w:basedOn w:val="Normal"/>
    <w:rsid w:val="006B114A"/>
    <w:pPr>
      <w:spacing w:before="210" w:after="0" w:line="210" w:lineRule="exact"/>
    </w:pPr>
    <w:rPr>
      <w:rFonts w:eastAsia="Times New Roman"/>
      <w:sz w:val="18"/>
      <w:lang w:eastAsia="en-US"/>
    </w:rPr>
  </w:style>
  <w:style w:type="paragraph" w:customStyle="1" w:styleId="ISOChange">
    <w:name w:val="ISO_Change"/>
    <w:basedOn w:val="Normal"/>
    <w:qFormat/>
    <w:rsid w:val="006B114A"/>
    <w:pPr>
      <w:spacing w:before="210" w:after="0" w:line="210" w:lineRule="exact"/>
    </w:pPr>
    <w:rPr>
      <w:rFonts w:eastAsia="Times New Roman"/>
      <w:sz w:val="18"/>
      <w:lang w:eastAsia="en-US"/>
    </w:rPr>
  </w:style>
  <w:style w:type="paragraph" w:customStyle="1" w:styleId="NoSpacing1">
    <w:name w:val="No Spacing1"/>
    <w:qFormat/>
    <w:rsid w:val="006B114A"/>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spacing w:after="0" w:line="240" w:lineRule="auto"/>
    </w:pPr>
    <w:rPr>
      <w:rFonts w:ascii="Courier New" w:eastAsia="Arial" w:hAnsi="Courier New" w:cs="Times New Roman"/>
      <w:sz w:val="20"/>
      <w:szCs w:val="20"/>
      <w:lang w:val="en-GB" w:eastAsia="ar-SA"/>
    </w:rPr>
  </w:style>
  <w:style w:type="paragraph" w:customStyle="1" w:styleId="Firstparagraph">
    <w:name w:val="First paragraph"/>
    <w:basedOn w:val="Normal"/>
    <w:next w:val="Normal"/>
    <w:rsid w:val="006B114A"/>
    <w:pPr>
      <w:overflowPunct w:val="0"/>
      <w:autoSpaceDE w:val="0"/>
      <w:autoSpaceDN w:val="0"/>
      <w:adjustRightInd w:val="0"/>
      <w:spacing w:after="0" w:line="260" w:lineRule="exact"/>
    </w:pPr>
    <w:rPr>
      <w:rFonts w:ascii="Times New Roman" w:eastAsia="Times New Roman" w:hAnsi="Times New Roman"/>
      <w:sz w:val="24"/>
      <w:lang w:val="en-US" w:eastAsia="en-US"/>
    </w:rPr>
  </w:style>
  <w:style w:type="paragraph" w:customStyle="1" w:styleId="subpara">
    <w:name w:val="sub para"/>
    <w:basedOn w:val="Normal"/>
    <w:rsid w:val="006B114A"/>
    <w:pPr>
      <w:spacing w:before="60" w:after="60"/>
      <w:ind w:left="1134" w:right="794" w:hanging="567"/>
    </w:pPr>
    <w:rPr>
      <w:rFonts w:ascii="Arial Narrow" w:eastAsia="Times New Roman" w:hAnsi="Arial Narrow"/>
      <w:sz w:val="22"/>
      <w:lang w:val="en-AU" w:eastAsia="en-US"/>
    </w:rPr>
  </w:style>
  <w:style w:type="paragraph" w:customStyle="1" w:styleId="Caption1">
    <w:name w:val="Caption1"/>
    <w:basedOn w:val="Normal"/>
    <w:rsid w:val="006B114A"/>
    <w:pPr>
      <w:widowControl w:val="0"/>
      <w:suppressLineNumbers/>
      <w:suppressAutoHyphens/>
      <w:spacing w:before="120"/>
    </w:pPr>
    <w:rPr>
      <w:rFonts w:eastAsia="Arial" w:cs="Tahoma"/>
      <w:i/>
      <w:iCs/>
    </w:rPr>
  </w:style>
  <w:style w:type="paragraph" w:customStyle="1" w:styleId="Index">
    <w:name w:val="Index"/>
    <w:basedOn w:val="Normal"/>
    <w:rsid w:val="006B114A"/>
    <w:pPr>
      <w:widowControl w:val="0"/>
      <w:suppressLineNumbers/>
      <w:suppressAutoHyphens/>
      <w:spacing w:after="0"/>
    </w:pPr>
    <w:rPr>
      <w:rFonts w:eastAsia="Arial" w:cs="Tahoma"/>
    </w:rPr>
  </w:style>
  <w:style w:type="paragraph" w:customStyle="1" w:styleId="quotedtext">
    <w:name w:val="quoted text"/>
    <w:basedOn w:val="Normal"/>
    <w:rsid w:val="006B114A"/>
    <w:pPr>
      <w:spacing w:before="60" w:after="60"/>
      <w:ind w:left="1134" w:right="1134" w:hanging="567"/>
    </w:pPr>
    <w:rPr>
      <w:rFonts w:ascii="Times New Roman" w:eastAsia="Times New Roman" w:hAnsi="Times New Roman"/>
      <w:i/>
      <w:lang w:val="en-AU" w:eastAsia="fr-FR"/>
    </w:rPr>
  </w:style>
  <w:style w:type="character" w:customStyle="1" w:styleId="publishedbyChar">
    <w:name w:val="published by Char"/>
    <w:link w:val="publishedby"/>
    <w:locked/>
    <w:rsid w:val="006B114A"/>
    <w:rPr>
      <w:rFonts w:ascii="Arial" w:hAnsi="Arial" w:cs="Arial"/>
      <w:b/>
      <w:lang w:val="en-GB" w:eastAsia="ja-JP"/>
    </w:rPr>
  </w:style>
  <w:style w:type="paragraph" w:customStyle="1" w:styleId="publishedby">
    <w:name w:val="published by"/>
    <w:basedOn w:val="Normal"/>
    <w:link w:val="publishedbyChar"/>
    <w:qFormat/>
    <w:rsid w:val="006B114A"/>
    <w:pPr>
      <w:tabs>
        <w:tab w:val="center" w:pos="4514"/>
        <w:tab w:val="left" w:pos="5040"/>
        <w:tab w:val="left" w:pos="5760"/>
        <w:tab w:val="left" w:pos="6480"/>
        <w:tab w:val="left" w:pos="7200"/>
        <w:tab w:val="left" w:pos="7920"/>
        <w:tab w:val="left" w:pos="8640"/>
      </w:tabs>
      <w:spacing w:after="0"/>
      <w:outlineLvl w:val="0"/>
    </w:pPr>
    <w:rPr>
      <w:rFonts w:eastAsiaTheme="minorHAnsi" w:cs="Arial"/>
      <w:b/>
      <w:sz w:val="22"/>
      <w:szCs w:val="22"/>
    </w:rPr>
  </w:style>
  <w:style w:type="character" w:customStyle="1" w:styleId="Label2Char">
    <w:name w:val="Label2 Char"/>
    <w:link w:val="Label2"/>
    <w:locked/>
    <w:rsid w:val="006B114A"/>
    <w:rPr>
      <w:rFonts w:ascii="Arial" w:hAnsi="Arial" w:cs="Arial"/>
      <w:b/>
      <w:lang w:val="en-GB" w:eastAsia="ja-JP"/>
    </w:rPr>
  </w:style>
  <w:style w:type="paragraph" w:customStyle="1" w:styleId="Label2">
    <w:name w:val="Label2"/>
    <w:basedOn w:val="Normal"/>
    <w:link w:val="Label2Char"/>
    <w:qFormat/>
    <w:rsid w:val="006B114A"/>
    <w:pPr>
      <w:ind w:left="1360" w:firstLine="340"/>
    </w:pPr>
    <w:rPr>
      <w:rFonts w:eastAsiaTheme="minorHAnsi" w:cs="Arial"/>
      <w:b/>
      <w:sz w:val="22"/>
      <w:szCs w:val="22"/>
    </w:rPr>
  </w:style>
  <w:style w:type="character" w:customStyle="1" w:styleId="AnnexChar">
    <w:name w:val="Annex Char"/>
    <w:basedOn w:val="Heading1Char"/>
    <w:link w:val="Annex"/>
    <w:locked/>
    <w:rsid w:val="006B114A"/>
    <w:rPr>
      <w:rFonts w:ascii="Arial" w:eastAsia="MS Mincho" w:hAnsi="Arial" w:cs="Times New Roman"/>
      <w:b/>
      <w:bCs/>
      <w:sz w:val="24"/>
      <w:szCs w:val="20"/>
      <w:lang w:val="en-GB" w:eastAsia="ja-JP"/>
    </w:rPr>
  </w:style>
  <w:style w:type="paragraph" w:customStyle="1" w:styleId="Annex">
    <w:name w:val="Annex"/>
    <w:basedOn w:val="Heading4"/>
    <w:link w:val="AnnexChar"/>
    <w:qFormat/>
    <w:rsid w:val="006B114A"/>
    <w:pPr>
      <w:numPr>
        <w:ilvl w:val="3"/>
        <w:numId w:val="136"/>
      </w:numPr>
      <w:snapToGrid w:val="0"/>
    </w:pPr>
    <w:rPr>
      <w:sz w:val="24"/>
    </w:rPr>
  </w:style>
  <w:style w:type="character" w:customStyle="1" w:styleId="AnnexsectionChar">
    <w:name w:val="Annex section Char"/>
    <w:link w:val="Annexsection"/>
    <w:locked/>
    <w:rsid w:val="006B114A"/>
    <w:rPr>
      <w:rFonts w:ascii="Arial Narrow" w:hAnsi="Arial Narrow"/>
      <w:b/>
      <w:bCs/>
      <w:lang w:val="en-GB" w:eastAsia="ja-JP"/>
    </w:rPr>
  </w:style>
  <w:style w:type="paragraph" w:customStyle="1" w:styleId="Annexsection">
    <w:name w:val="Annex section"/>
    <w:basedOn w:val="Heading2"/>
    <w:link w:val="AnnexsectionChar"/>
    <w:qFormat/>
    <w:rsid w:val="006B114A"/>
    <w:pPr>
      <w:numPr>
        <w:ilvl w:val="0"/>
        <w:numId w:val="0"/>
      </w:numPr>
    </w:pPr>
    <w:rPr>
      <w:rFonts w:ascii="Arial Narrow" w:eastAsiaTheme="minorHAnsi" w:hAnsi="Arial Narrow" w:cstheme="minorBidi"/>
      <w:szCs w:val="22"/>
    </w:rPr>
  </w:style>
  <w:style w:type="paragraph" w:customStyle="1" w:styleId="Appendix">
    <w:name w:val="Appendix"/>
    <w:autoRedefine/>
    <w:rsid w:val="00A01D79"/>
    <w:pPr>
      <w:spacing w:after="0" w:line="240" w:lineRule="auto"/>
      <w:jc w:val="center"/>
    </w:pPr>
    <w:rPr>
      <w:rFonts w:ascii="Arial" w:eastAsia="MS Mincho" w:hAnsi="Arial" w:cs="Times New Roman"/>
      <w:b/>
      <w:szCs w:val="20"/>
      <w:lang w:val="en-GB" w:eastAsia="ar-SA"/>
    </w:rPr>
  </w:style>
  <w:style w:type="character" w:styleId="LineNumber">
    <w:name w:val="line number"/>
    <w:unhideWhenUsed/>
    <w:rsid w:val="006B114A"/>
    <w:rPr>
      <w:noProof w:val="0"/>
      <w:lang w:val="fr-FR"/>
    </w:rPr>
  </w:style>
  <w:style w:type="character" w:styleId="PageNumber">
    <w:name w:val="page number"/>
    <w:unhideWhenUsed/>
    <w:rsid w:val="006B114A"/>
    <w:rPr>
      <w:noProof w:val="0"/>
      <w:lang w:val="fr-FR"/>
    </w:rPr>
  </w:style>
  <w:style w:type="character" w:styleId="EndnoteReference">
    <w:name w:val="endnote reference"/>
    <w:semiHidden/>
    <w:unhideWhenUsed/>
    <w:rsid w:val="006B114A"/>
    <w:rPr>
      <w:noProof w:val="0"/>
      <w:vertAlign w:val="superscript"/>
      <w:lang w:val="fr-FR"/>
    </w:rPr>
  </w:style>
  <w:style w:type="character" w:customStyle="1" w:styleId="Defterms">
    <w:name w:val="Defterms"/>
    <w:rsid w:val="006B114A"/>
    <w:rPr>
      <w:noProof w:val="0"/>
      <w:color w:val="auto"/>
      <w:lang w:val="fr-FR"/>
    </w:rPr>
  </w:style>
  <w:style w:type="character" w:customStyle="1" w:styleId="ExtXref">
    <w:name w:val="ExtXref"/>
    <w:rsid w:val="006B114A"/>
    <w:rPr>
      <w:noProof w:val="0"/>
      <w:color w:val="auto"/>
      <w:lang w:val="fr-FR"/>
    </w:rPr>
  </w:style>
  <w:style w:type="character" w:customStyle="1" w:styleId="TableFootNoteXref">
    <w:name w:val="TableFootNoteXref"/>
    <w:rsid w:val="006B114A"/>
    <w:rPr>
      <w:noProof/>
      <w:position w:val="6"/>
      <w:sz w:val="14"/>
      <w:lang w:val="fr-FR"/>
    </w:rPr>
  </w:style>
  <w:style w:type="character" w:customStyle="1" w:styleId="attr-list">
    <w:name w:val="attr-list"/>
    <w:rsid w:val="006B114A"/>
  </w:style>
  <w:style w:type="character" w:customStyle="1" w:styleId="NumberingSymbols">
    <w:name w:val="Numbering Symbols"/>
    <w:rsid w:val="006B114A"/>
  </w:style>
  <w:style w:type="character" w:customStyle="1" w:styleId="ipa1">
    <w:name w:val="ipa1"/>
    <w:rsid w:val="006B114A"/>
    <w:rPr>
      <w:rFonts w:ascii="Arial Unicode MS" w:eastAsia="Arial Unicode MS" w:hAnsi="Arial Unicode MS" w:cs="Arial Unicode MS" w:hint="eastAsia"/>
    </w:rPr>
  </w:style>
  <w:style w:type="table" w:customStyle="1" w:styleId="TableGrid1">
    <w:name w:val="Table Grid1"/>
    <w:basedOn w:val="TableNormal"/>
    <w:uiPriority w:val="59"/>
    <w:rsid w:val="006B114A"/>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9F670D"/>
    <w:rPr>
      <w:color w:val="808080"/>
      <w:shd w:val="clear" w:color="auto" w:fill="E6E6E6"/>
    </w:rPr>
  </w:style>
  <w:style w:type="paragraph" w:customStyle="1" w:styleId="TablePara9pt">
    <w:name w:val="TablePara9pt"/>
    <w:basedOn w:val="Normal"/>
    <w:qFormat/>
    <w:rsid w:val="008E2E6F"/>
    <w:pPr>
      <w:snapToGrid w:val="0"/>
      <w:spacing w:after="60"/>
    </w:pPr>
    <w:rPr>
      <w:rFonts w:cs="Arial"/>
      <w:sz w:val="18"/>
      <w:szCs w:val="18"/>
    </w:rPr>
  </w:style>
  <w:style w:type="character" w:customStyle="1" w:styleId="UnresolvedMention2">
    <w:name w:val="Unresolved Mention2"/>
    <w:basedOn w:val="DefaultParagraphFont"/>
    <w:uiPriority w:val="99"/>
    <w:semiHidden/>
    <w:unhideWhenUsed/>
    <w:rsid w:val="00CB10F6"/>
    <w:rPr>
      <w:color w:val="605E5C"/>
      <w:shd w:val="clear" w:color="auto" w:fill="E1DFDD"/>
    </w:rPr>
  </w:style>
  <w:style w:type="character" w:customStyle="1" w:styleId="module">
    <w:name w:val="module"/>
    <w:rsid w:val="003124A8"/>
  </w:style>
  <w:style w:type="numbering" w:customStyle="1" w:styleId="AnnexHeadings">
    <w:name w:val="Annex Headings"/>
    <w:uiPriority w:val="99"/>
    <w:rsid w:val="0014471B"/>
    <w:pPr>
      <w:numPr>
        <w:numId w:val="96"/>
      </w:numPr>
    </w:pPr>
  </w:style>
  <w:style w:type="paragraph" w:customStyle="1" w:styleId="BlockQuote">
    <w:name w:val="Block Quote"/>
    <w:basedOn w:val="Quote"/>
    <w:qFormat/>
    <w:rsid w:val="00622251"/>
    <w:pPr>
      <w:ind w:left="720" w:right="720"/>
    </w:pPr>
  </w:style>
  <w:style w:type="paragraph" w:customStyle="1" w:styleId="ListParagraphinTable">
    <w:name w:val="List Paragraph in Table"/>
    <w:basedOn w:val="ListParagraph"/>
    <w:qFormat/>
    <w:rsid w:val="00856DB5"/>
    <w:pPr>
      <w:numPr>
        <w:numId w:val="29"/>
      </w:numPr>
      <w:spacing w:after="0"/>
      <w:ind w:left="288" w:hanging="144"/>
    </w:pPr>
    <w:rPr>
      <w:noProof/>
    </w:rPr>
  </w:style>
  <w:style w:type="character" w:customStyle="1" w:styleId="UnresolvedMention3">
    <w:name w:val="Unresolved Mention3"/>
    <w:basedOn w:val="DefaultParagraphFont"/>
    <w:uiPriority w:val="99"/>
    <w:semiHidden/>
    <w:unhideWhenUsed/>
    <w:rsid w:val="005C25FA"/>
    <w:rPr>
      <w:color w:val="605E5C"/>
      <w:shd w:val="clear" w:color="auto" w:fill="E1DFDD"/>
    </w:rPr>
  </w:style>
  <w:style w:type="character" w:styleId="PlaceholderText">
    <w:name w:val="Placeholder Text"/>
    <w:basedOn w:val="DefaultParagraphFont"/>
    <w:uiPriority w:val="99"/>
    <w:semiHidden/>
    <w:rsid w:val="005D43BD"/>
    <w:rPr>
      <w:color w:val="808080"/>
    </w:rPr>
  </w:style>
  <w:style w:type="paragraph" w:customStyle="1" w:styleId="ISOParagraph">
    <w:name w:val="ISO_Paragraph"/>
    <w:basedOn w:val="Normal"/>
    <w:rsid w:val="00BA33EB"/>
    <w:pPr>
      <w:spacing w:before="210" w:after="0" w:line="210" w:lineRule="exact"/>
    </w:pPr>
    <w:rPr>
      <w:rFonts w:eastAsia="Times New Roman"/>
      <w:sz w:val="18"/>
      <w:lang w:eastAsia="en-US"/>
    </w:rPr>
  </w:style>
  <w:style w:type="character" w:customStyle="1" w:styleId="UnresolvedMention4">
    <w:name w:val="Unresolved Mention4"/>
    <w:basedOn w:val="DefaultParagraphFont"/>
    <w:uiPriority w:val="99"/>
    <w:semiHidden/>
    <w:unhideWhenUsed/>
    <w:rsid w:val="008A09EF"/>
    <w:rPr>
      <w:color w:val="605E5C"/>
      <w:shd w:val="clear" w:color="auto" w:fill="E1DFDD"/>
    </w:rPr>
  </w:style>
  <w:style w:type="character" w:customStyle="1" w:styleId="ListParagraphChar">
    <w:name w:val="List Paragraph Char"/>
    <w:link w:val="ListParagraph"/>
    <w:uiPriority w:val="34"/>
    <w:locked/>
    <w:rsid w:val="001374ED"/>
    <w:rPr>
      <w:rFonts w:ascii="Arial" w:eastAsia="MS Mincho" w:hAnsi="Arial" w:cs="Times New Roman"/>
      <w:sz w:val="20"/>
      <w:szCs w:val="20"/>
      <w:lang w:val="en-GB" w:eastAsia="ja-JP"/>
    </w:rPr>
  </w:style>
  <w:style w:type="paragraph" w:customStyle="1" w:styleId="Basisalinea">
    <w:name w:val="[Basisalinea]"/>
    <w:basedOn w:val="Normal"/>
    <w:uiPriority w:val="99"/>
    <w:rsid w:val="00885FE2"/>
    <w:pPr>
      <w:autoSpaceDE w:val="0"/>
      <w:autoSpaceDN w:val="0"/>
      <w:adjustRightInd w:val="0"/>
      <w:spacing w:after="0" w:line="288" w:lineRule="auto"/>
      <w:textAlignment w:val="center"/>
    </w:pPr>
    <w:rPr>
      <w:rFonts w:ascii="Times" w:eastAsia="Calibri" w:hAnsi="Times" w:cs="Times"/>
      <w:color w:val="000000"/>
      <w:sz w:val="24"/>
      <w:szCs w:val="24"/>
      <w:lang w:val="nl-NL" w:eastAsia="en-US"/>
    </w:rPr>
  </w:style>
  <w:style w:type="character" w:styleId="UnresolvedMention">
    <w:name w:val="Unresolved Mention"/>
    <w:basedOn w:val="DefaultParagraphFont"/>
    <w:uiPriority w:val="99"/>
    <w:semiHidden/>
    <w:unhideWhenUsed/>
    <w:rsid w:val="000806E0"/>
    <w:rPr>
      <w:color w:val="605E5C"/>
      <w:shd w:val="clear" w:color="auto" w:fill="E1DFDD"/>
    </w:rPr>
  </w:style>
  <w:style w:type="paragraph" w:customStyle="1" w:styleId="xmsonormal">
    <w:name w:val="x_msonormal"/>
    <w:basedOn w:val="Normal"/>
    <w:rsid w:val="00E50048"/>
    <w:pPr>
      <w:spacing w:before="100" w:beforeAutospacing="1" w:after="100" w:afterAutospacing="1" w:line="240" w:lineRule="auto"/>
    </w:pPr>
    <w:rPr>
      <w:rFonts w:ascii="Times New Roman" w:eastAsia="Times New Roman" w:hAnsi="Times New Roman"/>
      <w:sz w:val="24"/>
      <w:szCs w:val="24"/>
      <w:lang w:eastAsia="en-GB"/>
    </w:rPr>
  </w:style>
  <w:style w:type="numbering" w:customStyle="1" w:styleId="CurrentList1">
    <w:name w:val="Current List1"/>
    <w:uiPriority w:val="99"/>
    <w:rsid w:val="00CA0646"/>
    <w:pPr>
      <w:numPr>
        <w:numId w:val="161"/>
      </w:numPr>
    </w:pPr>
  </w:style>
  <w:style w:type="numbering" w:customStyle="1" w:styleId="AppA">
    <w:name w:val="AppA"/>
    <w:uiPriority w:val="99"/>
    <w:rsid w:val="001F3B64"/>
    <w:pPr>
      <w:numPr>
        <w:numId w:val="193"/>
      </w:numPr>
    </w:pPr>
  </w:style>
  <w:style w:type="numbering" w:customStyle="1" w:styleId="AppC">
    <w:name w:val="AppC"/>
    <w:uiPriority w:val="99"/>
    <w:rsid w:val="002D0A15"/>
    <w:pPr>
      <w:numPr>
        <w:numId w:val="196"/>
      </w:numPr>
    </w:pPr>
  </w:style>
  <w:style w:type="numbering" w:customStyle="1" w:styleId="AppD">
    <w:name w:val="AppD"/>
    <w:uiPriority w:val="99"/>
    <w:rsid w:val="002D0A15"/>
    <w:pPr>
      <w:numPr>
        <w:numId w:val="198"/>
      </w:numPr>
    </w:pPr>
  </w:style>
  <w:style w:type="numbering" w:customStyle="1" w:styleId="AppF">
    <w:name w:val="AppF"/>
    <w:uiPriority w:val="99"/>
    <w:rsid w:val="006E2D52"/>
    <w:pPr>
      <w:numPr>
        <w:numId w:val="215"/>
      </w:numPr>
    </w:pPr>
  </w:style>
  <w:style w:type="numbering" w:customStyle="1" w:styleId="AppG">
    <w:name w:val="AppG"/>
    <w:uiPriority w:val="99"/>
    <w:rsid w:val="006E2D52"/>
    <w:pPr>
      <w:numPr>
        <w:numId w:val="218"/>
      </w:numPr>
    </w:pPr>
  </w:style>
  <w:style w:type="numbering" w:customStyle="1" w:styleId="AppH">
    <w:name w:val="AppH"/>
    <w:uiPriority w:val="99"/>
    <w:rsid w:val="006E2D52"/>
    <w:pPr>
      <w:numPr>
        <w:numId w:val="220"/>
      </w:numPr>
    </w:pPr>
  </w:style>
  <w:style w:type="numbering" w:customStyle="1" w:styleId="AppE">
    <w:name w:val="AppE"/>
    <w:uiPriority w:val="99"/>
    <w:rsid w:val="00F94FB6"/>
    <w:pPr>
      <w:numPr>
        <w:numId w:val="226"/>
      </w:numPr>
    </w:pPr>
  </w:style>
  <w:style w:type="character" w:styleId="Mention">
    <w:name w:val="Mention"/>
    <w:basedOn w:val="DefaultParagraphFont"/>
    <w:uiPriority w:val="99"/>
    <w:unhideWhenUsed/>
    <w:rsid w:val="007A798E"/>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7212">
      <w:bodyDiv w:val="1"/>
      <w:marLeft w:val="0"/>
      <w:marRight w:val="0"/>
      <w:marTop w:val="0"/>
      <w:marBottom w:val="0"/>
      <w:divBdr>
        <w:top w:val="none" w:sz="0" w:space="0" w:color="auto"/>
        <w:left w:val="none" w:sz="0" w:space="0" w:color="auto"/>
        <w:bottom w:val="none" w:sz="0" w:space="0" w:color="auto"/>
        <w:right w:val="none" w:sz="0" w:space="0" w:color="auto"/>
      </w:divBdr>
    </w:div>
    <w:div w:id="191847686">
      <w:bodyDiv w:val="1"/>
      <w:marLeft w:val="0"/>
      <w:marRight w:val="0"/>
      <w:marTop w:val="0"/>
      <w:marBottom w:val="0"/>
      <w:divBdr>
        <w:top w:val="none" w:sz="0" w:space="0" w:color="auto"/>
        <w:left w:val="none" w:sz="0" w:space="0" w:color="auto"/>
        <w:bottom w:val="none" w:sz="0" w:space="0" w:color="auto"/>
        <w:right w:val="none" w:sz="0" w:space="0" w:color="auto"/>
      </w:divBdr>
    </w:div>
    <w:div w:id="309210554">
      <w:bodyDiv w:val="1"/>
      <w:marLeft w:val="0"/>
      <w:marRight w:val="0"/>
      <w:marTop w:val="0"/>
      <w:marBottom w:val="0"/>
      <w:divBdr>
        <w:top w:val="none" w:sz="0" w:space="0" w:color="auto"/>
        <w:left w:val="none" w:sz="0" w:space="0" w:color="auto"/>
        <w:bottom w:val="none" w:sz="0" w:space="0" w:color="auto"/>
        <w:right w:val="none" w:sz="0" w:space="0" w:color="auto"/>
      </w:divBdr>
    </w:div>
    <w:div w:id="444620018">
      <w:bodyDiv w:val="1"/>
      <w:marLeft w:val="0"/>
      <w:marRight w:val="0"/>
      <w:marTop w:val="0"/>
      <w:marBottom w:val="0"/>
      <w:divBdr>
        <w:top w:val="none" w:sz="0" w:space="0" w:color="auto"/>
        <w:left w:val="none" w:sz="0" w:space="0" w:color="auto"/>
        <w:bottom w:val="none" w:sz="0" w:space="0" w:color="auto"/>
        <w:right w:val="none" w:sz="0" w:space="0" w:color="auto"/>
      </w:divBdr>
    </w:div>
    <w:div w:id="485363300">
      <w:bodyDiv w:val="1"/>
      <w:marLeft w:val="0"/>
      <w:marRight w:val="0"/>
      <w:marTop w:val="0"/>
      <w:marBottom w:val="0"/>
      <w:divBdr>
        <w:top w:val="none" w:sz="0" w:space="0" w:color="auto"/>
        <w:left w:val="none" w:sz="0" w:space="0" w:color="auto"/>
        <w:bottom w:val="none" w:sz="0" w:space="0" w:color="auto"/>
        <w:right w:val="none" w:sz="0" w:space="0" w:color="auto"/>
      </w:divBdr>
    </w:div>
    <w:div w:id="509300857">
      <w:bodyDiv w:val="1"/>
      <w:marLeft w:val="0"/>
      <w:marRight w:val="0"/>
      <w:marTop w:val="0"/>
      <w:marBottom w:val="0"/>
      <w:divBdr>
        <w:top w:val="none" w:sz="0" w:space="0" w:color="auto"/>
        <w:left w:val="none" w:sz="0" w:space="0" w:color="auto"/>
        <w:bottom w:val="none" w:sz="0" w:space="0" w:color="auto"/>
        <w:right w:val="none" w:sz="0" w:space="0" w:color="auto"/>
      </w:divBdr>
    </w:div>
    <w:div w:id="513350277">
      <w:bodyDiv w:val="1"/>
      <w:marLeft w:val="0"/>
      <w:marRight w:val="0"/>
      <w:marTop w:val="0"/>
      <w:marBottom w:val="0"/>
      <w:divBdr>
        <w:top w:val="none" w:sz="0" w:space="0" w:color="auto"/>
        <w:left w:val="none" w:sz="0" w:space="0" w:color="auto"/>
        <w:bottom w:val="none" w:sz="0" w:space="0" w:color="auto"/>
        <w:right w:val="none" w:sz="0" w:space="0" w:color="auto"/>
      </w:divBdr>
    </w:div>
    <w:div w:id="614479882">
      <w:bodyDiv w:val="1"/>
      <w:marLeft w:val="0"/>
      <w:marRight w:val="0"/>
      <w:marTop w:val="0"/>
      <w:marBottom w:val="0"/>
      <w:divBdr>
        <w:top w:val="none" w:sz="0" w:space="0" w:color="auto"/>
        <w:left w:val="none" w:sz="0" w:space="0" w:color="auto"/>
        <w:bottom w:val="none" w:sz="0" w:space="0" w:color="auto"/>
        <w:right w:val="none" w:sz="0" w:space="0" w:color="auto"/>
      </w:divBdr>
      <w:divsChild>
        <w:div w:id="171187403">
          <w:marLeft w:val="0"/>
          <w:marRight w:val="0"/>
          <w:marTop w:val="0"/>
          <w:marBottom w:val="0"/>
          <w:divBdr>
            <w:top w:val="none" w:sz="0" w:space="0" w:color="auto"/>
            <w:left w:val="none" w:sz="0" w:space="0" w:color="auto"/>
            <w:bottom w:val="none" w:sz="0" w:space="0" w:color="auto"/>
            <w:right w:val="none" w:sz="0" w:space="0" w:color="auto"/>
          </w:divBdr>
        </w:div>
      </w:divsChild>
    </w:div>
    <w:div w:id="766846208">
      <w:bodyDiv w:val="1"/>
      <w:marLeft w:val="0"/>
      <w:marRight w:val="0"/>
      <w:marTop w:val="0"/>
      <w:marBottom w:val="0"/>
      <w:divBdr>
        <w:top w:val="none" w:sz="0" w:space="0" w:color="auto"/>
        <w:left w:val="none" w:sz="0" w:space="0" w:color="auto"/>
        <w:bottom w:val="none" w:sz="0" w:space="0" w:color="auto"/>
        <w:right w:val="none" w:sz="0" w:space="0" w:color="auto"/>
      </w:divBdr>
    </w:div>
    <w:div w:id="838540718">
      <w:bodyDiv w:val="1"/>
      <w:marLeft w:val="0"/>
      <w:marRight w:val="0"/>
      <w:marTop w:val="0"/>
      <w:marBottom w:val="0"/>
      <w:divBdr>
        <w:top w:val="none" w:sz="0" w:space="0" w:color="auto"/>
        <w:left w:val="none" w:sz="0" w:space="0" w:color="auto"/>
        <w:bottom w:val="none" w:sz="0" w:space="0" w:color="auto"/>
        <w:right w:val="none" w:sz="0" w:space="0" w:color="auto"/>
      </w:divBdr>
    </w:div>
    <w:div w:id="1025861924">
      <w:bodyDiv w:val="1"/>
      <w:marLeft w:val="0"/>
      <w:marRight w:val="0"/>
      <w:marTop w:val="0"/>
      <w:marBottom w:val="0"/>
      <w:divBdr>
        <w:top w:val="none" w:sz="0" w:space="0" w:color="auto"/>
        <w:left w:val="none" w:sz="0" w:space="0" w:color="auto"/>
        <w:bottom w:val="none" w:sz="0" w:space="0" w:color="auto"/>
        <w:right w:val="none" w:sz="0" w:space="0" w:color="auto"/>
      </w:divBdr>
    </w:div>
    <w:div w:id="1131090351">
      <w:bodyDiv w:val="1"/>
      <w:marLeft w:val="0"/>
      <w:marRight w:val="0"/>
      <w:marTop w:val="0"/>
      <w:marBottom w:val="0"/>
      <w:divBdr>
        <w:top w:val="none" w:sz="0" w:space="0" w:color="auto"/>
        <w:left w:val="none" w:sz="0" w:space="0" w:color="auto"/>
        <w:bottom w:val="none" w:sz="0" w:space="0" w:color="auto"/>
        <w:right w:val="none" w:sz="0" w:space="0" w:color="auto"/>
      </w:divBdr>
    </w:div>
    <w:div w:id="1167135041">
      <w:bodyDiv w:val="1"/>
      <w:marLeft w:val="0"/>
      <w:marRight w:val="0"/>
      <w:marTop w:val="0"/>
      <w:marBottom w:val="0"/>
      <w:divBdr>
        <w:top w:val="none" w:sz="0" w:space="0" w:color="auto"/>
        <w:left w:val="none" w:sz="0" w:space="0" w:color="auto"/>
        <w:bottom w:val="none" w:sz="0" w:space="0" w:color="auto"/>
        <w:right w:val="none" w:sz="0" w:space="0" w:color="auto"/>
      </w:divBdr>
    </w:div>
    <w:div w:id="1187061629">
      <w:bodyDiv w:val="1"/>
      <w:marLeft w:val="0"/>
      <w:marRight w:val="0"/>
      <w:marTop w:val="0"/>
      <w:marBottom w:val="0"/>
      <w:divBdr>
        <w:top w:val="none" w:sz="0" w:space="0" w:color="auto"/>
        <w:left w:val="none" w:sz="0" w:space="0" w:color="auto"/>
        <w:bottom w:val="none" w:sz="0" w:space="0" w:color="auto"/>
        <w:right w:val="none" w:sz="0" w:space="0" w:color="auto"/>
      </w:divBdr>
    </w:div>
    <w:div w:id="1197696393">
      <w:bodyDiv w:val="1"/>
      <w:marLeft w:val="0"/>
      <w:marRight w:val="0"/>
      <w:marTop w:val="0"/>
      <w:marBottom w:val="0"/>
      <w:divBdr>
        <w:top w:val="none" w:sz="0" w:space="0" w:color="auto"/>
        <w:left w:val="none" w:sz="0" w:space="0" w:color="auto"/>
        <w:bottom w:val="none" w:sz="0" w:space="0" w:color="auto"/>
        <w:right w:val="none" w:sz="0" w:space="0" w:color="auto"/>
      </w:divBdr>
    </w:div>
    <w:div w:id="1243562700">
      <w:bodyDiv w:val="1"/>
      <w:marLeft w:val="0"/>
      <w:marRight w:val="0"/>
      <w:marTop w:val="0"/>
      <w:marBottom w:val="0"/>
      <w:divBdr>
        <w:top w:val="none" w:sz="0" w:space="0" w:color="auto"/>
        <w:left w:val="none" w:sz="0" w:space="0" w:color="auto"/>
        <w:bottom w:val="none" w:sz="0" w:space="0" w:color="auto"/>
        <w:right w:val="none" w:sz="0" w:space="0" w:color="auto"/>
      </w:divBdr>
    </w:div>
    <w:div w:id="1245840335">
      <w:bodyDiv w:val="1"/>
      <w:marLeft w:val="0"/>
      <w:marRight w:val="0"/>
      <w:marTop w:val="0"/>
      <w:marBottom w:val="0"/>
      <w:divBdr>
        <w:top w:val="none" w:sz="0" w:space="0" w:color="auto"/>
        <w:left w:val="none" w:sz="0" w:space="0" w:color="auto"/>
        <w:bottom w:val="none" w:sz="0" w:space="0" w:color="auto"/>
        <w:right w:val="none" w:sz="0" w:space="0" w:color="auto"/>
      </w:divBdr>
    </w:div>
    <w:div w:id="1253928688">
      <w:bodyDiv w:val="1"/>
      <w:marLeft w:val="0"/>
      <w:marRight w:val="0"/>
      <w:marTop w:val="0"/>
      <w:marBottom w:val="0"/>
      <w:divBdr>
        <w:top w:val="none" w:sz="0" w:space="0" w:color="auto"/>
        <w:left w:val="none" w:sz="0" w:space="0" w:color="auto"/>
        <w:bottom w:val="none" w:sz="0" w:space="0" w:color="auto"/>
        <w:right w:val="none" w:sz="0" w:space="0" w:color="auto"/>
      </w:divBdr>
    </w:div>
    <w:div w:id="1262377953">
      <w:bodyDiv w:val="1"/>
      <w:marLeft w:val="0"/>
      <w:marRight w:val="0"/>
      <w:marTop w:val="0"/>
      <w:marBottom w:val="0"/>
      <w:divBdr>
        <w:top w:val="none" w:sz="0" w:space="0" w:color="auto"/>
        <w:left w:val="none" w:sz="0" w:space="0" w:color="auto"/>
        <w:bottom w:val="none" w:sz="0" w:space="0" w:color="auto"/>
        <w:right w:val="none" w:sz="0" w:space="0" w:color="auto"/>
      </w:divBdr>
    </w:div>
    <w:div w:id="1286544736">
      <w:bodyDiv w:val="1"/>
      <w:marLeft w:val="0"/>
      <w:marRight w:val="0"/>
      <w:marTop w:val="0"/>
      <w:marBottom w:val="0"/>
      <w:divBdr>
        <w:top w:val="none" w:sz="0" w:space="0" w:color="auto"/>
        <w:left w:val="none" w:sz="0" w:space="0" w:color="auto"/>
        <w:bottom w:val="none" w:sz="0" w:space="0" w:color="auto"/>
        <w:right w:val="none" w:sz="0" w:space="0" w:color="auto"/>
      </w:divBdr>
    </w:div>
    <w:div w:id="1313097010">
      <w:bodyDiv w:val="1"/>
      <w:marLeft w:val="0"/>
      <w:marRight w:val="0"/>
      <w:marTop w:val="0"/>
      <w:marBottom w:val="0"/>
      <w:divBdr>
        <w:top w:val="none" w:sz="0" w:space="0" w:color="auto"/>
        <w:left w:val="none" w:sz="0" w:space="0" w:color="auto"/>
        <w:bottom w:val="none" w:sz="0" w:space="0" w:color="auto"/>
        <w:right w:val="none" w:sz="0" w:space="0" w:color="auto"/>
      </w:divBdr>
    </w:div>
    <w:div w:id="1346323091">
      <w:bodyDiv w:val="1"/>
      <w:marLeft w:val="0"/>
      <w:marRight w:val="0"/>
      <w:marTop w:val="0"/>
      <w:marBottom w:val="0"/>
      <w:divBdr>
        <w:top w:val="none" w:sz="0" w:space="0" w:color="auto"/>
        <w:left w:val="none" w:sz="0" w:space="0" w:color="auto"/>
        <w:bottom w:val="none" w:sz="0" w:space="0" w:color="auto"/>
        <w:right w:val="none" w:sz="0" w:space="0" w:color="auto"/>
      </w:divBdr>
    </w:div>
    <w:div w:id="1468235184">
      <w:bodyDiv w:val="1"/>
      <w:marLeft w:val="0"/>
      <w:marRight w:val="0"/>
      <w:marTop w:val="0"/>
      <w:marBottom w:val="0"/>
      <w:divBdr>
        <w:top w:val="none" w:sz="0" w:space="0" w:color="auto"/>
        <w:left w:val="none" w:sz="0" w:space="0" w:color="auto"/>
        <w:bottom w:val="none" w:sz="0" w:space="0" w:color="auto"/>
        <w:right w:val="none" w:sz="0" w:space="0" w:color="auto"/>
      </w:divBdr>
    </w:div>
    <w:div w:id="1474133986">
      <w:bodyDiv w:val="1"/>
      <w:marLeft w:val="0"/>
      <w:marRight w:val="0"/>
      <w:marTop w:val="0"/>
      <w:marBottom w:val="0"/>
      <w:divBdr>
        <w:top w:val="none" w:sz="0" w:space="0" w:color="auto"/>
        <w:left w:val="none" w:sz="0" w:space="0" w:color="auto"/>
        <w:bottom w:val="none" w:sz="0" w:space="0" w:color="auto"/>
        <w:right w:val="none" w:sz="0" w:space="0" w:color="auto"/>
      </w:divBdr>
    </w:div>
    <w:div w:id="1568612702">
      <w:bodyDiv w:val="1"/>
      <w:marLeft w:val="0"/>
      <w:marRight w:val="0"/>
      <w:marTop w:val="0"/>
      <w:marBottom w:val="0"/>
      <w:divBdr>
        <w:top w:val="none" w:sz="0" w:space="0" w:color="auto"/>
        <w:left w:val="none" w:sz="0" w:space="0" w:color="auto"/>
        <w:bottom w:val="none" w:sz="0" w:space="0" w:color="auto"/>
        <w:right w:val="none" w:sz="0" w:space="0" w:color="auto"/>
      </w:divBdr>
    </w:div>
    <w:div w:id="1588149725">
      <w:bodyDiv w:val="1"/>
      <w:marLeft w:val="0"/>
      <w:marRight w:val="0"/>
      <w:marTop w:val="0"/>
      <w:marBottom w:val="0"/>
      <w:divBdr>
        <w:top w:val="none" w:sz="0" w:space="0" w:color="auto"/>
        <w:left w:val="none" w:sz="0" w:space="0" w:color="auto"/>
        <w:bottom w:val="none" w:sz="0" w:space="0" w:color="auto"/>
        <w:right w:val="none" w:sz="0" w:space="0" w:color="auto"/>
      </w:divBdr>
    </w:div>
    <w:div w:id="1684629920">
      <w:bodyDiv w:val="1"/>
      <w:marLeft w:val="0"/>
      <w:marRight w:val="0"/>
      <w:marTop w:val="0"/>
      <w:marBottom w:val="0"/>
      <w:divBdr>
        <w:top w:val="none" w:sz="0" w:space="0" w:color="auto"/>
        <w:left w:val="none" w:sz="0" w:space="0" w:color="auto"/>
        <w:bottom w:val="none" w:sz="0" w:space="0" w:color="auto"/>
        <w:right w:val="none" w:sz="0" w:space="0" w:color="auto"/>
      </w:divBdr>
    </w:div>
    <w:div w:id="1790394393">
      <w:bodyDiv w:val="1"/>
      <w:marLeft w:val="0"/>
      <w:marRight w:val="0"/>
      <w:marTop w:val="0"/>
      <w:marBottom w:val="0"/>
      <w:divBdr>
        <w:top w:val="none" w:sz="0" w:space="0" w:color="auto"/>
        <w:left w:val="none" w:sz="0" w:space="0" w:color="auto"/>
        <w:bottom w:val="none" w:sz="0" w:space="0" w:color="auto"/>
        <w:right w:val="none" w:sz="0" w:space="0" w:color="auto"/>
      </w:divBdr>
    </w:div>
    <w:div w:id="1808161503">
      <w:bodyDiv w:val="1"/>
      <w:marLeft w:val="0"/>
      <w:marRight w:val="0"/>
      <w:marTop w:val="0"/>
      <w:marBottom w:val="0"/>
      <w:divBdr>
        <w:top w:val="none" w:sz="0" w:space="0" w:color="auto"/>
        <w:left w:val="none" w:sz="0" w:space="0" w:color="auto"/>
        <w:bottom w:val="none" w:sz="0" w:space="0" w:color="auto"/>
        <w:right w:val="none" w:sz="0" w:space="0" w:color="auto"/>
      </w:divBdr>
    </w:div>
    <w:div w:id="1811434779">
      <w:bodyDiv w:val="1"/>
      <w:marLeft w:val="0"/>
      <w:marRight w:val="0"/>
      <w:marTop w:val="0"/>
      <w:marBottom w:val="0"/>
      <w:divBdr>
        <w:top w:val="none" w:sz="0" w:space="0" w:color="auto"/>
        <w:left w:val="none" w:sz="0" w:space="0" w:color="auto"/>
        <w:bottom w:val="none" w:sz="0" w:space="0" w:color="auto"/>
        <w:right w:val="none" w:sz="0" w:space="0" w:color="auto"/>
      </w:divBdr>
    </w:div>
    <w:div w:id="1866166457">
      <w:bodyDiv w:val="1"/>
      <w:marLeft w:val="0"/>
      <w:marRight w:val="0"/>
      <w:marTop w:val="0"/>
      <w:marBottom w:val="0"/>
      <w:divBdr>
        <w:top w:val="none" w:sz="0" w:space="0" w:color="auto"/>
        <w:left w:val="none" w:sz="0" w:space="0" w:color="auto"/>
        <w:bottom w:val="none" w:sz="0" w:space="0" w:color="auto"/>
        <w:right w:val="none" w:sz="0" w:space="0" w:color="auto"/>
      </w:divBdr>
    </w:div>
    <w:div w:id="1873759366">
      <w:bodyDiv w:val="1"/>
      <w:marLeft w:val="0"/>
      <w:marRight w:val="0"/>
      <w:marTop w:val="0"/>
      <w:marBottom w:val="0"/>
      <w:divBdr>
        <w:top w:val="none" w:sz="0" w:space="0" w:color="auto"/>
        <w:left w:val="none" w:sz="0" w:space="0" w:color="auto"/>
        <w:bottom w:val="none" w:sz="0" w:space="0" w:color="auto"/>
        <w:right w:val="none" w:sz="0" w:space="0" w:color="auto"/>
      </w:divBdr>
    </w:div>
    <w:div w:id="1896578274">
      <w:bodyDiv w:val="1"/>
      <w:marLeft w:val="0"/>
      <w:marRight w:val="0"/>
      <w:marTop w:val="0"/>
      <w:marBottom w:val="0"/>
      <w:divBdr>
        <w:top w:val="none" w:sz="0" w:space="0" w:color="auto"/>
        <w:left w:val="none" w:sz="0" w:space="0" w:color="auto"/>
        <w:bottom w:val="none" w:sz="0" w:space="0" w:color="auto"/>
        <w:right w:val="none" w:sz="0" w:space="0" w:color="auto"/>
      </w:divBdr>
    </w:div>
    <w:div w:id="1897206471">
      <w:bodyDiv w:val="1"/>
      <w:marLeft w:val="0"/>
      <w:marRight w:val="0"/>
      <w:marTop w:val="0"/>
      <w:marBottom w:val="0"/>
      <w:divBdr>
        <w:top w:val="none" w:sz="0" w:space="0" w:color="auto"/>
        <w:left w:val="none" w:sz="0" w:space="0" w:color="auto"/>
        <w:bottom w:val="none" w:sz="0" w:space="0" w:color="auto"/>
        <w:right w:val="none" w:sz="0" w:space="0" w:color="auto"/>
      </w:divBdr>
    </w:div>
    <w:div w:id="20845193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63.png"/></Relationship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footer" Target="footer1.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fontTable" Target="fontTable.xml"/><Relationship Id="rId16" Type="http://schemas.microsoft.com/office/2011/relationships/commentsExtended" Target="commentsExtended.xml"/><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header" Target="header4.xml"/><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hyperlink" Target="http://www.wipo.int/treaties/en/ip/berne/trtdocs_wo001.html" TargetMode="External"/><Relationship Id="rId22" Type="http://schemas.openxmlformats.org/officeDocument/2006/relationships/footer" Target="footer2.xml"/><Relationship Id="rId27" Type="http://schemas.openxmlformats.org/officeDocument/2006/relationships/image" Target="media/image10.emf"/><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emf"/><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microsoft.com/office/2016/09/relationships/commentsIds" Target="commentsIds.xml"/><Relationship Id="rId25" Type="http://schemas.openxmlformats.org/officeDocument/2006/relationships/image" Target="media/image8.em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oter" Target="footer3.xml"/><Relationship Id="rId67" Type="http://schemas.openxmlformats.org/officeDocument/2006/relationships/image" Target="media/image46.png"/><Relationship Id="rId20" Type="http://schemas.openxmlformats.org/officeDocument/2006/relationships/header" Target="header2.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footer" Target="footer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hyperlink" Target="https://registry.iho.int" TargetMode="External"/><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oter" Target="footer4.xml"/><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cid:image004.jpg@01D7E067.4BDF7CF0" TargetMode="External"/><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microsoft.com/office/2018/08/relationships/commentsExtensible" Target="commentsExtensible.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emf"/><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92" Type="http://schemas.microsoft.com/office/2019/05/relationships/documenttasks" Target="documenttasks/documenttasks1.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emf"/><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emf"/><Relationship Id="rId82" Type="http://schemas.openxmlformats.org/officeDocument/2006/relationships/image" Target="media/image60.png"/><Relationship Id="rId19" Type="http://schemas.openxmlformats.org/officeDocument/2006/relationships/header" Target="header1.xml"/></Relationships>
</file>

<file path=word/documenttasks/documenttasks1.xml><?xml version="1.0" encoding="utf-8"?>
<t:Tasks xmlns:t="http://schemas.microsoft.com/office/tasks/2019/documenttasks" xmlns:oel="http://schemas.microsoft.com/office/2019/extlst">
  <t:Task id="{900069A7-C30B-43F1-9D9E-ABF9F3FD336D}">
    <t:Anchor>
      <t:Comment id="1931410359"/>
    </t:Anchor>
    <t:History>
      <t:Event id="{3444D07E-233B-4A8E-B255-2F407C72C7ED}" time="2025-02-14T18:49:24.401Z">
        <t:Attribution userId="S::miroslav.stamenkovich.civ@us.navy.mil::bfc1ce9e-8842-4a54-a975-1a295e03cb60" userProvider="AD" userName="Stamenkovich, Miroslav  (52400) CIV USN NIWC ATLANTIC SC (USA)"/>
        <t:Anchor>
          <t:Comment id="1931410359"/>
        </t:Anchor>
        <t:Create/>
      </t:Event>
      <t:Event id="{591CDFB2-2BCC-485D-A492-807ED11CFBC9}" time="2025-02-14T18:49:24.401Z">
        <t:Attribution userId="S::miroslav.stamenkovich.civ@us.navy.mil::bfc1ce9e-8842-4a54-a975-1a295e03cb60" userProvider="AD" userName="Stamenkovich, Miroslav  (52400) CIV USN NIWC ATLANTIC SC (USA)"/>
        <t:Anchor>
          <t:Comment id="1931410359"/>
        </t:Anchor>
        <t:Assign userId="S::david.m.grant22.civ@us.navy.mil::1c25449f-5e68-4aff-b406-d49e077e2ac8" userProvider="AD" userName="Grant, David M (52400) CIV USN NIWC ATLANTIC VA (USA)"/>
      </t:Event>
      <t:Event id="{A15CEED1-43FC-4ACA-84A0-5341FBF33E0A}" time="2025-02-14T18:49:24.401Z">
        <t:Attribution userId="S::miroslav.stamenkovich.civ@us.navy.mil::bfc1ce9e-8842-4a54-a975-1a295e03cb60" userProvider="AD" userName="Stamenkovich, Miroslav  (52400) CIV USN NIWC ATLANTIC SC (USA)"/>
        <t:Anchor>
          <t:Comment id="1931410359"/>
        </t:Anchor>
        <t:SetTitle title="@Grant, David M (52400) CIV USN NIWC ATLANTIC VA (USA) Please review example"/>
      </t:Event>
    </t:History>
  </t:Task>
</t:Tasks>
</file>

<file path=word/theme/theme1.xml><?xml version="1.0" encoding="utf-8"?>
<a:theme xmlns:a="http://schemas.openxmlformats.org/drawingml/2006/main" name="Office Them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F3D6DF-C233-413F-8049-1DB3C06A1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TotalTime>
  <Pages>109</Pages>
  <Words>38632</Words>
  <Characters>220208</Characters>
  <Application>Microsoft Office Word</Application>
  <DocSecurity>0</DocSecurity>
  <Lines>1835</Lines>
  <Paragraphs>516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258324</CharactersWithSpaces>
  <SharedDoc>false</SharedDoc>
  <HLinks>
    <vt:vector size="1242" baseType="variant">
      <vt:variant>
        <vt:i4>655386</vt:i4>
      </vt:variant>
      <vt:variant>
        <vt:i4>1418</vt:i4>
      </vt:variant>
      <vt:variant>
        <vt:i4>0</vt:i4>
      </vt:variant>
      <vt:variant>
        <vt:i4>5</vt:i4>
      </vt:variant>
      <vt:variant>
        <vt:lpwstr/>
      </vt:variant>
      <vt:variant>
        <vt:lpwstr>note</vt:lpwstr>
      </vt:variant>
      <vt:variant>
        <vt:i4>720978</vt:i4>
      </vt:variant>
      <vt:variant>
        <vt:i4>1224</vt:i4>
      </vt:variant>
      <vt:variant>
        <vt:i4>0</vt:i4>
      </vt:variant>
      <vt:variant>
        <vt:i4>5</vt:i4>
      </vt:variant>
      <vt:variant>
        <vt:lpwstr>https://registry.iho.int/</vt:lpwstr>
      </vt:variant>
      <vt:variant>
        <vt:lpwstr/>
      </vt:variant>
      <vt:variant>
        <vt:i4>2031672</vt:i4>
      </vt:variant>
      <vt:variant>
        <vt:i4>1217</vt:i4>
      </vt:variant>
      <vt:variant>
        <vt:i4>0</vt:i4>
      </vt:variant>
      <vt:variant>
        <vt:i4>5</vt:i4>
      </vt:variant>
      <vt:variant>
        <vt:lpwstr/>
      </vt:variant>
      <vt:variant>
        <vt:lpwstr>_Toc188968719</vt:lpwstr>
      </vt:variant>
      <vt:variant>
        <vt:i4>2031672</vt:i4>
      </vt:variant>
      <vt:variant>
        <vt:i4>1211</vt:i4>
      </vt:variant>
      <vt:variant>
        <vt:i4>0</vt:i4>
      </vt:variant>
      <vt:variant>
        <vt:i4>5</vt:i4>
      </vt:variant>
      <vt:variant>
        <vt:lpwstr/>
      </vt:variant>
      <vt:variant>
        <vt:lpwstr>_Toc188968718</vt:lpwstr>
      </vt:variant>
      <vt:variant>
        <vt:i4>2031672</vt:i4>
      </vt:variant>
      <vt:variant>
        <vt:i4>1205</vt:i4>
      </vt:variant>
      <vt:variant>
        <vt:i4>0</vt:i4>
      </vt:variant>
      <vt:variant>
        <vt:i4>5</vt:i4>
      </vt:variant>
      <vt:variant>
        <vt:lpwstr/>
      </vt:variant>
      <vt:variant>
        <vt:lpwstr>_Toc188968717</vt:lpwstr>
      </vt:variant>
      <vt:variant>
        <vt:i4>2031672</vt:i4>
      </vt:variant>
      <vt:variant>
        <vt:i4>1199</vt:i4>
      </vt:variant>
      <vt:variant>
        <vt:i4>0</vt:i4>
      </vt:variant>
      <vt:variant>
        <vt:i4>5</vt:i4>
      </vt:variant>
      <vt:variant>
        <vt:lpwstr/>
      </vt:variant>
      <vt:variant>
        <vt:lpwstr>_Toc188968716</vt:lpwstr>
      </vt:variant>
      <vt:variant>
        <vt:i4>2031672</vt:i4>
      </vt:variant>
      <vt:variant>
        <vt:i4>1193</vt:i4>
      </vt:variant>
      <vt:variant>
        <vt:i4>0</vt:i4>
      </vt:variant>
      <vt:variant>
        <vt:i4>5</vt:i4>
      </vt:variant>
      <vt:variant>
        <vt:lpwstr/>
      </vt:variant>
      <vt:variant>
        <vt:lpwstr>_Toc188968715</vt:lpwstr>
      </vt:variant>
      <vt:variant>
        <vt:i4>2031672</vt:i4>
      </vt:variant>
      <vt:variant>
        <vt:i4>1187</vt:i4>
      </vt:variant>
      <vt:variant>
        <vt:i4>0</vt:i4>
      </vt:variant>
      <vt:variant>
        <vt:i4>5</vt:i4>
      </vt:variant>
      <vt:variant>
        <vt:lpwstr/>
      </vt:variant>
      <vt:variant>
        <vt:lpwstr>_Toc188968714</vt:lpwstr>
      </vt:variant>
      <vt:variant>
        <vt:i4>2031672</vt:i4>
      </vt:variant>
      <vt:variant>
        <vt:i4>1181</vt:i4>
      </vt:variant>
      <vt:variant>
        <vt:i4>0</vt:i4>
      </vt:variant>
      <vt:variant>
        <vt:i4>5</vt:i4>
      </vt:variant>
      <vt:variant>
        <vt:lpwstr/>
      </vt:variant>
      <vt:variant>
        <vt:lpwstr>_Toc188968713</vt:lpwstr>
      </vt:variant>
      <vt:variant>
        <vt:i4>2031672</vt:i4>
      </vt:variant>
      <vt:variant>
        <vt:i4>1175</vt:i4>
      </vt:variant>
      <vt:variant>
        <vt:i4>0</vt:i4>
      </vt:variant>
      <vt:variant>
        <vt:i4>5</vt:i4>
      </vt:variant>
      <vt:variant>
        <vt:lpwstr/>
      </vt:variant>
      <vt:variant>
        <vt:lpwstr>_Toc188968712</vt:lpwstr>
      </vt:variant>
      <vt:variant>
        <vt:i4>2031672</vt:i4>
      </vt:variant>
      <vt:variant>
        <vt:i4>1169</vt:i4>
      </vt:variant>
      <vt:variant>
        <vt:i4>0</vt:i4>
      </vt:variant>
      <vt:variant>
        <vt:i4>5</vt:i4>
      </vt:variant>
      <vt:variant>
        <vt:lpwstr/>
      </vt:variant>
      <vt:variant>
        <vt:lpwstr>_Toc188968711</vt:lpwstr>
      </vt:variant>
      <vt:variant>
        <vt:i4>2031672</vt:i4>
      </vt:variant>
      <vt:variant>
        <vt:i4>1163</vt:i4>
      </vt:variant>
      <vt:variant>
        <vt:i4>0</vt:i4>
      </vt:variant>
      <vt:variant>
        <vt:i4>5</vt:i4>
      </vt:variant>
      <vt:variant>
        <vt:lpwstr/>
      </vt:variant>
      <vt:variant>
        <vt:lpwstr>_Toc188968710</vt:lpwstr>
      </vt:variant>
      <vt:variant>
        <vt:i4>1966136</vt:i4>
      </vt:variant>
      <vt:variant>
        <vt:i4>1157</vt:i4>
      </vt:variant>
      <vt:variant>
        <vt:i4>0</vt:i4>
      </vt:variant>
      <vt:variant>
        <vt:i4>5</vt:i4>
      </vt:variant>
      <vt:variant>
        <vt:lpwstr/>
      </vt:variant>
      <vt:variant>
        <vt:lpwstr>_Toc188968709</vt:lpwstr>
      </vt:variant>
      <vt:variant>
        <vt:i4>1966136</vt:i4>
      </vt:variant>
      <vt:variant>
        <vt:i4>1151</vt:i4>
      </vt:variant>
      <vt:variant>
        <vt:i4>0</vt:i4>
      </vt:variant>
      <vt:variant>
        <vt:i4>5</vt:i4>
      </vt:variant>
      <vt:variant>
        <vt:lpwstr/>
      </vt:variant>
      <vt:variant>
        <vt:lpwstr>_Toc188968708</vt:lpwstr>
      </vt:variant>
      <vt:variant>
        <vt:i4>1966136</vt:i4>
      </vt:variant>
      <vt:variant>
        <vt:i4>1145</vt:i4>
      </vt:variant>
      <vt:variant>
        <vt:i4>0</vt:i4>
      </vt:variant>
      <vt:variant>
        <vt:i4>5</vt:i4>
      </vt:variant>
      <vt:variant>
        <vt:lpwstr/>
      </vt:variant>
      <vt:variant>
        <vt:lpwstr>_Toc188968707</vt:lpwstr>
      </vt:variant>
      <vt:variant>
        <vt:i4>1966136</vt:i4>
      </vt:variant>
      <vt:variant>
        <vt:i4>1139</vt:i4>
      </vt:variant>
      <vt:variant>
        <vt:i4>0</vt:i4>
      </vt:variant>
      <vt:variant>
        <vt:i4>5</vt:i4>
      </vt:variant>
      <vt:variant>
        <vt:lpwstr/>
      </vt:variant>
      <vt:variant>
        <vt:lpwstr>_Toc188968706</vt:lpwstr>
      </vt:variant>
      <vt:variant>
        <vt:i4>1966136</vt:i4>
      </vt:variant>
      <vt:variant>
        <vt:i4>1133</vt:i4>
      </vt:variant>
      <vt:variant>
        <vt:i4>0</vt:i4>
      </vt:variant>
      <vt:variant>
        <vt:i4>5</vt:i4>
      </vt:variant>
      <vt:variant>
        <vt:lpwstr/>
      </vt:variant>
      <vt:variant>
        <vt:lpwstr>_Toc188968705</vt:lpwstr>
      </vt:variant>
      <vt:variant>
        <vt:i4>1966136</vt:i4>
      </vt:variant>
      <vt:variant>
        <vt:i4>1127</vt:i4>
      </vt:variant>
      <vt:variant>
        <vt:i4>0</vt:i4>
      </vt:variant>
      <vt:variant>
        <vt:i4>5</vt:i4>
      </vt:variant>
      <vt:variant>
        <vt:lpwstr/>
      </vt:variant>
      <vt:variant>
        <vt:lpwstr>_Toc188968704</vt:lpwstr>
      </vt:variant>
      <vt:variant>
        <vt:i4>1966136</vt:i4>
      </vt:variant>
      <vt:variant>
        <vt:i4>1121</vt:i4>
      </vt:variant>
      <vt:variant>
        <vt:i4>0</vt:i4>
      </vt:variant>
      <vt:variant>
        <vt:i4>5</vt:i4>
      </vt:variant>
      <vt:variant>
        <vt:lpwstr/>
      </vt:variant>
      <vt:variant>
        <vt:lpwstr>_Toc188968703</vt:lpwstr>
      </vt:variant>
      <vt:variant>
        <vt:i4>1966136</vt:i4>
      </vt:variant>
      <vt:variant>
        <vt:i4>1115</vt:i4>
      </vt:variant>
      <vt:variant>
        <vt:i4>0</vt:i4>
      </vt:variant>
      <vt:variant>
        <vt:i4>5</vt:i4>
      </vt:variant>
      <vt:variant>
        <vt:lpwstr/>
      </vt:variant>
      <vt:variant>
        <vt:lpwstr>_Toc188968702</vt:lpwstr>
      </vt:variant>
      <vt:variant>
        <vt:i4>1966136</vt:i4>
      </vt:variant>
      <vt:variant>
        <vt:i4>1109</vt:i4>
      </vt:variant>
      <vt:variant>
        <vt:i4>0</vt:i4>
      </vt:variant>
      <vt:variant>
        <vt:i4>5</vt:i4>
      </vt:variant>
      <vt:variant>
        <vt:lpwstr/>
      </vt:variant>
      <vt:variant>
        <vt:lpwstr>_Toc188968701</vt:lpwstr>
      </vt:variant>
      <vt:variant>
        <vt:i4>1966136</vt:i4>
      </vt:variant>
      <vt:variant>
        <vt:i4>1103</vt:i4>
      </vt:variant>
      <vt:variant>
        <vt:i4>0</vt:i4>
      </vt:variant>
      <vt:variant>
        <vt:i4>5</vt:i4>
      </vt:variant>
      <vt:variant>
        <vt:lpwstr/>
      </vt:variant>
      <vt:variant>
        <vt:lpwstr>_Toc188968700</vt:lpwstr>
      </vt:variant>
      <vt:variant>
        <vt:i4>1507385</vt:i4>
      </vt:variant>
      <vt:variant>
        <vt:i4>1097</vt:i4>
      </vt:variant>
      <vt:variant>
        <vt:i4>0</vt:i4>
      </vt:variant>
      <vt:variant>
        <vt:i4>5</vt:i4>
      </vt:variant>
      <vt:variant>
        <vt:lpwstr/>
      </vt:variant>
      <vt:variant>
        <vt:lpwstr>_Toc188968699</vt:lpwstr>
      </vt:variant>
      <vt:variant>
        <vt:i4>1507385</vt:i4>
      </vt:variant>
      <vt:variant>
        <vt:i4>1091</vt:i4>
      </vt:variant>
      <vt:variant>
        <vt:i4>0</vt:i4>
      </vt:variant>
      <vt:variant>
        <vt:i4>5</vt:i4>
      </vt:variant>
      <vt:variant>
        <vt:lpwstr/>
      </vt:variant>
      <vt:variant>
        <vt:lpwstr>_Toc188968698</vt:lpwstr>
      </vt:variant>
      <vt:variant>
        <vt:i4>1507385</vt:i4>
      </vt:variant>
      <vt:variant>
        <vt:i4>1085</vt:i4>
      </vt:variant>
      <vt:variant>
        <vt:i4>0</vt:i4>
      </vt:variant>
      <vt:variant>
        <vt:i4>5</vt:i4>
      </vt:variant>
      <vt:variant>
        <vt:lpwstr/>
      </vt:variant>
      <vt:variant>
        <vt:lpwstr>_Toc188968697</vt:lpwstr>
      </vt:variant>
      <vt:variant>
        <vt:i4>1507385</vt:i4>
      </vt:variant>
      <vt:variant>
        <vt:i4>1079</vt:i4>
      </vt:variant>
      <vt:variant>
        <vt:i4>0</vt:i4>
      </vt:variant>
      <vt:variant>
        <vt:i4>5</vt:i4>
      </vt:variant>
      <vt:variant>
        <vt:lpwstr/>
      </vt:variant>
      <vt:variant>
        <vt:lpwstr>_Toc188968696</vt:lpwstr>
      </vt:variant>
      <vt:variant>
        <vt:i4>1507385</vt:i4>
      </vt:variant>
      <vt:variant>
        <vt:i4>1073</vt:i4>
      </vt:variant>
      <vt:variant>
        <vt:i4>0</vt:i4>
      </vt:variant>
      <vt:variant>
        <vt:i4>5</vt:i4>
      </vt:variant>
      <vt:variant>
        <vt:lpwstr/>
      </vt:variant>
      <vt:variant>
        <vt:lpwstr>_Toc188968695</vt:lpwstr>
      </vt:variant>
      <vt:variant>
        <vt:i4>1507385</vt:i4>
      </vt:variant>
      <vt:variant>
        <vt:i4>1067</vt:i4>
      </vt:variant>
      <vt:variant>
        <vt:i4>0</vt:i4>
      </vt:variant>
      <vt:variant>
        <vt:i4>5</vt:i4>
      </vt:variant>
      <vt:variant>
        <vt:lpwstr/>
      </vt:variant>
      <vt:variant>
        <vt:lpwstr>_Toc188968694</vt:lpwstr>
      </vt:variant>
      <vt:variant>
        <vt:i4>1507385</vt:i4>
      </vt:variant>
      <vt:variant>
        <vt:i4>1061</vt:i4>
      </vt:variant>
      <vt:variant>
        <vt:i4>0</vt:i4>
      </vt:variant>
      <vt:variant>
        <vt:i4>5</vt:i4>
      </vt:variant>
      <vt:variant>
        <vt:lpwstr/>
      </vt:variant>
      <vt:variant>
        <vt:lpwstr>_Toc188968693</vt:lpwstr>
      </vt:variant>
      <vt:variant>
        <vt:i4>1507385</vt:i4>
      </vt:variant>
      <vt:variant>
        <vt:i4>1055</vt:i4>
      </vt:variant>
      <vt:variant>
        <vt:i4>0</vt:i4>
      </vt:variant>
      <vt:variant>
        <vt:i4>5</vt:i4>
      </vt:variant>
      <vt:variant>
        <vt:lpwstr/>
      </vt:variant>
      <vt:variant>
        <vt:lpwstr>_Toc188968692</vt:lpwstr>
      </vt:variant>
      <vt:variant>
        <vt:i4>1507385</vt:i4>
      </vt:variant>
      <vt:variant>
        <vt:i4>1049</vt:i4>
      </vt:variant>
      <vt:variant>
        <vt:i4>0</vt:i4>
      </vt:variant>
      <vt:variant>
        <vt:i4>5</vt:i4>
      </vt:variant>
      <vt:variant>
        <vt:lpwstr/>
      </vt:variant>
      <vt:variant>
        <vt:lpwstr>_Toc188968691</vt:lpwstr>
      </vt:variant>
      <vt:variant>
        <vt:i4>1507385</vt:i4>
      </vt:variant>
      <vt:variant>
        <vt:i4>1043</vt:i4>
      </vt:variant>
      <vt:variant>
        <vt:i4>0</vt:i4>
      </vt:variant>
      <vt:variant>
        <vt:i4>5</vt:i4>
      </vt:variant>
      <vt:variant>
        <vt:lpwstr/>
      </vt:variant>
      <vt:variant>
        <vt:lpwstr>_Toc188968690</vt:lpwstr>
      </vt:variant>
      <vt:variant>
        <vt:i4>1441849</vt:i4>
      </vt:variant>
      <vt:variant>
        <vt:i4>1037</vt:i4>
      </vt:variant>
      <vt:variant>
        <vt:i4>0</vt:i4>
      </vt:variant>
      <vt:variant>
        <vt:i4>5</vt:i4>
      </vt:variant>
      <vt:variant>
        <vt:lpwstr/>
      </vt:variant>
      <vt:variant>
        <vt:lpwstr>_Toc188968689</vt:lpwstr>
      </vt:variant>
      <vt:variant>
        <vt:i4>1441849</vt:i4>
      </vt:variant>
      <vt:variant>
        <vt:i4>1031</vt:i4>
      </vt:variant>
      <vt:variant>
        <vt:i4>0</vt:i4>
      </vt:variant>
      <vt:variant>
        <vt:i4>5</vt:i4>
      </vt:variant>
      <vt:variant>
        <vt:lpwstr/>
      </vt:variant>
      <vt:variant>
        <vt:lpwstr>_Toc188968688</vt:lpwstr>
      </vt:variant>
      <vt:variant>
        <vt:i4>1441849</vt:i4>
      </vt:variant>
      <vt:variant>
        <vt:i4>1025</vt:i4>
      </vt:variant>
      <vt:variant>
        <vt:i4>0</vt:i4>
      </vt:variant>
      <vt:variant>
        <vt:i4>5</vt:i4>
      </vt:variant>
      <vt:variant>
        <vt:lpwstr/>
      </vt:variant>
      <vt:variant>
        <vt:lpwstr>_Toc188968687</vt:lpwstr>
      </vt:variant>
      <vt:variant>
        <vt:i4>1441849</vt:i4>
      </vt:variant>
      <vt:variant>
        <vt:i4>1019</vt:i4>
      </vt:variant>
      <vt:variant>
        <vt:i4>0</vt:i4>
      </vt:variant>
      <vt:variant>
        <vt:i4>5</vt:i4>
      </vt:variant>
      <vt:variant>
        <vt:lpwstr/>
      </vt:variant>
      <vt:variant>
        <vt:lpwstr>_Toc188968686</vt:lpwstr>
      </vt:variant>
      <vt:variant>
        <vt:i4>1441849</vt:i4>
      </vt:variant>
      <vt:variant>
        <vt:i4>1013</vt:i4>
      </vt:variant>
      <vt:variant>
        <vt:i4>0</vt:i4>
      </vt:variant>
      <vt:variant>
        <vt:i4>5</vt:i4>
      </vt:variant>
      <vt:variant>
        <vt:lpwstr/>
      </vt:variant>
      <vt:variant>
        <vt:lpwstr>_Toc188968685</vt:lpwstr>
      </vt:variant>
      <vt:variant>
        <vt:i4>1441849</vt:i4>
      </vt:variant>
      <vt:variant>
        <vt:i4>1007</vt:i4>
      </vt:variant>
      <vt:variant>
        <vt:i4>0</vt:i4>
      </vt:variant>
      <vt:variant>
        <vt:i4>5</vt:i4>
      </vt:variant>
      <vt:variant>
        <vt:lpwstr/>
      </vt:variant>
      <vt:variant>
        <vt:lpwstr>_Toc188968684</vt:lpwstr>
      </vt:variant>
      <vt:variant>
        <vt:i4>1441849</vt:i4>
      </vt:variant>
      <vt:variant>
        <vt:i4>1001</vt:i4>
      </vt:variant>
      <vt:variant>
        <vt:i4>0</vt:i4>
      </vt:variant>
      <vt:variant>
        <vt:i4>5</vt:i4>
      </vt:variant>
      <vt:variant>
        <vt:lpwstr/>
      </vt:variant>
      <vt:variant>
        <vt:lpwstr>_Toc188968683</vt:lpwstr>
      </vt:variant>
      <vt:variant>
        <vt:i4>1441849</vt:i4>
      </vt:variant>
      <vt:variant>
        <vt:i4>995</vt:i4>
      </vt:variant>
      <vt:variant>
        <vt:i4>0</vt:i4>
      </vt:variant>
      <vt:variant>
        <vt:i4>5</vt:i4>
      </vt:variant>
      <vt:variant>
        <vt:lpwstr/>
      </vt:variant>
      <vt:variant>
        <vt:lpwstr>_Toc188968682</vt:lpwstr>
      </vt:variant>
      <vt:variant>
        <vt:i4>1441849</vt:i4>
      </vt:variant>
      <vt:variant>
        <vt:i4>989</vt:i4>
      </vt:variant>
      <vt:variant>
        <vt:i4>0</vt:i4>
      </vt:variant>
      <vt:variant>
        <vt:i4>5</vt:i4>
      </vt:variant>
      <vt:variant>
        <vt:lpwstr/>
      </vt:variant>
      <vt:variant>
        <vt:lpwstr>_Toc188968681</vt:lpwstr>
      </vt:variant>
      <vt:variant>
        <vt:i4>1441849</vt:i4>
      </vt:variant>
      <vt:variant>
        <vt:i4>983</vt:i4>
      </vt:variant>
      <vt:variant>
        <vt:i4>0</vt:i4>
      </vt:variant>
      <vt:variant>
        <vt:i4>5</vt:i4>
      </vt:variant>
      <vt:variant>
        <vt:lpwstr/>
      </vt:variant>
      <vt:variant>
        <vt:lpwstr>_Toc188968680</vt:lpwstr>
      </vt:variant>
      <vt:variant>
        <vt:i4>1638457</vt:i4>
      </vt:variant>
      <vt:variant>
        <vt:i4>977</vt:i4>
      </vt:variant>
      <vt:variant>
        <vt:i4>0</vt:i4>
      </vt:variant>
      <vt:variant>
        <vt:i4>5</vt:i4>
      </vt:variant>
      <vt:variant>
        <vt:lpwstr/>
      </vt:variant>
      <vt:variant>
        <vt:lpwstr>_Toc188968679</vt:lpwstr>
      </vt:variant>
      <vt:variant>
        <vt:i4>1638457</vt:i4>
      </vt:variant>
      <vt:variant>
        <vt:i4>971</vt:i4>
      </vt:variant>
      <vt:variant>
        <vt:i4>0</vt:i4>
      </vt:variant>
      <vt:variant>
        <vt:i4>5</vt:i4>
      </vt:variant>
      <vt:variant>
        <vt:lpwstr/>
      </vt:variant>
      <vt:variant>
        <vt:lpwstr>_Toc188968678</vt:lpwstr>
      </vt:variant>
      <vt:variant>
        <vt:i4>1638457</vt:i4>
      </vt:variant>
      <vt:variant>
        <vt:i4>965</vt:i4>
      </vt:variant>
      <vt:variant>
        <vt:i4>0</vt:i4>
      </vt:variant>
      <vt:variant>
        <vt:i4>5</vt:i4>
      </vt:variant>
      <vt:variant>
        <vt:lpwstr/>
      </vt:variant>
      <vt:variant>
        <vt:lpwstr>_Toc188968677</vt:lpwstr>
      </vt:variant>
      <vt:variant>
        <vt:i4>1638457</vt:i4>
      </vt:variant>
      <vt:variant>
        <vt:i4>959</vt:i4>
      </vt:variant>
      <vt:variant>
        <vt:i4>0</vt:i4>
      </vt:variant>
      <vt:variant>
        <vt:i4>5</vt:i4>
      </vt:variant>
      <vt:variant>
        <vt:lpwstr/>
      </vt:variant>
      <vt:variant>
        <vt:lpwstr>_Toc188968676</vt:lpwstr>
      </vt:variant>
      <vt:variant>
        <vt:i4>1638457</vt:i4>
      </vt:variant>
      <vt:variant>
        <vt:i4>953</vt:i4>
      </vt:variant>
      <vt:variant>
        <vt:i4>0</vt:i4>
      </vt:variant>
      <vt:variant>
        <vt:i4>5</vt:i4>
      </vt:variant>
      <vt:variant>
        <vt:lpwstr/>
      </vt:variant>
      <vt:variant>
        <vt:lpwstr>_Toc188968675</vt:lpwstr>
      </vt:variant>
      <vt:variant>
        <vt:i4>1638457</vt:i4>
      </vt:variant>
      <vt:variant>
        <vt:i4>947</vt:i4>
      </vt:variant>
      <vt:variant>
        <vt:i4>0</vt:i4>
      </vt:variant>
      <vt:variant>
        <vt:i4>5</vt:i4>
      </vt:variant>
      <vt:variant>
        <vt:lpwstr/>
      </vt:variant>
      <vt:variant>
        <vt:lpwstr>_Toc188968674</vt:lpwstr>
      </vt:variant>
      <vt:variant>
        <vt:i4>1638457</vt:i4>
      </vt:variant>
      <vt:variant>
        <vt:i4>941</vt:i4>
      </vt:variant>
      <vt:variant>
        <vt:i4>0</vt:i4>
      </vt:variant>
      <vt:variant>
        <vt:i4>5</vt:i4>
      </vt:variant>
      <vt:variant>
        <vt:lpwstr/>
      </vt:variant>
      <vt:variant>
        <vt:lpwstr>_Toc188968673</vt:lpwstr>
      </vt:variant>
      <vt:variant>
        <vt:i4>1638457</vt:i4>
      </vt:variant>
      <vt:variant>
        <vt:i4>935</vt:i4>
      </vt:variant>
      <vt:variant>
        <vt:i4>0</vt:i4>
      </vt:variant>
      <vt:variant>
        <vt:i4>5</vt:i4>
      </vt:variant>
      <vt:variant>
        <vt:lpwstr/>
      </vt:variant>
      <vt:variant>
        <vt:lpwstr>_Toc188968672</vt:lpwstr>
      </vt:variant>
      <vt:variant>
        <vt:i4>1638457</vt:i4>
      </vt:variant>
      <vt:variant>
        <vt:i4>929</vt:i4>
      </vt:variant>
      <vt:variant>
        <vt:i4>0</vt:i4>
      </vt:variant>
      <vt:variant>
        <vt:i4>5</vt:i4>
      </vt:variant>
      <vt:variant>
        <vt:lpwstr/>
      </vt:variant>
      <vt:variant>
        <vt:lpwstr>_Toc188968671</vt:lpwstr>
      </vt:variant>
      <vt:variant>
        <vt:i4>1572921</vt:i4>
      </vt:variant>
      <vt:variant>
        <vt:i4>923</vt:i4>
      </vt:variant>
      <vt:variant>
        <vt:i4>0</vt:i4>
      </vt:variant>
      <vt:variant>
        <vt:i4>5</vt:i4>
      </vt:variant>
      <vt:variant>
        <vt:lpwstr/>
      </vt:variant>
      <vt:variant>
        <vt:lpwstr>_Toc188968663</vt:lpwstr>
      </vt:variant>
      <vt:variant>
        <vt:i4>1572921</vt:i4>
      </vt:variant>
      <vt:variant>
        <vt:i4>917</vt:i4>
      </vt:variant>
      <vt:variant>
        <vt:i4>0</vt:i4>
      </vt:variant>
      <vt:variant>
        <vt:i4>5</vt:i4>
      </vt:variant>
      <vt:variant>
        <vt:lpwstr/>
      </vt:variant>
      <vt:variant>
        <vt:lpwstr>_Toc188968662</vt:lpwstr>
      </vt:variant>
      <vt:variant>
        <vt:i4>1572921</vt:i4>
      </vt:variant>
      <vt:variant>
        <vt:i4>911</vt:i4>
      </vt:variant>
      <vt:variant>
        <vt:i4>0</vt:i4>
      </vt:variant>
      <vt:variant>
        <vt:i4>5</vt:i4>
      </vt:variant>
      <vt:variant>
        <vt:lpwstr/>
      </vt:variant>
      <vt:variant>
        <vt:lpwstr>_Toc188968661</vt:lpwstr>
      </vt:variant>
      <vt:variant>
        <vt:i4>1572921</vt:i4>
      </vt:variant>
      <vt:variant>
        <vt:i4>905</vt:i4>
      </vt:variant>
      <vt:variant>
        <vt:i4>0</vt:i4>
      </vt:variant>
      <vt:variant>
        <vt:i4>5</vt:i4>
      </vt:variant>
      <vt:variant>
        <vt:lpwstr/>
      </vt:variant>
      <vt:variant>
        <vt:lpwstr>_Toc188968660</vt:lpwstr>
      </vt:variant>
      <vt:variant>
        <vt:i4>1769529</vt:i4>
      </vt:variant>
      <vt:variant>
        <vt:i4>899</vt:i4>
      </vt:variant>
      <vt:variant>
        <vt:i4>0</vt:i4>
      </vt:variant>
      <vt:variant>
        <vt:i4>5</vt:i4>
      </vt:variant>
      <vt:variant>
        <vt:lpwstr/>
      </vt:variant>
      <vt:variant>
        <vt:lpwstr>_Toc188968659</vt:lpwstr>
      </vt:variant>
      <vt:variant>
        <vt:i4>1769529</vt:i4>
      </vt:variant>
      <vt:variant>
        <vt:i4>893</vt:i4>
      </vt:variant>
      <vt:variant>
        <vt:i4>0</vt:i4>
      </vt:variant>
      <vt:variant>
        <vt:i4>5</vt:i4>
      </vt:variant>
      <vt:variant>
        <vt:lpwstr/>
      </vt:variant>
      <vt:variant>
        <vt:lpwstr>_Toc188968658</vt:lpwstr>
      </vt:variant>
      <vt:variant>
        <vt:i4>1769529</vt:i4>
      </vt:variant>
      <vt:variant>
        <vt:i4>887</vt:i4>
      </vt:variant>
      <vt:variant>
        <vt:i4>0</vt:i4>
      </vt:variant>
      <vt:variant>
        <vt:i4>5</vt:i4>
      </vt:variant>
      <vt:variant>
        <vt:lpwstr/>
      </vt:variant>
      <vt:variant>
        <vt:lpwstr>_Toc188968657</vt:lpwstr>
      </vt:variant>
      <vt:variant>
        <vt:i4>1769529</vt:i4>
      </vt:variant>
      <vt:variant>
        <vt:i4>881</vt:i4>
      </vt:variant>
      <vt:variant>
        <vt:i4>0</vt:i4>
      </vt:variant>
      <vt:variant>
        <vt:i4>5</vt:i4>
      </vt:variant>
      <vt:variant>
        <vt:lpwstr/>
      </vt:variant>
      <vt:variant>
        <vt:lpwstr>_Toc188968656</vt:lpwstr>
      </vt:variant>
      <vt:variant>
        <vt:i4>1769529</vt:i4>
      </vt:variant>
      <vt:variant>
        <vt:i4>875</vt:i4>
      </vt:variant>
      <vt:variant>
        <vt:i4>0</vt:i4>
      </vt:variant>
      <vt:variant>
        <vt:i4>5</vt:i4>
      </vt:variant>
      <vt:variant>
        <vt:lpwstr/>
      </vt:variant>
      <vt:variant>
        <vt:lpwstr>_Toc188968655</vt:lpwstr>
      </vt:variant>
      <vt:variant>
        <vt:i4>1769529</vt:i4>
      </vt:variant>
      <vt:variant>
        <vt:i4>869</vt:i4>
      </vt:variant>
      <vt:variant>
        <vt:i4>0</vt:i4>
      </vt:variant>
      <vt:variant>
        <vt:i4>5</vt:i4>
      </vt:variant>
      <vt:variant>
        <vt:lpwstr/>
      </vt:variant>
      <vt:variant>
        <vt:lpwstr>_Toc188968654</vt:lpwstr>
      </vt:variant>
      <vt:variant>
        <vt:i4>1769529</vt:i4>
      </vt:variant>
      <vt:variant>
        <vt:i4>863</vt:i4>
      </vt:variant>
      <vt:variant>
        <vt:i4>0</vt:i4>
      </vt:variant>
      <vt:variant>
        <vt:i4>5</vt:i4>
      </vt:variant>
      <vt:variant>
        <vt:lpwstr/>
      </vt:variant>
      <vt:variant>
        <vt:lpwstr>_Toc188968653</vt:lpwstr>
      </vt:variant>
      <vt:variant>
        <vt:i4>1769529</vt:i4>
      </vt:variant>
      <vt:variant>
        <vt:i4>857</vt:i4>
      </vt:variant>
      <vt:variant>
        <vt:i4>0</vt:i4>
      </vt:variant>
      <vt:variant>
        <vt:i4>5</vt:i4>
      </vt:variant>
      <vt:variant>
        <vt:lpwstr/>
      </vt:variant>
      <vt:variant>
        <vt:lpwstr>_Toc188968652</vt:lpwstr>
      </vt:variant>
      <vt:variant>
        <vt:i4>1769529</vt:i4>
      </vt:variant>
      <vt:variant>
        <vt:i4>851</vt:i4>
      </vt:variant>
      <vt:variant>
        <vt:i4>0</vt:i4>
      </vt:variant>
      <vt:variant>
        <vt:i4>5</vt:i4>
      </vt:variant>
      <vt:variant>
        <vt:lpwstr/>
      </vt:variant>
      <vt:variant>
        <vt:lpwstr>_Toc188968651</vt:lpwstr>
      </vt:variant>
      <vt:variant>
        <vt:i4>1769529</vt:i4>
      </vt:variant>
      <vt:variant>
        <vt:i4>845</vt:i4>
      </vt:variant>
      <vt:variant>
        <vt:i4>0</vt:i4>
      </vt:variant>
      <vt:variant>
        <vt:i4>5</vt:i4>
      </vt:variant>
      <vt:variant>
        <vt:lpwstr/>
      </vt:variant>
      <vt:variant>
        <vt:lpwstr>_Toc188968650</vt:lpwstr>
      </vt:variant>
      <vt:variant>
        <vt:i4>1703993</vt:i4>
      </vt:variant>
      <vt:variant>
        <vt:i4>839</vt:i4>
      </vt:variant>
      <vt:variant>
        <vt:i4>0</vt:i4>
      </vt:variant>
      <vt:variant>
        <vt:i4>5</vt:i4>
      </vt:variant>
      <vt:variant>
        <vt:lpwstr/>
      </vt:variant>
      <vt:variant>
        <vt:lpwstr>_Toc188968649</vt:lpwstr>
      </vt:variant>
      <vt:variant>
        <vt:i4>1703993</vt:i4>
      </vt:variant>
      <vt:variant>
        <vt:i4>833</vt:i4>
      </vt:variant>
      <vt:variant>
        <vt:i4>0</vt:i4>
      </vt:variant>
      <vt:variant>
        <vt:i4>5</vt:i4>
      </vt:variant>
      <vt:variant>
        <vt:lpwstr/>
      </vt:variant>
      <vt:variant>
        <vt:lpwstr>_Toc188968648</vt:lpwstr>
      </vt:variant>
      <vt:variant>
        <vt:i4>1703993</vt:i4>
      </vt:variant>
      <vt:variant>
        <vt:i4>827</vt:i4>
      </vt:variant>
      <vt:variant>
        <vt:i4>0</vt:i4>
      </vt:variant>
      <vt:variant>
        <vt:i4>5</vt:i4>
      </vt:variant>
      <vt:variant>
        <vt:lpwstr/>
      </vt:variant>
      <vt:variant>
        <vt:lpwstr>_Toc188968647</vt:lpwstr>
      </vt:variant>
      <vt:variant>
        <vt:i4>1703993</vt:i4>
      </vt:variant>
      <vt:variant>
        <vt:i4>821</vt:i4>
      </vt:variant>
      <vt:variant>
        <vt:i4>0</vt:i4>
      </vt:variant>
      <vt:variant>
        <vt:i4>5</vt:i4>
      </vt:variant>
      <vt:variant>
        <vt:lpwstr/>
      </vt:variant>
      <vt:variant>
        <vt:lpwstr>_Toc188968646</vt:lpwstr>
      </vt:variant>
      <vt:variant>
        <vt:i4>1703993</vt:i4>
      </vt:variant>
      <vt:variant>
        <vt:i4>815</vt:i4>
      </vt:variant>
      <vt:variant>
        <vt:i4>0</vt:i4>
      </vt:variant>
      <vt:variant>
        <vt:i4>5</vt:i4>
      </vt:variant>
      <vt:variant>
        <vt:lpwstr/>
      </vt:variant>
      <vt:variant>
        <vt:lpwstr>_Toc188968645</vt:lpwstr>
      </vt:variant>
      <vt:variant>
        <vt:i4>1703993</vt:i4>
      </vt:variant>
      <vt:variant>
        <vt:i4>809</vt:i4>
      </vt:variant>
      <vt:variant>
        <vt:i4>0</vt:i4>
      </vt:variant>
      <vt:variant>
        <vt:i4>5</vt:i4>
      </vt:variant>
      <vt:variant>
        <vt:lpwstr/>
      </vt:variant>
      <vt:variant>
        <vt:lpwstr>_Toc188968644</vt:lpwstr>
      </vt:variant>
      <vt:variant>
        <vt:i4>1703993</vt:i4>
      </vt:variant>
      <vt:variant>
        <vt:i4>803</vt:i4>
      </vt:variant>
      <vt:variant>
        <vt:i4>0</vt:i4>
      </vt:variant>
      <vt:variant>
        <vt:i4>5</vt:i4>
      </vt:variant>
      <vt:variant>
        <vt:lpwstr/>
      </vt:variant>
      <vt:variant>
        <vt:lpwstr>_Toc188968643</vt:lpwstr>
      </vt:variant>
      <vt:variant>
        <vt:i4>1703993</vt:i4>
      </vt:variant>
      <vt:variant>
        <vt:i4>797</vt:i4>
      </vt:variant>
      <vt:variant>
        <vt:i4>0</vt:i4>
      </vt:variant>
      <vt:variant>
        <vt:i4>5</vt:i4>
      </vt:variant>
      <vt:variant>
        <vt:lpwstr/>
      </vt:variant>
      <vt:variant>
        <vt:lpwstr>_Toc188968642</vt:lpwstr>
      </vt:variant>
      <vt:variant>
        <vt:i4>1703993</vt:i4>
      </vt:variant>
      <vt:variant>
        <vt:i4>791</vt:i4>
      </vt:variant>
      <vt:variant>
        <vt:i4>0</vt:i4>
      </vt:variant>
      <vt:variant>
        <vt:i4>5</vt:i4>
      </vt:variant>
      <vt:variant>
        <vt:lpwstr/>
      </vt:variant>
      <vt:variant>
        <vt:lpwstr>_Toc188968641</vt:lpwstr>
      </vt:variant>
      <vt:variant>
        <vt:i4>1703993</vt:i4>
      </vt:variant>
      <vt:variant>
        <vt:i4>785</vt:i4>
      </vt:variant>
      <vt:variant>
        <vt:i4>0</vt:i4>
      </vt:variant>
      <vt:variant>
        <vt:i4>5</vt:i4>
      </vt:variant>
      <vt:variant>
        <vt:lpwstr/>
      </vt:variant>
      <vt:variant>
        <vt:lpwstr>_Toc188968640</vt:lpwstr>
      </vt:variant>
      <vt:variant>
        <vt:i4>1900601</vt:i4>
      </vt:variant>
      <vt:variant>
        <vt:i4>779</vt:i4>
      </vt:variant>
      <vt:variant>
        <vt:i4>0</vt:i4>
      </vt:variant>
      <vt:variant>
        <vt:i4>5</vt:i4>
      </vt:variant>
      <vt:variant>
        <vt:lpwstr/>
      </vt:variant>
      <vt:variant>
        <vt:lpwstr>_Toc188968639</vt:lpwstr>
      </vt:variant>
      <vt:variant>
        <vt:i4>1900601</vt:i4>
      </vt:variant>
      <vt:variant>
        <vt:i4>773</vt:i4>
      </vt:variant>
      <vt:variant>
        <vt:i4>0</vt:i4>
      </vt:variant>
      <vt:variant>
        <vt:i4>5</vt:i4>
      </vt:variant>
      <vt:variant>
        <vt:lpwstr/>
      </vt:variant>
      <vt:variant>
        <vt:lpwstr>_Toc188968638</vt:lpwstr>
      </vt:variant>
      <vt:variant>
        <vt:i4>1900601</vt:i4>
      </vt:variant>
      <vt:variant>
        <vt:i4>767</vt:i4>
      </vt:variant>
      <vt:variant>
        <vt:i4>0</vt:i4>
      </vt:variant>
      <vt:variant>
        <vt:i4>5</vt:i4>
      </vt:variant>
      <vt:variant>
        <vt:lpwstr/>
      </vt:variant>
      <vt:variant>
        <vt:lpwstr>_Toc188968637</vt:lpwstr>
      </vt:variant>
      <vt:variant>
        <vt:i4>1900601</vt:i4>
      </vt:variant>
      <vt:variant>
        <vt:i4>761</vt:i4>
      </vt:variant>
      <vt:variant>
        <vt:i4>0</vt:i4>
      </vt:variant>
      <vt:variant>
        <vt:i4>5</vt:i4>
      </vt:variant>
      <vt:variant>
        <vt:lpwstr/>
      </vt:variant>
      <vt:variant>
        <vt:lpwstr>_Toc188968636</vt:lpwstr>
      </vt:variant>
      <vt:variant>
        <vt:i4>1900601</vt:i4>
      </vt:variant>
      <vt:variant>
        <vt:i4>755</vt:i4>
      </vt:variant>
      <vt:variant>
        <vt:i4>0</vt:i4>
      </vt:variant>
      <vt:variant>
        <vt:i4>5</vt:i4>
      </vt:variant>
      <vt:variant>
        <vt:lpwstr/>
      </vt:variant>
      <vt:variant>
        <vt:lpwstr>_Toc188968635</vt:lpwstr>
      </vt:variant>
      <vt:variant>
        <vt:i4>1900601</vt:i4>
      </vt:variant>
      <vt:variant>
        <vt:i4>749</vt:i4>
      </vt:variant>
      <vt:variant>
        <vt:i4>0</vt:i4>
      </vt:variant>
      <vt:variant>
        <vt:i4>5</vt:i4>
      </vt:variant>
      <vt:variant>
        <vt:lpwstr/>
      </vt:variant>
      <vt:variant>
        <vt:lpwstr>_Toc188968634</vt:lpwstr>
      </vt:variant>
      <vt:variant>
        <vt:i4>1900601</vt:i4>
      </vt:variant>
      <vt:variant>
        <vt:i4>743</vt:i4>
      </vt:variant>
      <vt:variant>
        <vt:i4>0</vt:i4>
      </vt:variant>
      <vt:variant>
        <vt:i4>5</vt:i4>
      </vt:variant>
      <vt:variant>
        <vt:lpwstr/>
      </vt:variant>
      <vt:variant>
        <vt:lpwstr>_Toc188968633</vt:lpwstr>
      </vt:variant>
      <vt:variant>
        <vt:i4>1900601</vt:i4>
      </vt:variant>
      <vt:variant>
        <vt:i4>737</vt:i4>
      </vt:variant>
      <vt:variant>
        <vt:i4>0</vt:i4>
      </vt:variant>
      <vt:variant>
        <vt:i4>5</vt:i4>
      </vt:variant>
      <vt:variant>
        <vt:lpwstr/>
      </vt:variant>
      <vt:variant>
        <vt:lpwstr>_Toc188968632</vt:lpwstr>
      </vt:variant>
      <vt:variant>
        <vt:i4>1900601</vt:i4>
      </vt:variant>
      <vt:variant>
        <vt:i4>731</vt:i4>
      </vt:variant>
      <vt:variant>
        <vt:i4>0</vt:i4>
      </vt:variant>
      <vt:variant>
        <vt:i4>5</vt:i4>
      </vt:variant>
      <vt:variant>
        <vt:lpwstr/>
      </vt:variant>
      <vt:variant>
        <vt:lpwstr>_Toc188968631</vt:lpwstr>
      </vt:variant>
      <vt:variant>
        <vt:i4>1900601</vt:i4>
      </vt:variant>
      <vt:variant>
        <vt:i4>725</vt:i4>
      </vt:variant>
      <vt:variant>
        <vt:i4>0</vt:i4>
      </vt:variant>
      <vt:variant>
        <vt:i4>5</vt:i4>
      </vt:variant>
      <vt:variant>
        <vt:lpwstr/>
      </vt:variant>
      <vt:variant>
        <vt:lpwstr>_Toc188968630</vt:lpwstr>
      </vt:variant>
      <vt:variant>
        <vt:i4>1835065</vt:i4>
      </vt:variant>
      <vt:variant>
        <vt:i4>719</vt:i4>
      </vt:variant>
      <vt:variant>
        <vt:i4>0</vt:i4>
      </vt:variant>
      <vt:variant>
        <vt:i4>5</vt:i4>
      </vt:variant>
      <vt:variant>
        <vt:lpwstr/>
      </vt:variant>
      <vt:variant>
        <vt:lpwstr>_Toc188968629</vt:lpwstr>
      </vt:variant>
      <vt:variant>
        <vt:i4>1835065</vt:i4>
      </vt:variant>
      <vt:variant>
        <vt:i4>713</vt:i4>
      </vt:variant>
      <vt:variant>
        <vt:i4>0</vt:i4>
      </vt:variant>
      <vt:variant>
        <vt:i4>5</vt:i4>
      </vt:variant>
      <vt:variant>
        <vt:lpwstr/>
      </vt:variant>
      <vt:variant>
        <vt:lpwstr>_Toc188968628</vt:lpwstr>
      </vt:variant>
      <vt:variant>
        <vt:i4>1835065</vt:i4>
      </vt:variant>
      <vt:variant>
        <vt:i4>707</vt:i4>
      </vt:variant>
      <vt:variant>
        <vt:i4>0</vt:i4>
      </vt:variant>
      <vt:variant>
        <vt:i4>5</vt:i4>
      </vt:variant>
      <vt:variant>
        <vt:lpwstr/>
      </vt:variant>
      <vt:variant>
        <vt:lpwstr>_Toc188968627</vt:lpwstr>
      </vt:variant>
      <vt:variant>
        <vt:i4>1835065</vt:i4>
      </vt:variant>
      <vt:variant>
        <vt:i4>701</vt:i4>
      </vt:variant>
      <vt:variant>
        <vt:i4>0</vt:i4>
      </vt:variant>
      <vt:variant>
        <vt:i4>5</vt:i4>
      </vt:variant>
      <vt:variant>
        <vt:lpwstr/>
      </vt:variant>
      <vt:variant>
        <vt:lpwstr>_Toc188968626</vt:lpwstr>
      </vt:variant>
      <vt:variant>
        <vt:i4>1835065</vt:i4>
      </vt:variant>
      <vt:variant>
        <vt:i4>695</vt:i4>
      </vt:variant>
      <vt:variant>
        <vt:i4>0</vt:i4>
      </vt:variant>
      <vt:variant>
        <vt:i4>5</vt:i4>
      </vt:variant>
      <vt:variant>
        <vt:lpwstr/>
      </vt:variant>
      <vt:variant>
        <vt:lpwstr>_Toc188968625</vt:lpwstr>
      </vt:variant>
      <vt:variant>
        <vt:i4>1835065</vt:i4>
      </vt:variant>
      <vt:variant>
        <vt:i4>689</vt:i4>
      </vt:variant>
      <vt:variant>
        <vt:i4>0</vt:i4>
      </vt:variant>
      <vt:variant>
        <vt:i4>5</vt:i4>
      </vt:variant>
      <vt:variant>
        <vt:lpwstr/>
      </vt:variant>
      <vt:variant>
        <vt:lpwstr>_Toc188968624</vt:lpwstr>
      </vt:variant>
      <vt:variant>
        <vt:i4>1835065</vt:i4>
      </vt:variant>
      <vt:variant>
        <vt:i4>683</vt:i4>
      </vt:variant>
      <vt:variant>
        <vt:i4>0</vt:i4>
      </vt:variant>
      <vt:variant>
        <vt:i4>5</vt:i4>
      </vt:variant>
      <vt:variant>
        <vt:lpwstr/>
      </vt:variant>
      <vt:variant>
        <vt:lpwstr>_Toc188968623</vt:lpwstr>
      </vt:variant>
      <vt:variant>
        <vt:i4>1835065</vt:i4>
      </vt:variant>
      <vt:variant>
        <vt:i4>677</vt:i4>
      </vt:variant>
      <vt:variant>
        <vt:i4>0</vt:i4>
      </vt:variant>
      <vt:variant>
        <vt:i4>5</vt:i4>
      </vt:variant>
      <vt:variant>
        <vt:lpwstr/>
      </vt:variant>
      <vt:variant>
        <vt:lpwstr>_Toc188968622</vt:lpwstr>
      </vt:variant>
      <vt:variant>
        <vt:i4>1835065</vt:i4>
      </vt:variant>
      <vt:variant>
        <vt:i4>671</vt:i4>
      </vt:variant>
      <vt:variant>
        <vt:i4>0</vt:i4>
      </vt:variant>
      <vt:variant>
        <vt:i4>5</vt:i4>
      </vt:variant>
      <vt:variant>
        <vt:lpwstr/>
      </vt:variant>
      <vt:variant>
        <vt:lpwstr>_Toc188968621</vt:lpwstr>
      </vt:variant>
      <vt:variant>
        <vt:i4>1835065</vt:i4>
      </vt:variant>
      <vt:variant>
        <vt:i4>665</vt:i4>
      </vt:variant>
      <vt:variant>
        <vt:i4>0</vt:i4>
      </vt:variant>
      <vt:variant>
        <vt:i4>5</vt:i4>
      </vt:variant>
      <vt:variant>
        <vt:lpwstr/>
      </vt:variant>
      <vt:variant>
        <vt:lpwstr>_Toc188968620</vt:lpwstr>
      </vt:variant>
      <vt:variant>
        <vt:i4>2031673</vt:i4>
      </vt:variant>
      <vt:variant>
        <vt:i4>659</vt:i4>
      </vt:variant>
      <vt:variant>
        <vt:i4>0</vt:i4>
      </vt:variant>
      <vt:variant>
        <vt:i4>5</vt:i4>
      </vt:variant>
      <vt:variant>
        <vt:lpwstr/>
      </vt:variant>
      <vt:variant>
        <vt:lpwstr>_Toc188968619</vt:lpwstr>
      </vt:variant>
      <vt:variant>
        <vt:i4>2031673</vt:i4>
      </vt:variant>
      <vt:variant>
        <vt:i4>653</vt:i4>
      </vt:variant>
      <vt:variant>
        <vt:i4>0</vt:i4>
      </vt:variant>
      <vt:variant>
        <vt:i4>5</vt:i4>
      </vt:variant>
      <vt:variant>
        <vt:lpwstr/>
      </vt:variant>
      <vt:variant>
        <vt:lpwstr>_Toc188968618</vt:lpwstr>
      </vt:variant>
      <vt:variant>
        <vt:i4>2031673</vt:i4>
      </vt:variant>
      <vt:variant>
        <vt:i4>647</vt:i4>
      </vt:variant>
      <vt:variant>
        <vt:i4>0</vt:i4>
      </vt:variant>
      <vt:variant>
        <vt:i4>5</vt:i4>
      </vt:variant>
      <vt:variant>
        <vt:lpwstr/>
      </vt:variant>
      <vt:variant>
        <vt:lpwstr>_Toc188968617</vt:lpwstr>
      </vt:variant>
      <vt:variant>
        <vt:i4>2031673</vt:i4>
      </vt:variant>
      <vt:variant>
        <vt:i4>641</vt:i4>
      </vt:variant>
      <vt:variant>
        <vt:i4>0</vt:i4>
      </vt:variant>
      <vt:variant>
        <vt:i4>5</vt:i4>
      </vt:variant>
      <vt:variant>
        <vt:lpwstr/>
      </vt:variant>
      <vt:variant>
        <vt:lpwstr>_Toc188968616</vt:lpwstr>
      </vt:variant>
      <vt:variant>
        <vt:i4>2031673</vt:i4>
      </vt:variant>
      <vt:variant>
        <vt:i4>635</vt:i4>
      </vt:variant>
      <vt:variant>
        <vt:i4>0</vt:i4>
      </vt:variant>
      <vt:variant>
        <vt:i4>5</vt:i4>
      </vt:variant>
      <vt:variant>
        <vt:lpwstr/>
      </vt:variant>
      <vt:variant>
        <vt:lpwstr>_Toc188968615</vt:lpwstr>
      </vt:variant>
      <vt:variant>
        <vt:i4>2031673</vt:i4>
      </vt:variant>
      <vt:variant>
        <vt:i4>629</vt:i4>
      </vt:variant>
      <vt:variant>
        <vt:i4>0</vt:i4>
      </vt:variant>
      <vt:variant>
        <vt:i4>5</vt:i4>
      </vt:variant>
      <vt:variant>
        <vt:lpwstr/>
      </vt:variant>
      <vt:variant>
        <vt:lpwstr>_Toc188968614</vt:lpwstr>
      </vt:variant>
      <vt:variant>
        <vt:i4>2031673</vt:i4>
      </vt:variant>
      <vt:variant>
        <vt:i4>623</vt:i4>
      </vt:variant>
      <vt:variant>
        <vt:i4>0</vt:i4>
      </vt:variant>
      <vt:variant>
        <vt:i4>5</vt:i4>
      </vt:variant>
      <vt:variant>
        <vt:lpwstr/>
      </vt:variant>
      <vt:variant>
        <vt:lpwstr>_Toc188968613</vt:lpwstr>
      </vt:variant>
      <vt:variant>
        <vt:i4>2031673</vt:i4>
      </vt:variant>
      <vt:variant>
        <vt:i4>617</vt:i4>
      </vt:variant>
      <vt:variant>
        <vt:i4>0</vt:i4>
      </vt:variant>
      <vt:variant>
        <vt:i4>5</vt:i4>
      </vt:variant>
      <vt:variant>
        <vt:lpwstr/>
      </vt:variant>
      <vt:variant>
        <vt:lpwstr>_Toc188968612</vt:lpwstr>
      </vt:variant>
      <vt:variant>
        <vt:i4>2031673</vt:i4>
      </vt:variant>
      <vt:variant>
        <vt:i4>611</vt:i4>
      </vt:variant>
      <vt:variant>
        <vt:i4>0</vt:i4>
      </vt:variant>
      <vt:variant>
        <vt:i4>5</vt:i4>
      </vt:variant>
      <vt:variant>
        <vt:lpwstr/>
      </vt:variant>
      <vt:variant>
        <vt:lpwstr>_Toc188968611</vt:lpwstr>
      </vt:variant>
      <vt:variant>
        <vt:i4>1966137</vt:i4>
      </vt:variant>
      <vt:variant>
        <vt:i4>605</vt:i4>
      </vt:variant>
      <vt:variant>
        <vt:i4>0</vt:i4>
      </vt:variant>
      <vt:variant>
        <vt:i4>5</vt:i4>
      </vt:variant>
      <vt:variant>
        <vt:lpwstr/>
      </vt:variant>
      <vt:variant>
        <vt:lpwstr>_Toc188968608</vt:lpwstr>
      </vt:variant>
      <vt:variant>
        <vt:i4>1966137</vt:i4>
      </vt:variant>
      <vt:variant>
        <vt:i4>599</vt:i4>
      </vt:variant>
      <vt:variant>
        <vt:i4>0</vt:i4>
      </vt:variant>
      <vt:variant>
        <vt:i4>5</vt:i4>
      </vt:variant>
      <vt:variant>
        <vt:lpwstr/>
      </vt:variant>
      <vt:variant>
        <vt:lpwstr>_Toc188968607</vt:lpwstr>
      </vt:variant>
      <vt:variant>
        <vt:i4>1966137</vt:i4>
      </vt:variant>
      <vt:variant>
        <vt:i4>593</vt:i4>
      </vt:variant>
      <vt:variant>
        <vt:i4>0</vt:i4>
      </vt:variant>
      <vt:variant>
        <vt:i4>5</vt:i4>
      </vt:variant>
      <vt:variant>
        <vt:lpwstr/>
      </vt:variant>
      <vt:variant>
        <vt:lpwstr>_Toc188968606</vt:lpwstr>
      </vt:variant>
      <vt:variant>
        <vt:i4>1966137</vt:i4>
      </vt:variant>
      <vt:variant>
        <vt:i4>587</vt:i4>
      </vt:variant>
      <vt:variant>
        <vt:i4>0</vt:i4>
      </vt:variant>
      <vt:variant>
        <vt:i4>5</vt:i4>
      </vt:variant>
      <vt:variant>
        <vt:lpwstr/>
      </vt:variant>
      <vt:variant>
        <vt:lpwstr>_Toc188968605</vt:lpwstr>
      </vt:variant>
      <vt:variant>
        <vt:i4>1966137</vt:i4>
      </vt:variant>
      <vt:variant>
        <vt:i4>581</vt:i4>
      </vt:variant>
      <vt:variant>
        <vt:i4>0</vt:i4>
      </vt:variant>
      <vt:variant>
        <vt:i4>5</vt:i4>
      </vt:variant>
      <vt:variant>
        <vt:lpwstr/>
      </vt:variant>
      <vt:variant>
        <vt:lpwstr>_Toc188968604</vt:lpwstr>
      </vt:variant>
      <vt:variant>
        <vt:i4>1966137</vt:i4>
      </vt:variant>
      <vt:variant>
        <vt:i4>575</vt:i4>
      </vt:variant>
      <vt:variant>
        <vt:i4>0</vt:i4>
      </vt:variant>
      <vt:variant>
        <vt:i4>5</vt:i4>
      </vt:variant>
      <vt:variant>
        <vt:lpwstr/>
      </vt:variant>
      <vt:variant>
        <vt:lpwstr>_Toc188968603</vt:lpwstr>
      </vt:variant>
      <vt:variant>
        <vt:i4>1966137</vt:i4>
      </vt:variant>
      <vt:variant>
        <vt:i4>569</vt:i4>
      </vt:variant>
      <vt:variant>
        <vt:i4>0</vt:i4>
      </vt:variant>
      <vt:variant>
        <vt:i4>5</vt:i4>
      </vt:variant>
      <vt:variant>
        <vt:lpwstr/>
      </vt:variant>
      <vt:variant>
        <vt:lpwstr>_Toc188968602</vt:lpwstr>
      </vt:variant>
      <vt:variant>
        <vt:i4>1966137</vt:i4>
      </vt:variant>
      <vt:variant>
        <vt:i4>563</vt:i4>
      </vt:variant>
      <vt:variant>
        <vt:i4>0</vt:i4>
      </vt:variant>
      <vt:variant>
        <vt:i4>5</vt:i4>
      </vt:variant>
      <vt:variant>
        <vt:lpwstr/>
      </vt:variant>
      <vt:variant>
        <vt:lpwstr>_Toc188968601</vt:lpwstr>
      </vt:variant>
      <vt:variant>
        <vt:i4>1966137</vt:i4>
      </vt:variant>
      <vt:variant>
        <vt:i4>557</vt:i4>
      </vt:variant>
      <vt:variant>
        <vt:i4>0</vt:i4>
      </vt:variant>
      <vt:variant>
        <vt:i4>5</vt:i4>
      </vt:variant>
      <vt:variant>
        <vt:lpwstr/>
      </vt:variant>
      <vt:variant>
        <vt:lpwstr>_Toc188968600</vt:lpwstr>
      </vt:variant>
      <vt:variant>
        <vt:i4>1507386</vt:i4>
      </vt:variant>
      <vt:variant>
        <vt:i4>551</vt:i4>
      </vt:variant>
      <vt:variant>
        <vt:i4>0</vt:i4>
      </vt:variant>
      <vt:variant>
        <vt:i4>5</vt:i4>
      </vt:variant>
      <vt:variant>
        <vt:lpwstr/>
      </vt:variant>
      <vt:variant>
        <vt:lpwstr>_Toc188968599</vt:lpwstr>
      </vt:variant>
      <vt:variant>
        <vt:i4>1507386</vt:i4>
      </vt:variant>
      <vt:variant>
        <vt:i4>545</vt:i4>
      </vt:variant>
      <vt:variant>
        <vt:i4>0</vt:i4>
      </vt:variant>
      <vt:variant>
        <vt:i4>5</vt:i4>
      </vt:variant>
      <vt:variant>
        <vt:lpwstr/>
      </vt:variant>
      <vt:variant>
        <vt:lpwstr>_Toc188968598</vt:lpwstr>
      </vt:variant>
      <vt:variant>
        <vt:i4>1507386</vt:i4>
      </vt:variant>
      <vt:variant>
        <vt:i4>539</vt:i4>
      </vt:variant>
      <vt:variant>
        <vt:i4>0</vt:i4>
      </vt:variant>
      <vt:variant>
        <vt:i4>5</vt:i4>
      </vt:variant>
      <vt:variant>
        <vt:lpwstr/>
      </vt:variant>
      <vt:variant>
        <vt:lpwstr>_Toc188968597</vt:lpwstr>
      </vt:variant>
      <vt:variant>
        <vt:i4>1507386</vt:i4>
      </vt:variant>
      <vt:variant>
        <vt:i4>533</vt:i4>
      </vt:variant>
      <vt:variant>
        <vt:i4>0</vt:i4>
      </vt:variant>
      <vt:variant>
        <vt:i4>5</vt:i4>
      </vt:variant>
      <vt:variant>
        <vt:lpwstr/>
      </vt:variant>
      <vt:variant>
        <vt:lpwstr>_Toc188968596</vt:lpwstr>
      </vt:variant>
      <vt:variant>
        <vt:i4>1507386</vt:i4>
      </vt:variant>
      <vt:variant>
        <vt:i4>527</vt:i4>
      </vt:variant>
      <vt:variant>
        <vt:i4>0</vt:i4>
      </vt:variant>
      <vt:variant>
        <vt:i4>5</vt:i4>
      </vt:variant>
      <vt:variant>
        <vt:lpwstr/>
      </vt:variant>
      <vt:variant>
        <vt:lpwstr>_Toc188968595</vt:lpwstr>
      </vt:variant>
      <vt:variant>
        <vt:i4>1507386</vt:i4>
      </vt:variant>
      <vt:variant>
        <vt:i4>521</vt:i4>
      </vt:variant>
      <vt:variant>
        <vt:i4>0</vt:i4>
      </vt:variant>
      <vt:variant>
        <vt:i4>5</vt:i4>
      </vt:variant>
      <vt:variant>
        <vt:lpwstr/>
      </vt:variant>
      <vt:variant>
        <vt:lpwstr>_Toc188968594</vt:lpwstr>
      </vt:variant>
      <vt:variant>
        <vt:i4>1507386</vt:i4>
      </vt:variant>
      <vt:variant>
        <vt:i4>515</vt:i4>
      </vt:variant>
      <vt:variant>
        <vt:i4>0</vt:i4>
      </vt:variant>
      <vt:variant>
        <vt:i4>5</vt:i4>
      </vt:variant>
      <vt:variant>
        <vt:lpwstr/>
      </vt:variant>
      <vt:variant>
        <vt:lpwstr>_Toc188968593</vt:lpwstr>
      </vt:variant>
      <vt:variant>
        <vt:i4>1507386</vt:i4>
      </vt:variant>
      <vt:variant>
        <vt:i4>509</vt:i4>
      </vt:variant>
      <vt:variant>
        <vt:i4>0</vt:i4>
      </vt:variant>
      <vt:variant>
        <vt:i4>5</vt:i4>
      </vt:variant>
      <vt:variant>
        <vt:lpwstr/>
      </vt:variant>
      <vt:variant>
        <vt:lpwstr>_Toc188968592</vt:lpwstr>
      </vt:variant>
      <vt:variant>
        <vt:i4>1507386</vt:i4>
      </vt:variant>
      <vt:variant>
        <vt:i4>503</vt:i4>
      </vt:variant>
      <vt:variant>
        <vt:i4>0</vt:i4>
      </vt:variant>
      <vt:variant>
        <vt:i4>5</vt:i4>
      </vt:variant>
      <vt:variant>
        <vt:lpwstr/>
      </vt:variant>
      <vt:variant>
        <vt:lpwstr>_Toc188968591</vt:lpwstr>
      </vt:variant>
      <vt:variant>
        <vt:i4>1507386</vt:i4>
      </vt:variant>
      <vt:variant>
        <vt:i4>497</vt:i4>
      </vt:variant>
      <vt:variant>
        <vt:i4>0</vt:i4>
      </vt:variant>
      <vt:variant>
        <vt:i4>5</vt:i4>
      </vt:variant>
      <vt:variant>
        <vt:lpwstr/>
      </vt:variant>
      <vt:variant>
        <vt:lpwstr>_Toc188968590</vt:lpwstr>
      </vt:variant>
      <vt:variant>
        <vt:i4>1441850</vt:i4>
      </vt:variant>
      <vt:variant>
        <vt:i4>491</vt:i4>
      </vt:variant>
      <vt:variant>
        <vt:i4>0</vt:i4>
      </vt:variant>
      <vt:variant>
        <vt:i4>5</vt:i4>
      </vt:variant>
      <vt:variant>
        <vt:lpwstr/>
      </vt:variant>
      <vt:variant>
        <vt:lpwstr>_Toc188968589</vt:lpwstr>
      </vt:variant>
      <vt:variant>
        <vt:i4>1441850</vt:i4>
      </vt:variant>
      <vt:variant>
        <vt:i4>485</vt:i4>
      </vt:variant>
      <vt:variant>
        <vt:i4>0</vt:i4>
      </vt:variant>
      <vt:variant>
        <vt:i4>5</vt:i4>
      </vt:variant>
      <vt:variant>
        <vt:lpwstr/>
      </vt:variant>
      <vt:variant>
        <vt:lpwstr>_Toc188968588</vt:lpwstr>
      </vt:variant>
      <vt:variant>
        <vt:i4>1441850</vt:i4>
      </vt:variant>
      <vt:variant>
        <vt:i4>479</vt:i4>
      </vt:variant>
      <vt:variant>
        <vt:i4>0</vt:i4>
      </vt:variant>
      <vt:variant>
        <vt:i4>5</vt:i4>
      </vt:variant>
      <vt:variant>
        <vt:lpwstr/>
      </vt:variant>
      <vt:variant>
        <vt:lpwstr>_Toc188968587</vt:lpwstr>
      </vt:variant>
      <vt:variant>
        <vt:i4>1441850</vt:i4>
      </vt:variant>
      <vt:variant>
        <vt:i4>473</vt:i4>
      </vt:variant>
      <vt:variant>
        <vt:i4>0</vt:i4>
      </vt:variant>
      <vt:variant>
        <vt:i4>5</vt:i4>
      </vt:variant>
      <vt:variant>
        <vt:lpwstr/>
      </vt:variant>
      <vt:variant>
        <vt:lpwstr>_Toc188968586</vt:lpwstr>
      </vt:variant>
      <vt:variant>
        <vt:i4>1441850</vt:i4>
      </vt:variant>
      <vt:variant>
        <vt:i4>467</vt:i4>
      </vt:variant>
      <vt:variant>
        <vt:i4>0</vt:i4>
      </vt:variant>
      <vt:variant>
        <vt:i4>5</vt:i4>
      </vt:variant>
      <vt:variant>
        <vt:lpwstr/>
      </vt:variant>
      <vt:variant>
        <vt:lpwstr>_Toc188968585</vt:lpwstr>
      </vt:variant>
      <vt:variant>
        <vt:i4>1441850</vt:i4>
      </vt:variant>
      <vt:variant>
        <vt:i4>461</vt:i4>
      </vt:variant>
      <vt:variant>
        <vt:i4>0</vt:i4>
      </vt:variant>
      <vt:variant>
        <vt:i4>5</vt:i4>
      </vt:variant>
      <vt:variant>
        <vt:lpwstr/>
      </vt:variant>
      <vt:variant>
        <vt:lpwstr>_Toc188968584</vt:lpwstr>
      </vt:variant>
      <vt:variant>
        <vt:i4>1441850</vt:i4>
      </vt:variant>
      <vt:variant>
        <vt:i4>455</vt:i4>
      </vt:variant>
      <vt:variant>
        <vt:i4>0</vt:i4>
      </vt:variant>
      <vt:variant>
        <vt:i4>5</vt:i4>
      </vt:variant>
      <vt:variant>
        <vt:lpwstr/>
      </vt:variant>
      <vt:variant>
        <vt:lpwstr>_Toc188968583</vt:lpwstr>
      </vt:variant>
      <vt:variant>
        <vt:i4>1441850</vt:i4>
      </vt:variant>
      <vt:variant>
        <vt:i4>449</vt:i4>
      </vt:variant>
      <vt:variant>
        <vt:i4>0</vt:i4>
      </vt:variant>
      <vt:variant>
        <vt:i4>5</vt:i4>
      </vt:variant>
      <vt:variant>
        <vt:lpwstr/>
      </vt:variant>
      <vt:variant>
        <vt:lpwstr>_Toc188968582</vt:lpwstr>
      </vt:variant>
      <vt:variant>
        <vt:i4>1441850</vt:i4>
      </vt:variant>
      <vt:variant>
        <vt:i4>443</vt:i4>
      </vt:variant>
      <vt:variant>
        <vt:i4>0</vt:i4>
      </vt:variant>
      <vt:variant>
        <vt:i4>5</vt:i4>
      </vt:variant>
      <vt:variant>
        <vt:lpwstr/>
      </vt:variant>
      <vt:variant>
        <vt:lpwstr>_Toc188968580</vt:lpwstr>
      </vt:variant>
      <vt:variant>
        <vt:i4>1638458</vt:i4>
      </vt:variant>
      <vt:variant>
        <vt:i4>437</vt:i4>
      </vt:variant>
      <vt:variant>
        <vt:i4>0</vt:i4>
      </vt:variant>
      <vt:variant>
        <vt:i4>5</vt:i4>
      </vt:variant>
      <vt:variant>
        <vt:lpwstr/>
      </vt:variant>
      <vt:variant>
        <vt:lpwstr>_Toc188968579</vt:lpwstr>
      </vt:variant>
      <vt:variant>
        <vt:i4>1638458</vt:i4>
      </vt:variant>
      <vt:variant>
        <vt:i4>431</vt:i4>
      </vt:variant>
      <vt:variant>
        <vt:i4>0</vt:i4>
      </vt:variant>
      <vt:variant>
        <vt:i4>5</vt:i4>
      </vt:variant>
      <vt:variant>
        <vt:lpwstr/>
      </vt:variant>
      <vt:variant>
        <vt:lpwstr>_Toc188968578</vt:lpwstr>
      </vt:variant>
      <vt:variant>
        <vt:i4>1638458</vt:i4>
      </vt:variant>
      <vt:variant>
        <vt:i4>425</vt:i4>
      </vt:variant>
      <vt:variant>
        <vt:i4>0</vt:i4>
      </vt:variant>
      <vt:variant>
        <vt:i4>5</vt:i4>
      </vt:variant>
      <vt:variant>
        <vt:lpwstr/>
      </vt:variant>
      <vt:variant>
        <vt:lpwstr>_Toc188968577</vt:lpwstr>
      </vt:variant>
      <vt:variant>
        <vt:i4>1638458</vt:i4>
      </vt:variant>
      <vt:variant>
        <vt:i4>419</vt:i4>
      </vt:variant>
      <vt:variant>
        <vt:i4>0</vt:i4>
      </vt:variant>
      <vt:variant>
        <vt:i4>5</vt:i4>
      </vt:variant>
      <vt:variant>
        <vt:lpwstr/>
      </vt:variant>
      <vt:variant>
        <vt:lpwstr>_Toc188968576</vt:lpwstr>
      </vt:variant>
      <vt:variant>
        <vt:i4>1638458</vt:i4>
      </vt:variant>
      <vt:variant>
        <vt:i4>413</vt:i4>
      </vt:variant>
      <vt:variant>
        <vt:i4>0</vt:i4>
      </vt:variant>
      <vt:variant>
        <vt:i4>5</vt:i4>
      </vt:variant>
      <vt:variant>
        <vt:lpwstr/>
      </vt:variant>
      <vt:variant>
        <vt:lpwstr>_Toc188968575</vt:lpwstr>
      </vt:variant>
      <vt:variant>
        <vt:i4>1638458</vt:i4>
      </vt:variant>
      <vt:variant>
        <vt:i4>407</vt:i4>
      </vt:variant>
      <vt:variant>
        <vt:i4>0</vt:i4>
      </vt:variant>
      <vt:variant>
        <vt:i4>5</vt:i4>
      </vt:variant>
      <vt:variant>
        <vt:lpwstr/>
      </vt:variant>
      <vt:variant>
        <vt:lpwstr>_Toc188968573</vt:lpwstr>
      </vt:variant>
      <vt:variant>
        <vt:i4>1638458</vt:i4>
      </vt:variant>
      <vt:variant>
        <vt:i4>401</vt:i4>
      </vt:variant>
      <vt:variant>
        <vt:i4>0</vt:i4>
      </vt:variant>
      <vt:variant>
        <vt:i4>5</vt:i4>
      </vt:variant>
      <vt:variant>
        <vt:lpwstr/>
      </vt:variant>
      <vt:variant>
        <vt:lpwstr>_Toc188968572</vt:lpwstr>
      </vt:variant>
      <vt:variant>
        <vt:i4>1638458</vt:i4>
      </vt:variant>
      <vt:variant>
        <vt:i4>395</vt:i4>
      </vt:variant>
      <vt:variant>
        <vt:i4>0</vt:i4>
      </vt:variant>
      <vt:variant>
        <vt:i4>5</vt:i4>
      </vt:variant>
      <vt:variant>
        <vt:lpwstr/>
      </vt:variant>
      <vt:variant>
        <vt:lpwstr>_Toc188968571</vt:lpwstr>
      </vt:variant>
      <vt:variant>
        <vt:i4>1572922</vt:i4>
      </vt:variant>
      <vt:variant>
        <vt:i4>389</vt:i4>
      </vt:variant>
      <vt:variant>
        <vt:i4>0</vt:i4>
      </vt:variant>
      <vt:variant>
        <vt:i4>5</vt:i4>
      </vt:variant>
      <vt:variant>
        <vt:lpwstr/>
      </vt:variant>
      <vt:variant>
        <vt:lpwstr>_Toc188968569</vt:lpwstr>
      </vt:variant>
      <vt:variant>
        <vt:i4>1572922</vt:i4>
      </vt:variant>
      <vt:variant>
        <vt:i4>383</vt:i4>
      </vt:variant>
      <vt:variant>
        <vt:i4>0</vt:i4>
      </vt:variant>
      <vt:variant>
        <vt:i4>5</vt:i4>
      </vt:variant>
      <vt:variant>
        <vt:lpwstr/>
      </vt:variant>
      <vt:variant>
        <vt:lpwstr>_Toc188968568</vt:lpwstr>
      </vt:variant>
      <vt:variant>
        <vt:i4>1572922</vt:i4>
      </vt:variant>
      <vt:variant>
        <vt:i4>377</vt:i4>
      </vt:variant>
      <vt:variant>
        <vt:i4>0</vt:i4>
      </vt:variant>
      <vt:variant>
        <vt:i4>5</vt:i4>
      </vt:variant>
      <vt:variant>
        <vt:lpwstr/>
      </vt:variant>
      <vt:variant>
        <vt:lpwstr>_Toc188968567</vt:lpwstr>
      </vt:variant>
      <vt:variant>
        <vt:i4>1572922</vt:i4>
      </vt:variant>
      <vt:variant>
        <vt:i4>371</vt:i4>
      </vt:variant>
      <vt:variant>
        <vt:i4>0</vt:i4>
      </vt:variant>
      <vt:variant>
        <vt:i4>5</vt:i4>
      </vt:variant>
      <vt:variant>
        <vt:lpwstr/>
      </vt:variant>
      <vt:variant>
        <vt:lpwstr>_Toc188968566</vt:lpwstr>
      </vt:variant>
      <vt:variant>
        <vt:i4>1572922</vt:i4>
      </vt:variant>
      <vt:variant>
        <vt:i4>365</vt:i4>
      </vt:variant>
      <vt:variant>
        <vt:i4>0</vt:i4>
      </vt:variant>
      <vt:variant>
        <vt:i4>5</vt:i4>
      </vt:variant>
      <vt:variant>
        <vt:lpwstr/>
      </vt:variant>
      <vt:variant>
        <vt:lpwstr>_Toc188968565</vt:lpwstr>
      </vt:variant>
      <vt:variant>
        <vt:i4>1572922</vt:i4>
      </vt:variant>
      <vt:variant>
        <vt:i4>359</vt:i4>
      </vt:variant>
      <vt:variant>
        <vt:i4>0</vt:i4>
      </vt:variant>
      <vt:variant>
        <vt:i4>5</vt:i4>
      </vt:variant>
      <vt:variant>
        <vt:lpwstr/>
      </vt:variant>
      <vt:variant>
        <vt:lpwstr>_Toc188968564</vt:lpwstr>
      </vt:variant>
      <vt:variant>
        <vt:i4>1572922</vt:i4>
      </vt:variant>
      <vt:variant>
        <vt:i4>353</vt:i4>
      </vt:variant>
      <vt:variant>
        <vt:i4>0</vt:i4>
      </vt:variant>
      <vt:variant>
        <vt:i4>5</vt:i4>
      </vt:variant>
      <vt:variant>
        <vt:lpwstr/>
      </vt:variant>
      <vt:variant>
        <vt:lpwstr>_Toc188968563</vt:lpwstr>
      </vt:variant>
      <vt:variant>
        <vt:i4>1572922</vt:i4>
      </vt:variant>
      <vt:variant>
        <vt:i4>347</vt:i4>
      </vt:variant>
      <vt:variant>
        <vt:i4>0</vt:i4>
      </vt:variant>
      <vt:variant>
        <vt:i4>5</vt:i4>
      </vt:variant>
      <vt:variant>
        <vt:lpwstr/>
      </vt:variant>
      <vt:variant>
        <vt:lpwstr>_Toc188968562</vt:lpwstr>
      </vt:variant>
      <vt:variant>
        <vt:i4>1572922</vt:i4>
      </vt:variant>
      <vt:variant>
        <vt:i4>341</vt:i4>
      </vt:variant>
      <vt:variant>
        <vt:i4>0</vt:i4>
      </vt:variant>
      <vt:variant>
        <vt:i4>5</vt:i4>
      </vt:variant>
      <vt:variant>
        <vt:lpwstr/>
      </vt:variant>
      <vt:variant>
        <vt:lpwstr>_Toc188968561</vt:lpwstr>
      </vt:variant>
      <vt:variant>
        <vt:i4>1572922</vt:i4>
      </vt:variant>
      <vt:variant>
        <vt:i4>335</vt:i4>
      </vt:variant>
      <vt:variant>
        <vt:i4>0</vt:i4>
      </vt:variant>
      <vt:variant>
        <vt:i4>5</vt:i4>
      </vt:variant>
      <vt:variant>
        <vt:lpwstr/>
      </vt:variant>
      <vt:variant>
        <vt:lpwstr>_Toc188968560</vt:lpwstr>
      </vt:variant>
      <vt:variant>
        <vt:i4>1769530</vt:i4>
      </vt:variant>
      <vt:variant>
        <vt:i4>329</vt:i4>
      </vt:variant>
      <vt:variant>
        <vt:i4>0</vt:i4>
      </vt:variant>
      <vt:variant>
        <vt:i4>5</vt:i4>
      </vt:variant>
      <vt:variant>
        <vt:lpwstr/>
      </vt:variant>
      <vt:variant>
        <vt:lpwstr>_Toc188968559</vt:lpwstr>
      </vt:variant>
      <vt:variant>
        <vt:i4>1769530</vt:i4>
      </vt:variant>
      <vt:variant>
        <vt:i4>323</vt:i4>
      </vt:variant>
      <vt:variant>
        <vt:i4>0</vt:i4>
      </vt:variant>
      <vt:variant>
        <vt:i4>5</vt:i4>
      </vt:variant>
      <vt:variant>
        <vt:lpwstr/>
      </vt:variant>
      <vt:variant>
        <vt:lpwstr>_Toc188968558</vt:lpwstr>
      </vt:variant>
      <vt:variant>
        <vt:i4>1769530</vt:i4>
      </vt:variant>
      <vt:variant>
        <vt:i4>317</vt:i4>
      </vt:variant>
      <vt:variant>
        <vt:i4>0</vt:i4>
      </vt:variant>
      <vt:variant>
        <vt:i4>5</vt:i4>
      </vt:variant>
      <vt:variant>
        <vt:lpwstr/>
      </vt:variant>
      <vt:variant>
        <vt:lpwstr>_Toc188968550</vt:lpwstr>
      </vt:variant>
      <vt:variant>
        <vt:i4>1703994</vt:i4>
      </vt:variant>
      <vt:variant>
        <vt:i4>311</vt:i4>
      </vt:variant>
      <vt:variant>
        <vt:i4>0</vt:i4>
      </vt:variant>
      <vt:variant>
        <vt:i4>5</vt:i4>
      </vt:variant>
      <vt:variant>
        <vt:lpwstr/>
      </vt:variant>
      <vt:variant>
        <vt:lpwstr>_Toc188968549</vt:lpwstr>
      </vt:variant>
      <vt:variant>
        <vt:i4>1703994</vt:i4>
      </vt:variant>
      <vt:variant>
        <vt:i4>305</vt:i4>
      </vt:variant>
      <vt:variant>
        <vt:i4>0</vt:i4>
      </vt:variant>
      <vt:variant>
        <vt:i4>5</vt:i4>
      </vt:variant>
      <vt:variant>
        <vt:lpwstr/>
      </vt:variant>
      <vt:variant>
        <vt:lpwstr>_Toc188968548</vt:lpwstr>
      </vt:variant>
      <vt:variant>
        <vt:i4>1703994</vt:i4>
      </vt:variant>
      <vt:variant>
        <vt:i4>299</vt:i4>
      </vt:variant>
      <vt:variant>
        <vt:i4>0</vt:i4>
      </vt:variant>
      <vt:variant>
        <vt:i4>5</vt:i4>
      </vt:variant>
      <vt:variant>
        <vt:lpwstr/>
      </vt:variant>
      <vt:variant>
        <vt:lpwstr>_Toc188968547</vt:lpwstr>
      </vt:variant>
      <vt:variant>
        <vt:i4>1703994</vt:i4>
      </vt:variant>
      <vt:variant>
        <vt:i4>293</vt:i4>
      </vt:variant>
      <vt:variant>
        <vt:i4>0</vt:i4>
      </vt:variant>
      <vt:variant>
        <vt:i4>5</vt:i4>
      </vt:variant>
      <vt:variant>
        <vt:lpwstr/>
      </vt:variant>
      <vt:variant>
        <vt:lpwstr>_Toc188968546</vt:lpwstr>
      </vt:variant>
      <vt:variant>
        <vt:i4>1703994</vt:i4>
      </vt:variant>
      <vt:variant>
        <vt:i4>287</vt:i4>
      </vt:variant>
      <vt:variant>
        <vt:i4>0</vt:i4>
      </vt:variant>
      <vt:variant>
        <vt:i4>5</vt:i4>
      </vt:variant>
      <vt:variant>
        <vt:lpwstr/>
      </vt:variant>
      <vt:variant>
        <vt:lpwstr>_Toc188968545</vt:lpwstr>
      </vt:variant>
      <vt:variant>
        <vt:i4>1703994</vt:i4>
      </vt:variant>
      <vt:variant>
        <vt:i4>281</vt:i4>
      </vt:variant>
      <vt:variant>
        <vt:i4>0</vt:i4>
      </vt:variant>
      <vt:variant>
        <vt:i4>5</vt:i4>
      </vt:variant>
      <vt:variant>
        <vt:lpwstr/>
      </vt:variant>
      <vt:variant>
        <vt:lpwstr>_Toc188968544</vt:lpwstr>
      </vt:variant>
      <vt:variant>
        <vt:i4>1703994</vt:i4>
      </vt:variant>
      <vt:variant>
        <vt:i4>275</vt:i4>
      </vt:variant>
      <vt:variant>
        <vt:i4>0</vt:i4>
      </vt:variant>
      <vt:variant>
        <vt:i4>5</vt:i4>
      </vt:variant>
      <vt:variant>
        <vt:lpwstr/>
      </vt:variant>
      <vt:variant>
        <vt:lpwstr>_Toc188968543</vt:lpwstr>
      </vt:variant>
      <vt:variant>
        <vt:i4>1703994</vt:i4>
      </vt:variant>
      <vt:variant>
        <vt:i4>269</vt:i4>
      </vt:variant>
      <vt:variant>
        <vt:i4>0</vt:i4>
      </vt:variant>
      <vt:variant>
        <vt:i4>5</vt:i4>
      </vt:variant>
      <vt:variant>
        <vt:lpwstr/>
      </vt:variant>
      <vt:variant>
        <vt:lpwstr>_Toc188968542</vt:lpwstr>
      </vt:variant>
      <vt:variant>
        <vt:i4>1703994</vt:i4>
      </vt:variant>
      <vt:variant>
        <vt:i4>263</vt:i4>
      </vt:variant>
      <vt:variant>
        <vt:i4>0</vt:i4>
      </vt:variant>
      <vt:variant>
        <vt:i4>5</vt:i4>
      </vt:variant>
      <vt:variant>
        <vt:lpwstr/>
      </vt:variant>
      <vt:variant>
        <vt:lpwstr>_Toc188968541</vt:lpwstr>
      </vt:variant>
      <vt:variant>
        <vt:i4>1703994</vt:i4>
      </vt:variant>
      <vt:variant>
        <vt:i4>257</vt:i4>
      </vt:variant>
      <vt:variant>
        <vt:i4>0</vt:i4>
      </vt:variant>
      <vt:variant>
        <vt:i4>5</vt:i4>
      </vt:variant>
      <vt:variant>
        <vt:lpwstr/>
      </vt:variant>
      <vt:variant>
        <vt:lpwstr>_Toc188968540</vt:lpwstr>
      </vt:variant>
      <vt:variant>
        <vt:i4>1900602</vt:i4>
      </vt:variant>
      <vt:variant>
        <vt:i4>251</vt:i4>
      </vt:variant>
      <vt:variant>
        <vt:i4>0</vt:i4>
      </vt:variant>
      <vt:variant>
        <vt:i4>5</vt:i4>
      </vt:variant>
      <vt:variant>
        <vt:lpwstr/>
      </vt:variant>
      <vt:variant>
        <vt:lpwstr>_Toc188968539</vt:lpwstr>
      </vt:variant>
      <vt:variant>
        <vt:i4>1900602</vt:i4>
      </vt:variant>
      <vt:variant>
        <vt:i4>245</vt:i4>
      </vt:variant>
      <vt:variant>
        <vt:i4>0</vt:i4>
      </vt:variant>
      <vt:variant>
        <vt:i4>5</vt:i4>
      </vt:variant>
      <vt:variant>
        <vt:lpwstr/>
      </vt:variant>
      <vt:variant>
        <vt:lpwstr>_Toc188968538</vt:lpwstr>
      </vt:variant>
      <vt:variant>
        <vt:i4>1900602</vt:i4>
      </vt:variant>
      <vt:variant>
        <vt:i4>239</vt:i4>
      </vt:variant>
      <vt:variant>
        <vt:i4>0</vt:i4>
      </vt:variant>
      <vt:variant>
        <vt:i4>5</vt:i4>
      </vt:variant>
      <vt:variant>
        <vt:lpwstr/>
      </vt:variant>
      <vt:variant>
        <vt:lpwstr>_Toc188968537</vt:lpwstr>
      </vt:variant>
      <vt:variant>
        <vt:i4>1900602</vt:i4>
      </vt:variant>
      <vt:variant>
        <vt:i4>233</vt:i4>
      </vt:variant>
      <vt:variant>
        <vt:i4>0</vt:i4>
      </vt:variant>
      <vt:variant>
        <vt:i4>5</vt:i4>
      </vt:variant>
      <vt:variant>
        <vt:lpwstr/>
      </vt:variant>
      <vt:variant>
        <vt:lpwstr>_Toc188968536</vt:lpwstr>
      </vt:variant>
      <vt:variant>
        <vt:i4>1900602</vt:i4>
      </vt:variant>
      <vt:variant>
        <vt:i4>227</vt:i4>
      </vt:variant>
      <vt:variant>
        <vt:i4>0</vt:i4>
      </vt:variant>
      <vt:variant>
        <vt:i4>5</vt:i4>
      </vt:variant>
      <vt:variant>
        <vt:lpwstr/>
      </vt:variant>
      <vt:variant>
        <vt:lpwstr>_Toc188968535</vt:lpwstr>
      </vt:variant>
      <vt:variant>
        <vt:i4>1900602</vt:i4>
      </vt:variant>
      <vt:variant>
        <vt:i4>221</vt:i4>
      </vt:variant>
      <vt:variant>
        <vt:i4>0</vt:i4>
      </vt:variant>
      <vt:variant>
        <vt:i4>5</vt:i4>
      </vt:variant>
      <vt:variant>
        <vt:lpwstr/>
      </vt:variant>
      <vt:variant>
        <vt:lpwstr>_Toc188968532</vt:lpwstr>
      </vt:variant>
      <vt:variant>
        <vt:i4>1900602</vt:i4>
      </vt:variant>
      <vt:variant>
        <vt:i4>215</vt:i4>
      </vt:variant>
      <vt:variant>
        <vt:i4>0</vt:i4>
      </vt:variant>
      <vt:variant>
        <vt:i4>5</vt:i4>
      </vt:variant>
      <vt:variant>
        <vt:lpwstr/>
      </vt:variant>
      <vt:variant>
        <vt:lpwstr>_Toc188968531</vt:lpwstr>
      </vt:variant>
      <vt:variant>
        <vt:i4>1900602</vt:i4>
      </vt:variant>
      <vt:variant>
        <vt:i4>209</vt:i4>
      </vt:variant>
      <vt:variant>
        <vt:i4>0</vt:i4>
      </vt:variant>
      <vt:variant>
        <vt:i4>5</vt:i4>
      </vt:variant>
      <vt:variant>
        <vt:lpwstr/>
      </vt:variant>
      <vt:variant>
        <vt:lpwstr>_Toc188968530</vt:lpwstr>
      </vt:variant>
      <vt:variant>
        <vt:i4>1835066</vt:i4>
      </vt:variant>
      <vt:variant>
        <vt:i4>203</vt:i4>
      </vt:variant>
      <vt:variant>
        <vt:i4>0</vt:i4>
      </vt:variant>
      <vt:variant>
        <vt:i4>5</vt:i4>
      </vt:variant>
      <vt:variant>
        <vt:lpwstr/>
      </vt:variant>
      <vt:variant>
        <vt:lpwstr>_Toc188968529</vt:lpwstr>
      </vt:variant>
      <vt:variant>
        <vt:i4>1835066</vt:i4>
      </vt:variant>
      <vt:variant>
        <vt:i4>197</vt:i4>
      </vt:variant>
      <vt:variant>
        <vt:i4>0</vt:i4>
      </vt:variant>
      <vt:variant>
        <vt:i4>5</vt:i4>
      </vt:variant>
      <vt:variant>
        <vt:lpwstr/>
      </vt:variant>
      <vt:variant>
        <vt:lpwstr>_Toc188968528</vt:lpwstr>
      </vt:variant>
      <vt:variant>
        <vt:i4>1835066</vt:i4>
      </vt:variant>
      <vt:variant>
        <vt:i4>191</vt:i4>
      </vt:variant>
      <vt:variant>
        <vt:i4>0</vt:i4>
      </vt:variant>
      <vt:variant>
        <vt:i4>5</vt:i4>
      </vt:variant>
      <vt:variant>
        <vt:lpwstr/>
      </vt:variant>
      <vt:variant>
        <vt:lpwstr>_Toc188968527</vt:lpwstr>
      </vt:variant>
      <vt:variant>
        <vt:i4>1835066</vt:i4>
      </vt:variant>
      <vt:variant>
        <vt:i4>185</vt:i4>
      </vt:variant>
      <vt:variant>
        <vt:i4>0</vt:i4>
      </vt:variant>
      <vt:variant>
        <vt:i4>5</vt:i4>
      </vt:variant>
      <vt:variant>
        <vt:lpwstr/>
      </vt:variant>
      <vt:variant>
        <vt:lpwstr>_Toc188968526</vt:lpwstr>
      </vt:variant>
      <vt:variant>
        <vt:i4>1835066</vt:i4>
      </vt:variant>
      <vt:variant>
        <vt:i4>179</vt:i4>
      </vt:variant>
      <vt:variant>
        <vt:i4>0</vt:i4>
      </vt:variant>
      <vt:variant>
        <vt:i4>5</vt:i4>
      </vt:variant>
      <vt:variant>
        <vt:lpwstr/>
      </vt:variant>
      <vt:variant>
        <vt:lpwstr>_Toc188968525</vt:lpwstr>
      </vt:variant>
      <vt:variant>
        <vt:i4>1835066</vt:i4>
      </vt:variant>
      <vt:variant>
        <vt:i4>173</vt:i4>
      </vt:variant>
      <vt:variant>
        <vt:i4>0</vt:i4>
      </vt:variant>
      <vt:variant>
        <vt:i4>5</vt:i4>
      </vt:variant>
      <vt:variant>
        <vt:lpwstr/>
      </vt:variant>
      <vt:variant>
        <vt:lpwstr>_Toc188968524</vt:lpwstr>
      </vt:variant>
      <vt:variant>
        <vt:i4>1835066</vt:i4>
      </vt:variant>
      <vt:variant>
        <vt:i4>167</vt:i4>
      </vt:variant>
      <vt:variant>
        <vt:i4>0</vt:i4>
      </vt:variant>
      <vt:variant>
        <vt:i4>5</vt:i4>
      </vt:variant>
      <vt:variant>
        <vt:lpwstr/>
      </vt:variant>
      <vt:variant>
        <vt:lpwstr>_Toc188968523</vt:lpwstr>
      </vt:variant>
      <vt:variant>
        <vt:i4>1835066</vt:i4>
      </vt:variant>
      <vt:variant>
        <vt:i4>161</vt:i4>
      </vt:variant>
      <vt:variant>
        <vt:i4>0</vt:i4>
      </vt:variant>
      <vt:variant>
        <vt:i4>5</vt:i4>
      </vt:variant>
      <vt:variant>
        <vt:lpwstr/>
      </vt:variant>
      <vt:variant>
        <vt:lpwstr>_Toc188968522</vt:lpwstr>
      </vt:variant>
      <vt:variant>
        <vt:i4>1835066</vt:i4>
      </vt:variant>
      <vt:variant>
        <vt:i4>155</vt:i4>
      </vt:variant>
      <vt:variant>
        <vt:i4>0</vt:i4>
      </vt:variant>
      <vt:variant>
        <vt:i4>5</vt:i4>
      </vt:variant>
      <vt:variant>
        <vt:lpwstr/>
      </vt:variant>
      <vt:variant>
        <vt:lpwstr>_Toc188968521</vt:lpwstr>
      </vt:variant>
      <vt:variant>
        <vt:i4>1835066</vt:i4>
      </vt:variant>
      <vt:variant>
        <vt:i4>149</vt:i4>
      </vt:variant>
      <vt:variant>
        <vt:i4>0</vt:i4>
      </vt:variant>
      <vt:variant>
        <vt:i4>5</vt:i4>
      </vt:variant>
      <vt:variant>
        <vt:lpwstr/>
      </vt:variant>
      <vt:variant>
        <vt:lpwstr>_Toc188968520</vt:lpwstr>
      </vt:variant>
      <vt:variant>
        <vt:i4>2031674</vt:i4>
      </vt:variant>
      <vt:variant>
        <vt:i4>143</vt:i4>
      </vt:variant>
      <vt:variant>
        <vt:i4>0</vt:i4>
      </vt:variant>
      <vt:variant>
        <vt:i4>5</vt:i4>
      </vt:variant>
      <vt:variant>
        <vt:lpwstr/>
      </vt:variant>
      <vt:variant>
        <vt:lpwstr>_Toc188968519</vt:lpwstr>
      </vt:variant>
      <vt:variant>
        <vt:i4>2031674</vt:i4>
      </vt:variant>
      <vt:variant>
        <vt:i4>137</vt:i4>
      </vt:variant>
      <vt:variant>
        <vt:i4>0</vt:i4>
      </vt:variant>
      <vt:variant>
        <vt:i4>5</vt:i4>
      </vt:variant>
      <vt:variant>
        <vt:lpwstr/>
      </vt:variant>
      <vt:variant>
        <vt:lpwstr>_Toc188968518</vt:lpwstr>
      </vt:variant>
      <vt:variant>
        <vt:i4>2031674</vt:i4>
      </vt:variant>
      <vt:variant>
        <vt:i4>131</vt:i4>
      </vt:variant>
      <vt:variant>
        <vt:i4>0</vt:i4>
      </vt:variant>
      <vt:variant>
        <vt:i4>5</vt:i4>
      </vt:variant>
      <vt:variant>
        <vt:lpwstr/>
      </vt:variant>
      <vt:variant>
        <vt:lpwstr>_Toc188968517</vt:lpwstr>
      </vt:variant>
      <vt:variant>
        <vt:i4>2031674</vt:i4>
      </vt:variant>
      <vt:variant>
        <vt:i4>125</vt:i4>
      </vt:variant>
      <vt:variant>
        <vt:i4>0</vt:i4>
      </vt:variant>
      <vt:variant>
        <vt:i4>5</vt:i4>
      </vt:variant>
      <vt:variant>
        <vt:lpwstr/>
      </vt:variant>
      <vt:variant>
        <vt:lpwstr>_Toc188968516</vt:lpwstr>
      </vt:variant>
      <vt:variant>
        <vt:i4>2031674</vt:i4>
      </vt:variant>
      <vt:variant>
        <vt:i4>119</vt:i4>
      </vt:variant>
      <vt:variant>
        <vt:i4>0</vt:i4>
      </vt:variant>
      <vt:variant>
        <vt:i4>5</vt:i4>
      </vt:variant>
      <vt:variant>
        <vt:lpwstr/>
      </vt:variant>
      <vt:variant>
        <vt:lpwstr>_Toc188968515</vt:lpwstr>
      </vt:variant>
      <vt:variant>
        <vt:i4>2031674</vt:i4>
      </vt:variant>
      <vt:variant>
        <vt:i4>113</vt:i4>
      </vt:variant>
      <vt:variant>
        <vt:i4>0</vt:i4>
      </vt:variant>
      <vt:variant>
        <vt:i4>5</vt:i4>
      </vt:variant>
      <vt:variant>
        <vt:lpwstr/>
      </vt:variant>
      <vt:variant>
        <vt:lpwstr>_Toc188968514</vt:lpwstr>
      </vt:variant>
      <vt:variant>
        <vt:i4>2031674</vt:i4>
      </vt:variant>
      <vt:variant>
        <vt:i4>107</vt:i4>
      </vt:variant>
      <vt:variant>
        <vt:i4>0</vt:i4>
      </vt:variant>
      <vt:variant>
        <vt:i4>5</vt:i4>
      </vt:variant>
      <vt:variant>
        <vt:lpwstr/>
      </vt:variant>
      <vt:variant>
        <vt:lpwstr>_Toc188968513</vt:lpwstr>
      </vt:variant>
      <vt:variant>
        <vt:i4>2031674</vt:i4>
      </vt:variant>
      <vt:variant>
        <vt:i4>101</vt:i4>
      </vt:variant>
      <vt:variant>
        <vt:i4>0</vt:i4>
      </vt:variant>
      <vt:variant>
        <vt:i4>5</vt:i4>
      </vt:variant>
      <vt:variant>
        <vt:lpwstr/>
      </vt:variant>
      <vt:variant>
        <vt:lpwstr>_Toc188968512</vt:lpwstr>
      </vt:variant>
      <vt:variant>
        <vt:i4>2031674</vt:i4>
      </vt:variant>
      <vt:variant>
        <vt:i4>95</vt:i4>
      </vt:variant>
      <vt:variant>
        <vt:i4>0</vt:i4>
      </vt:variant>
      <vt:variant>
        <vt:i4>5</vt:i4>
      </vt:variant>
      <vt:variant>
        <vt:lpwstr/>
      </vt:variant>
      <vt:variant>
        <vt:lpwstr>_Toc188968511</vt:lpwstr>
      </vt:variant>
      <vt:variant>
        <vt:i4>2031674</vt:i4>
      </vt:variant>
      <vt:variant>
        <vt:i4>89</vt:i4>
      </vt:variant>
      <vt:variant>
        <vt:i4>0</vt:i4>
      </vt:variant>
      <vt:variant>
        <vt:i4>5</vt:i4>
      </vt:variant>
      <vt:variant>
        <vt:lpwstr/>
      </vt:variant>
      <vt:variant>
        <vt:lpwstr>_Toc188968510</vt:lpwstr>
      </vt:variant>
      <vt:variant>
        <vt:i4>1966138</vt:i4>
      </vt:variant>
      <vt:variant>
        <vt:i4>83</vt:i4>
      </vt:variant>
      <vt:variant>
        <vt:i4>0</vt:i4>
      </vt:variant>
      <vt:variant>
        <vt:i4>5</vt:i4>
      </vt:variant>
      <vt:variant>
        <vt:lpwstr/>
      </vt:variant>
      <vt:variant>
        <vt:lpwstr>_Toc188968509</vt:lpwstr>
      </vt:variant>
      <vt:variant>
        <vt:i4>1966138</vt:i4>
      </vt:variant>
      <vt:variant>
        <vt:i4>77</vt:i4>
      </vt:variant>
      <vt:variant>
        <vt:i4>0</vt:i4>
      </vt:variant>
      <vt:variant>
        <vt:i4>5</vt:i4>
      </vt:variant>
      <vt:variant>
        <vt:lpwstr/>
      </vt:variant>
      <vt:variant>
        <vt:lpwstr>_Toc188968508</vt:lpwstr>
      </vt:variant>
      <vt:variant>
        <vt:i4>1966138</vt:i4>
      </vt:variant>
      <vt:variant>
        <vt:i4>71</vt:i4>
      </vt:variant>
      <vt:variant>
        <vt:i4>0</vt:i4>
      </vt:variant>
      <vt:variant>
        <vt:i4>5</vt:i4>
      </vt:variant>
      <vt:variant>
        <vt:lpwstr/>
      </vt:variant>
      <vt:variant>
        <vt:lpwstr>_Toc188968507</vt:lpwstr>
      </vt:variant>
      <vt:variant>
        <vt:i4>1966138</vt:i4>
      </vt:variant>
      <vt:variant>
        <vt:i4>65</vt:i4>
      </vt:variant>
      <vt:variant>
        <vt:i4>0</vt:i4>
      </vt:variant>
      <vt:variant>
        <vt:i4>5</vt:i4>
      </vt:variant>
      <vt:variant>
        <vt:lpwstr/>
      </vt:variant>
      <vt:variant>
        <vt:lpwstr>_Toc188968506</vt:lpwstr>
      </vt:variant>
      <vt:variant>
        <vt:i4>1966138</vt:i4>
      </vt:variant>
      <vt:variant>
        <vt:i4>59</vt:i4>
      </vt:variant>
      <vt:variant>
        <vt:i4>0</vt:i4>
      </vt:variant>
      <vt:variant>
        <vt:i4>5</vt:i4>
      </vt:variant>
      <vt:variant>
        <vt:lpwstr/>
      </vt:variant>
      <vt:variant>
        <vt:lpwstr>_Toc188968505</vt:lpwstr>
      </vt:variant>
      <vt:variant>
        <vt:i4>1966138</vt:i4>
      </vt:variant>
      <vt:variant>
        <vt:i4>53</vt:i4>
      </vt:variant>
      <vt:variant>
        <vt:i4>0</vt:i4>
      </vt:variant>
      <vt:variant>
        <vt:i4>5</vt:i4>
      </vt:variant>
      <vt:variant>
        <vt:lpwstr/>
      </vt:variant>
      <vt:variant>
        <vt:lpwstr>_Toc188968504</vt:lpwstr>
      </vt:variant>
      <vt:variant>
        <vt:i4>1966138</vt:i4>
      </vt:variant>
      <vt:variant>
        <vt:i4>47</vt:i4>
      </vt:variant>
      <vt:variant>
        <vt:i4>0</vt:i4>
      </vt:variant>
      <vt:variant>
        <vt:i4>5</vt:i4>
      </vt:variant>
      <vt:variant>
        <vt:lpwstr/>
      </vt:variant>
      <vt:variant>
        <vt:lpwstr>_Toc188968503</vt:lpwstr>
      </vt:variant>
      <vt:variant>
        <vt:i4>1966138</vt:i4>
      </vt:variant>
      <vt:variant>
        <vt:i4>41</vt:i4>
      </vt:variant>
      <vt:variant>
        <vt:i4>0</vt:i4>
      </vt:variant>
      <vt:variant>
        <vt:i4>5</vt:i4>
      </vt:variant>
      <vt:variant>
        <vt:lpwstr/>
      </vt:variant>
      <vt:variant>
        <vt:lpwstr>_Toc188968502</vt:lpwstr>
      </vt:variant>
      <vt:variant>
        <vt:i4>1966138</vt:i4>
      </vt:variant>
      <vt:variant>
        <vt:i4>35</vt:i4>
      </vt:variant>
      <vt:variant>
        <vt:i4>0</vt:i4>
      </vt:variant>
      <vt:variant>
        <vt:i4>5</vt:i4>
      </vt:variant>
      <vt:variant>
        <vt:lpwstr/>
      </vt:variant>
      <vt:variant>
        <vt:lpwstr>_Toc188968501</vt:lpwstr>
      </vt:variant>
      <vt:variant>
        <vt:i4>1966138</vt:i4>
      </vt:variant>
      <vt:variant>
        <vt:i4>29</vt:i4>
      </vt:variant>
      <vt:variant>
        <vt:i4>0</vt:i4>
      </vt:variant>
      <vt:variant>
        <vt:i4>5</vt:i4>
      </vt:variant>
      <vt:variant>
        <vt:lpwstr/>
      </vt:variant>
      <vt:variant>
        <vt:lpwstr>_Toc188968500</vt:lpwstr>
      </vt:variant>
      <vt:variant>
        <vt:i4>1507387</vt:i4>
      </vt:variant>
      <vt:variant>
        <vt:i4>23</vt:i4>
      </vt:variant>
      <vt:variant>
        <vt:i4>0</vt:i4>
      </vt:variant>
      <vt:variant>
        <vt:i4>5</vt:i4>
      </vt:variant>
      <vt:variant>
        <vt:lpwstr/>
      </vt:variant>
      <vt:variant>
        <vt:lpwstr>_Toc188968499</vt:lpwstr>
      </vt:variant>
      <vt:variant>
        <vt:i4>1507387</vt:i4>
      </vt:variant>
      <vt:variant>
        <vt:i4>17</vt:i4>
      </vt:variant>
      <vt:variant>
        <vt:i4>0</vt:i4>
      </vt:variant>
      <vt:variant>
        <vt:i4>5</vt:i4>
      </vt:variant>
      <vt:variant>
        <vt:lpwstr/>
      </vt:variant>
      <vt:variant>
        <vt:lpwstr>_Toc188968498</vt:lpwstr>
      </vt:variant>
      <vt:variant>
        <vt:i4>1507387</vt:i4>
      </vt:variant>
      <vt:variant>
        <vt:i4>11</vt:i4>
      </vt:variant>
      <vt:variant>
        <vt:i4>0</vt:i4>
      </vt:variant>
      <vt:variant>
        <vt:i4>5</vt:i4>
      </vt:variant>
      <vt:variant>
        <vt:lpwstr/>
      </vt:variant>
      <vt:variant>
        <vt:lpwstr>_Toc188968497</vt:lpwstr>
      </vt:variant>
      <vt:variant>
        <vt:i4>1507387</vt:i4>
      </vt:variant>
      <vt:variant>
        <vt:i4>5</vt:i4>
      </vt:variant>
      <vt:variant>
        <vt:i4>0</vt:i4>
      </vt:variant>
      <vt:variant>
        <vt:i4>5</vt:i4>
      </vt:variant>
      <vt:variant>
        <vt:lpwstr/>
      </vt:variant>
      <vt:variant>
        <vt:lpwstr>_Toc188968496</vt:lpwstr>
      </vt:variant>
      <vt:variant>
        <vt:i4>6946887</vt:i4>
      </vt:variant>
      <vt:variant>
        <vt:i4>0</vt:i4>
      </vt:variant>
      <vt:variant>
        <vt:i4>0</vt:i4>
      </vt:variant>
      <vt:variant>
        <vt:i4>5</vt:i4>
      </vt:variant>
      <vt:variant>
        <vt:lpwstr>http://www.wipo.int/treaties/en/ip/berne/trtdocs_wo001.html</vt:lpwstr>
      </vt:variant>
      <vt:variant>
        <vt:lpwstr/>
      </vt:variant>
      <vt:variant>
        <vt:i4>7209031</vt:i4>
      </vt:variant>
      <vt:variant>
        <vt:i4>0</vt:i4>
      </vt:variant>
      <vt:variant>
        <vt:i4>0</vt:i4>
      </vt:variant>
      <vt:variant>
        <vt:i4>5</vt:i4>
      </vt:variant>
      <vt:variant>
        <vt:lpwstr>mailto:david.m.grant22.civ@us.navy.mil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dc:creator>
  <cp:keywords/>
  <dc:description/>
  <cp:lastModifiedBy>jon pritchard</cp:lastModifiedBy>
  <cp:revision>46</cp:revision>
  <cp:lastPrinted>2024-10-26T05:17:00Z</cp:lastPrinted>
  <dcterms:created xsi:type="dcterms:W3CDTF">2025-03-25T04:23:00Z</dcterms:created>
  <dcterms:modified xsi:type="dcterms:W3CDTF">2025-03-28T15:20:00Z</dcterms:modified>
</cp:coreProperties>
</file>